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header16.xml" ContentType="application/vnd.openxmlformats-officedocument.wordprocessingml.header+xml"/>
  <Default Extension="emf" ContentType="image/x-emf"/>
  <Default Extension="jpeg" ContentType="image/jpeg"/>
  <Default Extension="wmf" ContentType="image/x-wmf"/>
  <Default Extension="xls" ContentType="application/vnd.ms-exce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0E11" w:rsidRDefault="007C0E11" w:rsidP="007C0E11"/>
    <w:p w:rsidR="00D90582" w:rsidRPr="002F05EC" w:rsidRDefault="00D90582" w:rsidP="007C0E11"/>
    <w:sdt>
      <w:sdtPr>
        <w:rPr>
          <w:vanish/>
          <w:sz w:val="40"/>
          <w:highlight w:val="yellow"/>
        </w:rPr>
        <w:alias w:val="Title"/>
        <w:id w:val="745030989"/>
        <w:placeholder>
          <w:docPart w:val="6427C9F861254DF1A303EA0492847F1E"/>
        </w:placeholder>
        <w:dataBinding w:prefixMappings="xmlns:ns0='http://purl.org/dc/elements/1.1/' xmlns:ns1='http://schemas.openxmlformats.org/package/2006/metadata/core-properties' " w:xpath="/ns1:coreProperties[1]/ns0:title[1]" w:storeItemID="{6C3C8BC8-F283-45AE-878A-BAB7291924A1}"/>
        <w:text/>
      </w:sdtPr>
      <w:sdtContent>
        <w:p w:rsidR="007C0E11" w:rsidRPr="00871E92" w:rsidRDefault="00B64177" w:rsidP="007C0E11">
          <w:pPr>
            <w:pStyle w:val="Title"/>
            <w:rPr>
              <w:sz w:val="36"/>
            </w:rPr>
          </w:pPr>
          <w:r>
            <w:rPr>
              <w:sz w:val="40"/>
              <w:lang w:val="en-CA"/>
            </w:rPr>
            <w:t>Design and Development of Power and Attitude Control Subsystems for RyeSat</w:t>
          </w:r>
        </w:p>
      </w:sdtContent>
    </w:sdt>
    <w:p w:rsidR="007C0E11" w:rsidRDefault="007C0E11" w:rsidP="007C0E11">
      <w:pPr>
        <w:pStyle w:val="centerednormalpictureseqns"/>
      </w:pPr>
    </w:p>
    <w:p w:rsidR="007C0E11" w:rsidRDefault="007C0E11" w:rsidP="007C0E11">
      <w:pPr>
        <w:pStyle w:val="centerednormalpictureseqns"/>
      </w:pPr>
    </w:p>
    <w:p w:rsidR="007C0E11" w:rsidRDefault="007C0E11" w:rsidP="00F90B80">
      <w:pPr>
        <w:pStyle w:val="centerednormalpictureseqns"/>
        <w:spacing w:after="0"/>
      </w:pPr>
      <w:r>
        <w:t>By</w:t>
      </w:r>
      <w:r w:rsidRPr="006A1FE5">
        <w:t xml:space="preserve"> Michael William Richard Alger</w:t>
      </w:r>
    </w:p>
    <w:p w:rsidR="00F90B80" w:rsidRPr="006A1FE5" w:rsidRDefault="00F90B80" w:rsidP="00F90B80">
      <w:pPr>
        <w:pStyle w:val="centerednormalpictureseqns"/>
        <w:spacing w:after="0"/>
      </w:pPr>
    </w:p>
    <w:p w:rsidR="007C0E11" w:rsidRDefault="00C37B52" w:rsidP="007C0E11">
      <w:pPr>
        <w:pStyle w:val="centerednormalpictureseqns"/>
      </w:pPr>
      <w:r>
        <w:t>B.Eng.</w:t>
      </w:r>
      <w:r w:rsidR="007C0E11">
        <w:t xml:space="preserve"> Ryerson University 2006</w:t>
      </w:r>
    </w:p>
    <w:p w:rsidR="007C0E11" w:rsidRDefault="007C0E11" w:rsidP="007C0E11">
      <w:pPr>
        <w:pStyle w:val="centerednormalpictureseqns"/>
      </w:pPr>
    </w:p>
    <w:p w:rsidR="007C0E11" w:rsidRDefault="007C0E11" w:rsidP="007C0E11">
      <w:pPr>
        <w:pStyle w:val="centerednormalpictureseqns"/>
      </w:pPr>
    </w:p>
    <w:p w:rsidR="007C0E11" w:rsidRDefault="007C0E11" w:rsidP="007C0E11">
      <w:pPr>
        <w:pStyle w:val="centerednormalpictureseqns"/>
      </w:pPr>
    </w:p>
    <w:p w:rsidR="007C0E11" w:rsidRDefault="007C0E11" w:rsidP="007C0E11">
      <w:pPr>
        <w:pStyle w:val="centerednormalpictureseqns"/>
      </w:pPr>
    </w:p>
    <w:p w:rsidR="007C0E11" w:rsidRDefault="007C0E11" w:rsidP="007C0E11">
      <w:pPr>
        <w:pStyle w:val="centerednormalpictureseqns"/>
      </w:pPr>
      <w:r>
        <w:t>A Thesis Presented to Ryerson University</w:t>
      </w:r>
    </w:p>
    <w:p w:rsidR="007C0E11" w:rsidRDefault="007C0E11" w:rsidP="007C0E11">
      <w:pPr>
        <w:pStyle w:val="centerednormalpictureseqns"/>
      </w:pPr>
      <w:proofErr w:type="gramStart"/>
      <w:r>
        <w:t>in</w:t>
      </w:r>
      <w:proofErr w:type="gramEnd"/>
      <w:r>
        <w:t xml:space="preserve"> </w:t>
      </w:r>
      <w:r w:rsidRPr="00E26605">
        <w:t>partial fulfillment of the requirement</w:t>
      </w:r>
    </w:p>
    <w:p w:rsidR="007C0E11" w:rsidRDefault="007C0E11" w:rsidP="007C0E11">
      <w:pPr>
        <w:pStyle w:val="centerednormalpictureseqns"/>
      </w:pPr>
      <w:proofErr w:type="gramStart"/>
      <w:r>
        <w:t>for</w:t>
      </w:r>
      <w:proofErr w:type="gramEnd"/>
      <w:r>
        <w:t xml:space="preserve"> the degree of Masters of Applied Science</w:t>
      </w:r>
    </w:p>
    <w:p w:rsidR="007C0E11" w:rsidRDefault="00A20806" w:rsidP="007C0E11">
      <w:pPr>
        <w:pStyle w:val="centerednormalpictureseqns"/>
      </w:pPr>
      <w:proofErr w:type="gramStart"/>
      <w:r>
        <w:t>in</w:t>
      </w:r>
      <w:proofErr w:type="gramEnd"/>
      <w:r>
        <w:t xml:space="preserve"> the Program of Mechanical Engineering</w:t>
      </w:r>
    </w:p>
    <w:p w:rsidR="007C0E11" w:rsidRDefault="007C0E11" w:rsidP="007C0E11">
      <w:pPr>
        <w:pStyle w:val="centerednormalpictureseqns"/>
      </w:pPr>
    </w:p>
    <w:p w:rsidR="007C0E11" w:rsidRDefault="007C0E11" w:rsidP="007C0E11">
      <w:pPr>
        <w:pStyle w:val="centerednormalpictureseqns"/>
      </w:pPr>
    </w:p>
    <w:p w:rsidR="007C0E11" w:rsidRDefault="007C0E11" w:rsidP="007C0E11">
      <w:pPr>
        <w:pStyle w:val="centerednormalpictureseqns"/>
      </w:pPr>
    </w:p>
    <w:p w:rsidR="007C0E11" w:rsidRDefault="007C0E11" w:rsidP="007C0E11">
      <w:pPr>
        <w:pStyle w:val="centerednormalpictureseqns"/>
      </w:pPr>
    </w:p>
    <w:p w:rsidR="007C0E11" w:rsidRDefault="007C0E11" w:rsidP="007C0E11">
      <w:pPr>
        <w:pStyle w:val="centerednormalpictureseqns"/>
      </w:pPr>
    </w:p>
    <w:p w:rsidR="007C0E11" w:rsidRDefault="007C0E11" w:rsidP="007C0E11">
      <w:pPr>
        <w:pStyle w:val="centerednormalpictureseqns"/>
      </w:pPr>
    </w:p>
    <w:p w:rsidR="007C0E11" w:rsidRDefault="007C0E11" w:rsidP="007C0E11">
      <w:pPr>
        <w:pStyle w:val="centerednormalpictureseqns"/>
      </w:pPr>
      <w:r>
        <w:t>Toronto, Ontario, Canada, 2008</w:t>
      </w:r>
    </w:p>
    <w:p w:rsidR="007C0E11" w:rsidRDefault="007C0E11" w:rsidP="007C0E11">
      <w:pPr>
        <w:pStyle w:val="centerednormalpictureseqns"/>
      </w:pPr>
      <w:r>
        <w:t>©Michael William Richard Alger 2008</w:t>
      </w:r>
    </w:p>
    <w:p w:rsidR="003B0198" w:rsidRDefault="003B0198" w:rsidP="007C0E11">
      <w:pPr>
        <w:pStyle w:val="centerednormalpictureseqns"/>
      </w:pPr>
    </w:p>
    <w:p w:rsidR="00C840A3" w:rsidRDefault="00C840A3" w:rsidP="007C0E11">
      <w:pPr>
        <w:pStyle w:val="centerednormalpictureseqns"/>
      </w:pPr>
    </w:p>
    <w:p w:rsidR="00D46473" w:rsidRPr="009C2155" w:rsidRDefault="00D46473" w:rsidP="00D46473">
      <w:pPr>
        <w:pStyle w:val="Frontmaterheading2"/>
      </w:pPr>
      <w:bookmarkStart w:id="0" w:name="_Toc194472027"/>
      <w:bookmarkStart w:id="1" w:name="_Toc194472216"/>
      <w:bookmarkStart w:id="2" w:name="_Toc194484233"/>
      <w:bookmarkStart w:id="3" w:name="_Toc194488674"/>
      <w:bookmarkStart w:id="4" w:name="_Toc200387030"/>
      <w:bookmarkStart w:id="5" w:name="_Toc200387728"/>
      <w:bookmarkStart w:id="6" w:name="_Toc200387999"/>
      <w:bookmarkStart w:id="7" w:name="_Toc204748201"/>
      <w:bookmarkStart w:id="8" w:name="_Toc207775066"/>
      <w:r w:rsidRPr="00032AE9">
        <w:t>Authors</w:t>
      </w:r>
      <w:r w:rsidRPr="009C2155">
        <w:t xml:space="preserve">’ </w:t>
      </w:r>
      <w:r>
        <w:t>D</w:t>
      </w:r>
      <w:r w:rsidRPr="009C2155">
        <w:t>eclaration</w:t>
      </w:r>
      <w:bookmarkEnd w:id="0"/>
      <w:bookmarkEnd w:id="1"/>
      <w:bookmarkEnd w:id="2"/>
      <w:bookmarkEnd w:id="3"/>
      <w:bookmarkEnd w:id="4"/>
      <w:bookmarkEnd w:id="5"/>
      <w:bookmarkEnd w:id="6"/>
      <w:bookmarkEnd w:id="7"/>
      <w:bookmarkEnd w:id="8"/>
    </w:p>
    <w:p w:rsidR="00D46473" w:rsidRDefault="00D46473" w:rsidP="00D46473">
      <w:r>
        <w:t>I hereby declare that I am the sole author of this thesis or dissertation. I authorize Ryerson University to lend this thesis or dissertation to other institutions or individuals for the purpose of scholarly research.</w:t>
      </w:r>
    </w:p>
    <w:p w:rsidR="00D46473" w:rsidRDefault="00D46473" w:rsidP="00D4647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Microsoft Office Signature Line..." style="width:280.55pt;height:93.75pt">
            <v:imagedata r:id="rId8" o:title=""/>
            <o:lock v:ext="edit" ungrouping="t" rotation="t" cropping="t" verticies="t" text="t" grouping="t"/>
            <o:signatureline v:ext="edit" id="{B59B5521-7E4C-43D0-952A-FEDA12B6F8FC}" provid="{00000000-0000-0000-0000-000000000000}" o:suggestedsigner="Mike Alger " issignatureline="t"/>
          </v:shape>
        </w:pict>
      </w:r>
    </w:p>
    <w:p w:rsidR="00D46473" w:rsidRDefault="00D46473" w:rsidP="00D46473">
      <w:r>
        <w:t>I further authorize Ryerson University to reproduce this thesis or dissertation by photocopying or by other means, in total or in part, at the request of other institutions or individuals for the purpose of scholarly research.</w:t>
      </w:r>
    </w:p>
    <w:p w:rsidR="00D46473" w:rsidRDefault="00D46473" w:rsidP="00D46473">
      <w:r>
        <w:pict>
          <v:shape id="_x0000_i1038" type="#_x0000_t75" alt="Microsoft Office Signature Line..." style="width:280.55pt;height:93.75pt">
            <v:imagedata r:id="rId8" o:title=""/>
            <o:lock v:ext="edit" ungrouping="t" rotation="t" cropping="t" verticies="t" text="t" grouping="t"/>
            <o:signatureline v:ext="edit" id="{3A6EA357-DAE3-4DEE-8073-FA27FDE96D84}" provid="{00000000-0000-0000-0000-000000000000}" o:suggestedsigner="Mike Alger " issignatureline="t"/>
          </v:shape>
        </w:pict>
      </w:r>
    </w:p>
    <w:p w:rsidR="00D46473" w:rsidRDefault="00D46473" w:rsidP="00D46473">
      <w:pPr>
        <w:rPr>
          <w:rFonts w:asciiTheme="majorHAnsi" w:eastAsiaTheme="majorEastAsia" w:hAnsiTheme="majorHAnsi" w:cstheme="majorBidi"/>
          <w:b/>
          <w:bCs/>
          <w:sz w:val="40"/>
          <w:szCs w:val="26"/>
          <w:lang w:val="en-US" w:bidi="en-US"/>
        </w:rPr>
      </w:pPr>
      <w:bookmarkStart w:id="9" w:name="_Toc194472028"/>
      <w:bookmarkStart w:id="10" w:name="_Toc194472217"/>
      <w:bookmarkStart w:id="11" w:name="_Toc194484234"/>
      <w:bookmarkStart w:id="12" w:name="_Toc194488675"/>
      <w:bookmarkStart w:id="13" w:name="_Toc200387031"/>
      <w:bookmarkStart w:id="14" w:name="_Toc200387729"/>
      <w:bookmarkStart w:id="15" w:name="_Toc200388000"/>
      <w:bookmarkStart w:id="16" w:name="_Toc204748202"/>
      <w:bookmarkStart w:id="17" w:name="_Toc207775067"/>
      <w:r>
        <w:br w:type="page"/>
      </w:r>
    </w:p>
    <w:p w:rsidR="00D46473" w:rsidRPr="00032AE9" w:rsidRDefault="00D46473" w:rsidP="00D46473">
      <w:pPr>
        <w:pStyle w:val="Frontmaterheading2"/>
      </w:pPr>
      <w:r w:rsidRPr="00032AE9">
        <w:lastRenderedPageBreak/>
        <w:t>Abstract</w:t>
      </w:r>
      <w:bookmarkEnd w:id="9"/>
      <w:bookmarkEnd w:id="10"/>
      <w:bookmarkEnd w:id="11"/>
      <w:bookmarkEnd w:id="12"/>
      <w:bookmarkEnd w:id="13"/>
      <w:bookmarkEnd w:id="14"/>
      <w:bookmarkEnd w:id="15"/>
      <w:bookmarkEnd w:id="16"/>
      <w:bookmarkEnd w:id="17"/>
    </w:p>
    <w:p w:rsidR="00D46473" w:rsidRDefault="00D46473" w:rsidP="00D46473"/>
    <w:sdt>
      <w:sdtPr>
        <w:rPr>
          <w:b/>
          <w:vanish/>
          <w:sz w:val="24"/>
        </w:rPr>
        <w:alias w:val="Title"/>
        <w:id w:val="804588591"/>
        <w:placeholder>
          <w:docPart w:val="4A86A8EBD61745F198C848EDAAAC7283"/>
        </w:placeholder>
        <w:dataBinding w:prefixMappings="xmlns:ns0='http://purl.org/dc/elements/1.1/' xmlns:ns1='http://schemas.openxmlformats.org/package/2006/metadata/core-properties' " w:xpath="/ns1:coreProperties[1]/ns0:title[1]" w:storeItemID="{6C3C8BC8-F283-45AE-878A-BAB7291924A1}"/>
        <w:text/>
      </w:sdtPr>
      <w:sdtContent>
        <w:p w:rsidR="00D46473" w:rsidRDefault="00D46473" w:rsidP="00D46473">
          <w:pPr>
            <w:jc w:val="center"/>
            <w:rPr>
              <w:b/>
              <w:sz w:val="24"/>
            </w:rPr>
          </w:pPr>
          <w:r w:rsidRPr="00D46473">
            <w:rPr>
              <w:b/>
              <w:vanish/>
              <w:sz w:val="24"/>
            </w:rPr>
            <w:t>Design and Development of Power and Attitude Control Subsystems for RyeSat</w:t>
          </w:r>
        </w:p>
      </w:sdtContent>
    </w:sdt>
    <w:p w:rsidR="00D46473" w:rsidRDefault="00D46473" w:rsidP="00D46473">
      <w:pPr>
        <w:pStyle w:val="centerednormalpictureseqns"/>
      </w:pPr>
      <w:r>
        <w:t>Masters of Applied Science 2008, Mike Alger</w:t>
      </w:r>
    </w:p>
    <w:p w:rsidR="00D46473" w:rsidRDefault="00D46473" w:rsidP="00D46473">
      <w:pPr>
        <w:pStyle w:val="centerednormalpictureseqns"/>
      </w:pPr>
      <w:r>
        <w:t xml:space="preserve">School of Graduate Studies Ryerson University </w:t>
      </w:r>
    </w:p>
    <w:p w:rsidR="00D46473" w:rsidRDefault="00D46473" w:rsidP="00D46473"/>
    <w:p w:rsidR="00D46473" w:rsidRDefault="00D46473" w:rsidP="00D46473">
      <w:r>
        <w:t>This thesis describes the design and development of Ryerson University’s first CubeSat (RyeSat) with a focus on power and attitude control subsystems.  This satellite is intended to become the initial of a series of CubeSats built by Ryerson University to perform research in spacecraft control algorithms and actuators. RyeSat is built around a standard interface, which specifies both a data-bus and a switchable power supply system for non critical systems. To facilitate the development of this satellite a prototype power subsystem was created, programmed and tested. In addition to developing the system’s architecture and power subsystem; analysis was preformed to size both reaction wheels and magnetic torquers. This analysis showed that a commercially available motor could be adapted to fulfill the attitude control requirements of a CubeSat and also showed that miniature magnetic torque rods would be more efficient than magnetic torque coils typically used on CubeSats. Finally, control laws for these actuators were designed and an adaptive nonlinear sliding mode controller for reaction wheels was applied to control the 3-axis attitude motion of RyeSat.</w:t>
      </w:r>
      <w:bookmarkStart w:id="18" w:name="_Toc200387032"/>
      <w:bookmarkStart w:id="19" w:name="_Toc200387730"/>
      <w:bookmarkStart w:id="20" w:name="_Toc200388001"/>
      <w:bookmarkStart w:id="21" w:name="_Toc204748203"/>
    </w:p>
    <w:p w:rsidR="00D46473" w:rsidRDefault="00D46473" w:rsidP="00D46473"/>
    <w:p w:rsidR="00D46473" w:rsidRDefault="00D46473" w:rsidP="00D46473"/>
    <w:p w:rsidR="00D46473" w:rsidRDefault="00D46473" w:rsidP="00D46473"/>
    <w:p w:rsidR="00D46473" w:rsidRDefault="00D46473" w:rsidP="00D46473"/>
    <w:p w:rsidR="00D46473" w:rsidRDefault="00D46473" w:rsidP="00D46473"/>
    <w:p w:rsidR="00D46473" w:rsidRDefault="00D46473" w:rsidP="00D46473"/>
    <w:p w:rsidR="00D46473" w:rsidRPr="00032AE9" w:rsidRDefault="00D46473" w:rsidP="00D46473">
      <w:pPr>
        <w:pStyle w:val="Frontmaterheading2"/>
      </w:pPr>
      <w:bookmarkStart w:id="22" w:name="_Toc207775068"/>
      <w:r w:rsidRPr="003F267B">
        <w:lastRenderedPageBreak/>
        <w:t>Acknowledgements</w:t>
      </w:r>
      <w:bookmarkEnd w:id="18"/>
      <w:bookmarkEnd w:id="19"/>
      <w:bookmarkEnd w:id="20"/>
      <w:bookmarkEnd w:id="21"/>
      <w:bookmarkEnd w:id="22"/>
    </w:p>
    <w:p w:rsidR="00D46473" w:rsidRDefault="00D46473" w:rsidP="00D46473">
      <w:r>
        <w:t>I would like to thank my parents, without whose reassurance and patience I would not have had the chance to pursue this project.</w:t>
      </w:r>
    </w:p>
    <w:p w:rsidR="00D46473" w:rsidRDefault="00D46473" w:rsidP="00D46473">
      <w:r>
        <w:t xml:space="preserve">I would also like to thank my supervisor, Dr Krishna Kumar, for guiding me through this research and providing me with financial support through his grants. </w:t>
      </w:r>
    </w:p>
    <w:p w:rsidR="00D46473" w:rsidRDefault="00D46473" w:rsidP="00D46473">
      <w:r>
        <w:t>Thanks to all those in the lab who have kept me relatively sane; it was definitely a valiant effort on your part.</w:t>
      </w:r>
    </w:p>
    <w:p w:rsidR="00D46473" w:rsidRDefault="00D46473" w:rsidP="00D46473"/>
    <w:p w:rsidR="00D46473" w:rsidRDefault="00D46473" w:rsidP="00D46473">
      <w:r>
        <w:t>MIKE ALGER September 2008</w:t>
      </w:r>
    </w:p>
    <w:p w:rsidR="00D46473" w:rsidRDefault="00D46473" w:rsidP="00D46473"/>
    <w:p w:rsidR="00D46473" w:rsidRDefault="00D46473" w:rsidP="00D46473"/>
    <w:p w:rsidR="00D46473" w:rsidRDefault="00D46473" w:rsidP="00D46473"/>
    <w:p w:rsidR="00D46473" w:rsidRDefault="00D46473" w:rsidP="00D46473"/>
    <w:p w:rsidR="00D46473" w:rsidRDefault="00D46473" w:rsidP="00D46473"/>
    <w:p w:rsidR="00D46473" w:rsidRDefault="00D46473" w:rsidP="00D46473"/>
    <w:p w:rsidR="00D46473" w:rsidRDefault="00D46473" w:rsidP="00D46473"/>
    <w:p w:rsidR="00D46473" w:rsidRDefault="00D46473" w:rsidP="00D46473"/>
    <w:p w:rsidR="00D46473" w:rsidRDefault="00D46473" w:rsidP="00D46473"/>
    <w:p w:rsidR="00D46473" w:rsidRDefault="00D46473" w:rsidP="00D46473"/>
    <w:p w:rsidR="00D46473" w:rsidRDefault="00D46473" w:rsidP="00D46473">
      <w:pPr>
        <w:rPr>
          <w:rFonts w:asciiTheme="majorHAnsi" w:eastAsiaTheme="majorEastAsia" w:hAnsiTheme="majorHAnsi" w:cstheme="majorBidi"/>
          <w:b/>
          <w:bCs/>
          <w:sz w:val="40"/>
          <w:szCs w:val="26"/>
          <w:lang w:val="en-US" w:bidi="en-US"/>
        </w:rPr>
      </w:pPr>
      <w:bookmarkStart w:id="23" w:name="_Toc204748204"/>
      <w:bookmarkStart w:id="24" w:name="_Toc207775069"/>
      <w:r>
        <w:br w:type="page"/>
      </w:r>
    </w:p>
    <w:p w:rsidR="00D46473" w:rsidRDefault="00D46473" w:rsidP="00D46473">
      <w:pPr>
        <w:pStyle w:val="Frontmaterheading2"/>
      </w:pPr>
      <w:r w:rsidRPr="009C2155">
        <w:lastRenderedPageBreak/>
        <w:t>Table of Contents</w:t>
      </w:r>
      <w:bookmarkEnd w:id="23"/>
      <w:bookmarkEnd w:id="24"/>
    </w:p>
    <w:p w:rsidR="00D46473" w:rsidRDefault="00D46473" w:rsidP="00D46473">
      <w:pPr>
        <w:pStyle w:val="TOC2"/>
        <w:tabs>
          <w:tab w:val="right" w:leader="dot" w:pos="8711"/>
        </w:tabs>
        <w:spacing w:before="0" w:after="0"/>
        <w:rPr>
          <w:rFonts w:cstheme="minorBidi"/>
          <w:b w:val="0"/>
          <w:bCs w:val="0"/>
          <w:noProof/>
          <w:lang w:val="en-CA" w:eastAsia="en-CA" w:bidi="ar-SA"/>
        </w:rPr>
      </w:pPr>
      <w:r w:rsidRPr="00E30F29">
        <w:fldChar w:fldCharType="begin"/>
      </w:r>
      <w:r>
        <w:instrText xml:space="preserve"> TOC \o "1-3" \h \z \u </w:instrText>
      </w:r>
      <w:r w:rsidRPr="00E30F29">
        <w:fldChar w:fldCharType="separate"/>
      </w:r>
      <w:hyperlink w:anchor="_Toc207775066" w:history="1">
        <w:r w:rsidRPr="0090533F">
          <w:rPr>
            <w:rStyle w:val="Hyperlink"/>
            <w:noProof/>
          </w:rPr>
          <w:t>Authors’ Declaration</w:t>
        </w:r>
        <w:r>
          <w:rPr>
            <w:noProof/>
            <w:webHidden/>
          </w:rPr>
          <w:tab/>
        </w:r>
        <w:r>
          <w:rPr>
            <w:noProof/>
            <w:webHidden/>
          </w:rPr>
          <w:fldChar w:fldCharType="begin"/>
        </w:r>
        <w:r>
          <w:rPr>
            <w:noProof/>
            <w:webHidden/>
          </w:rPr>
          <w:instrText xml:space="preserve"> PAGEREF _Toc207775066 \h </w:instrText>
        </w:r>
        <w:r>
          <w:rPr>
            <w:noProof/>
            <w:webHidden/>
          </w:rPr>
        </w:r>
        <w:r>
          <w:rPr>
            <w:noProof/>
            <w:webHidden/>
          </w:rPr>
          <w:fldChar w:fldCharType="separate"/>
        </w:r>
        <w:r>
          <w:rPr>
            <w:noProof/>
            <w:webHidden/>
          </w:rPr>
          <w:t>ii</w:t>
        </w:r>
        <w:r>
          <w:rPr>
            <w:noProof/>
            <w:webHidden/>
          </w:rPr>
          <w:fldChar w:fldCharType="end"/>
        </w:r>
      </w:hyperlink>
    </w:p>
    <w:p w:rsidR="00D46473" w:rsidRDefault="00D46473" w:rsidP="00D46473">
      <w:pPr>
        <w:pStyle w:val="TOC2"/>
        <w:tabs>
          <w:tab w:val="right" w:leader="dot" w:pos="8711"/>
        </w:tabs>
        <w:spacing w:before="0" w:after="0"/>
        <w:rPr>
          <w:rFonts w:cstheme="minorBidi"/>
          <w:b w:val="0"/>
          <w:bCs w:val="0"/>
          <w:noProof/>
          <w:lang w:val="en-CA" w:eastAsia="en-CA" w:bidi="ar-SA"/>
        </w:rPr>
      </w:pPr>
      <w:hyperlink w:anchor="_Toc207775067" w:history="1">
        <w:r w:rsidRPr="0090533F">
          <w:rPr>
            <w:rStyle w:val="Hyperlink"/>
            <w:noProof/>
          </w:rPr>
          <w:t>Abstract</w:t>
        </w:r>
        <w:r>
          <w:rPr>
            <w:noProof/>
            <w:webHidden/>
          </w:rPr>
          <w:tab/>
        </w:r>
        <w:r>
          <w:rPr>
            <w:noProof/>
            <w:webHidden/>
          </w:rPr>
          <w:fldChar w:fldCharType="begin"/>
        </w:r>
        <w:r>
          <w:rPr>
            <w:noProof/>
            <w:webHidden/>
          </w:rPr>
          <w:instrText xml:space="preserve"> PAGEREF _Toc207775067 \h </w:instrText>
        </w:r>
        <w:r>
          <w:rPr>
            <w:noProof/>
            <w:webHidden/>
          </w:rPr>
        </w:r>
        <w:r>
          <w:rPr>
            <w:noProof/>
            <w:webHidden/>
          </w:rPr>
          <w:fldChar w:fldCharType="separate"/>
        </w:r>
        <w:r>
          <w:rPr>
            <w:noProof/>
            <w:webHidden/>
          </w:rPr>
          <w:t>iii</w:t>
        </w:r>
        <w:r>
          <w:rPr>
            <w:noProof/>
            <w:webHidden/>
          </w:rPr>
          <w:fldChar w:fldCharType="end"/>
        </w:r>
      </w:hyperlink>
    </w:p>
    <w:p w:rsidR="00D46473" w:rsidRDefault="00D46473" w:rsidP="00D46473">
      <w:pPr>
        <w:pStyle w:val="TOC2"/>
        <w:tabs>
          <w:tab w:val="right" w:leader="dot" w:pos="8711"/>
        </w:tabs>
        <w:spacing w:before="0" w:after="0"/>
        <w:rPr>
          <w:rFonts w:cstheme="minorBidi"/>
          <w:b w:val="0"/>
          <w:bCs w:val="0"/>
          <w:noProof/>
          <w:lang w:val="en-CA" w:eastAsia="en-CA" w:bidi="ar-SA"/>
        </w:rPr>
      </w:pPr>
      <w:hyperlink w:anchor="_Toc207775068" w:history="1">
        <w:r w:rsidRPr="0090533F">
          <w:rPr>
            <w:rStyle w:val="Hyperlink"/>
            <w:noProof/>
          </w:rPr>
          <w:t>Acknowledgements</w:t>
        </w:r>
        <w:r>
          <w:rPr>
            <w:noProof/>
            <w:webHidden/>
          </w:rPr>
          <w:tab/>
        </w:r>
        <w:r>
          <w:rPr>
            <w:noProof/>
            <w:webHidden/>
          </w:rPr>
          <w:fldChar w:fldCharType="begin"/>
        </w:r>
        <w:r>
          <w:rPr>
            <w:noProof/>
            <w:webHidden/>
          </w:rPr>
          <w:instrText xml:space="preserve"> PAGEREF _Toc207775068 \h </w:instrText>
        </w:r>
        <w:r>
          <w:rPr>
            <w:noProof/>
            <w:webHidden/>
          </w:rPr>
        </w:r>
        <w:r>
          <w:rPr>
            <w:noProof/>
            <w:webHidden/>
          </w:rPr>
          <w:fldChar w:fldCharType="separate"/>
        </w:r>
        <w:r>
          <w:rPr>
            <w:noProof/>
            <w:webHidden/>
          </w:rPr>
          <w:t>iv</w:t>
        </w:r>
        <w:r>
          <w:rPr>
            <w:noProof/>
            <w:webHidden/>
          </w:rPr>
          <w:fldChar w:fldCharType="end"/>
        </w:r>
      </w:hyperlink>
    </w:p>
    <w:p w:rsidR="00D46473" w:rsidRDefault="00D46473" w:rsidP="00D46473">
      <w:pPr>
        <w:pStyle w:val="TOC2"/>
        <w:tabs>
          <w:tab w:val="right" w:leader="dot" w:pos="8711"/>
        </w:tabs>
        <w:spacing w:before="0" w:after="0"/>
        <w:rPr>
          <w:rFonts w:cstheme="minorBidi"/>
          <w:b w:val="0"/>
          <w:bCs w:val="0"/>
          <w:noProof/>
          <w:lang w:val="en-CA" w:eastAsia="en-CA" w:bidi="ar-SA"/>
        </w:rPr>
      </w:pPr>
      <w:hyperlink w:anchor="_Toc207775069" w:history="1">
        <w:r w:rsidRPr="0090533F">
          <w:rPr>
            <w:rStyle w:val="Hyperlink"/>
            <w:noProof/>
          </w:rPr>
          <w:t>Table of Contents</w:t>
        </w:r>
        <w:r>
          <w:rPr>
            <w:noProof/>
            <w:webHidden/>
          </w:rPr>
          <w:tab/>
        </w:r>
        <w:r>
          <w:rPr>
            <w:noProof/>
            <w:webHidden/>
          </w:rPr>
          <w:fldChar w:fldCharType="begin"/>
        </w:r>
        <w:r>
          <w:rPr>
            <w:noProof/>
            <w:webHidden/>
          </w:rPr>
          <w:instrText xml:space="preserve"> PAGEREF _Toc207775069 \h </w:instrText>
        </w:r>
        <w:r>
          <w:rPr>
            <w:noProof/>
            <w:webHidden/>
          </w:rPr>
        </w:r>
        <w:r>
          <w:rPr>
            <w:noProof/>
            <w:webHidden/>
          </w:rPr>
          <w:fldChar w:fldCharType="separate"/>
        </w:r>
        <w:r>
          <w:rPr>
            <w:noProof/>
            <w:webHidden/>
          </w:rPr>
          <w:t>v</w:t>
        </w:r>
        <w:r>
          <w:rPr>
            <w:noProof/>
            <w:webHidden/>
          </w:rPr>
          <w:fldChar w:fldCharType="end"/>
        </w:r>
      </w:hyperlink>
    </w:p>
    <w:p w:rsidR="00D46473" w:rsidRDefault="00D46473" w:rsidP="00D46473">
      <w:pPr>
        <w:pStyle w:val="TOC2"/>
        <w:tabs>
          <w:tab w:val="right" w:leader="dot" w:pos="8711"/>
        </w:tabs>
        <w:spacing w:before="0" w:after="0"/>
        <w:rPr>
          <w:rFonts w:cstheme="minorBidi"/>
          <w:b w:val="0"/>
          <w:bCs w:val="0"/>
          <w:noProof/>
          <w:lang w:val="en-CA" w:eastAsia="en-CA" w:bidi="ar-SA"/>
        </w:rPr>
      </w:pPr>
      <w:hyperlink w:anchor="_Toc207775070" w:history="1">
        <w:r w:rsidRPr="0090533F">
          <w:rPr>
            <w:rStyle w:val="Hyperlink"/>
            <w:noProof/>
          </w:rPr>
          <w:t>List of Figures</w:t>
        </w:r>
        <w:r>
          <w:rPr>
            <w:noProof/>
            <w:webHidden/>
          </w:rPr>
          <w:tab/>
        </w:r>
        <w:r>
          <w:rPr>
            <w:noProof/>
            <w:webHidden/>
          </w:rPr>
          <w:fldChar w:fldCharType="begin"/>
        </w:r>
        <w:r>
          <w:rPr>
            <w:noProof/>
            <w:webHidden/>
          </w:rPr>
          <w:instrText xml:space="preserve"> PAGEREF _Toc207775070 \h </w:instrText>
        </w:r>
        <w:r>
          <w:rPr>
            <w:noProof/>
            <w:webHidden/>
          </w:rPr>
        </w:r>
        <w:r>
          <w:rPr>
            <w:noProof/>
            <w:webHidden/>
          </w:rPr>
          <w:fldChar w:fldCharType="separate"/>
        </w:r>
        <w:r>
          <w:rPr>
            <w:noProof/>
            <w:webHidden/>
          </w:rPr>
          <w:t>ix</w:t>
        </w:r>
        <w:r>
          <w:rPr>
            <w:noProof/>
            <w:webHidden/>
          </w:rPr>
          <w:fldChar w:fldCharType="end"/>
        </w:r>
      </w:hyperlink>
    </w:p>
    <w:p w:rsidR="00D46473" w:rsidRDefault="00D46473" w:rsidP="00D46473">
      <w:pPr>
        <w:pStyle w:val="TOC2"/>
        <w:tabs>
          <w:tab w:val="right" w:leader="dot" w:pos="8711"/>
        </w:tabs>
        <w:spacing w:before="0" w:after="0"/>
        <w:rPr>
          <w:rFonts w:cstheme="minorBidi"/>
          <w:b w:val="0"/>
          <w:bCs w:val="0"/>
          <w:noProof/>
          <w:lang w:val="en-CA" w:eastAsia="en-CA" w:bidi="ar-SA"/>
        </w:rPr>
      </w:pPr>
      <w:hyperlink w:anchor="_Toc207775071" w:history="1">
        <w:r w:rsidRPr="0090533F">
          <w:rPr>
            <w:rStyle w:val="Hyperlink"/>
            <w:noProof/>
          </w:rPr>
          <w:t>List of Tables</w:t>
        </w:r>
        <w:r>
          <w:rPr>
            <w:noProof/>
            <w:webHidden/>
          </w:rPr>
          <w:tab/>
        </w:r>
        <w:r>
          <w:rPr>
            <w:noProof/>
            <w:webHidden/>
          </w:rPr>
          <w:fldChar w:fldCharType="begin"/>
        </w:r>
        <w:r>
          <w:rPr>
            <w:noProof/>
            <w:webHidden/>
          </w:rPr>
          <w:instrText xml:space="preserve"> PAGEREF _Toc207775071 \h </w:instrText>
        </w:r>
        <w:r>
          <w:rPr>
            <w:noProof/>
            <w:webHidden/>
          </w:rPr>
        </w:r>
        <w:r>
          <w:rPr>
            <w:noProof/>
            <w:webHidden/>
          </w:rPr>
          <w:fldChar w:fldCharType="separate"/>
        </w:r>
        <w:r>
          <w:rPr>
            <w:noProof/>
            <w:webHidden/>
          </w:rPr>
          <w:t>xii</w:t>
        </w:r>
        <w:r>
          <w:rPr>
            <w:noProof/>
            <w:webHidden/>
          </w:rPr>
          <w:fldChar w:fldCharType="end"/>
        </w:r>
      </w:hyperlink>
    </w:p>
    <w:p w:rsidR="00D46473" w:rsidRDefault="00D46473" w:rsidP="00D46473">
      <w:pPr>
        <w:pStyle w:val="TOC2"/>
        <w:tabs>
          <w:tab w:val="right" w:leader="dot" w:pos="8711"/>
        </w:tabs>
        <w:spacing w:before="0" w:after="0"/>
        <w:rPr>
          <w:rFonts w:cstheme="minorBidi"/>
          <w:b w:val="0"/>
          <w:bCs w:val="0"/>
          <w:noProof/>
          <w:lang w:val="en-CA" w:eastAsia="en-CA" w:bidi="ar-SA"/>
        </w:rPr>
      </w:pPr>
      <w:hyperlink w:anchor="_Toc207775072" w:history="1">
        <w:r w:rsidRPr="0090533F">
          <w:rPr>
            <w:rStyle w:val="Hyperlink"/>
            <w:noProof/>
          </w:rPr>
          <w:t>List of Acronyms</w:t>
        </w:r>
        <w:r>
          <w:rPr>
            <w:noProof/>
            <w:webHidden/>
          </w:rPr>
          <w:tab/>
        </w:r>
        <w:r>
          <w:rPr>
            <w:noProof/>
            <w:webHidden/>
          </w:rPr>
          <w:fldChar w:fldCharType="begin"/>
        </w:r>
        <w:r>
          <w:rPr>
            <w:noProof/>
            <w:webHidden/>
          </w:rPr>
          <w:instrText xml:space="preserve"> PAGEREF _Toc207775072 \h </w:instrText>
        </w:r>
        <w:r>
          <w:rPr>
            <w:noProof/>
            <w:webHidden/>
          </w:rPr>
        </w:r>
        <w:r>
          <w:rPr>
            <w:noProof/>
            <w:webHidden/>
          </w:rPr>
          <w:fldChar w:fldCharType="separate"/>
        </w:r>
        <w:r>
          <w:rPr>
            <w:noProof/>
            <w:webHidden/>
          </w:rPr>
          <w:t>xv</w:t>
        </w:r>
        <w:r>
          <w:rPr>
            <w:noProof/>
            <w:webHidden/>
          </w:rPr>
          <w:fldChar w:fldCharType="end"/>
        </w:r>
      </w:hyperlink>
    </w:p>
    <w:p w:rsidR="00D46473" w:rsidRDefault="00D46473" w:rsidP="00D46473">
      <w:pPr>
        <w:pStyle w:val="TOC2"/>
        <w:tabs>
          <w:tab w:val="right" w:leader="dot" w:pos="8711"/>
        </w:tabs>
        <w:spacing w:before="0" w:after="0"/>
        <w:rPr>
          <w:rFonts w:cstheme="minorBidi"/>
          <w:b w:val="0"/>
          <w:bCs w:val="0"/>
          <w:noProof/>
          <w:lang w:val="en-CA" w:eastAsia="en-CA" w:bidi="ar-SA"/>
        </w:rPr>
      </w:pPr>
      <w:hyperlink w:anchor="_Toc207775073" w:history="1">
        <w:r w:rsidRPr="0090533F">
          <w:rPr>
            <w:rStyle w:val="Hyperlink"/>
            <w:noProof/>
          </w:rPr>
          <w:t>Symbols Used</w:t>
        </w:r>
        <w:r>
          <w:rPr>
            <w:noProof/>
            <w:webHidden/>
          </w:rPr>
          <w:tab/>
        </w:r>
        <w:r>
          <w:rPr>
            <w:noProof/>
            <w:webHidden/>
          </w:rPr>
          <w:fldChar w:fldCharType="begin"/>
        </w:r>
        <w:r>
          <w:rPr>
            <w:noProof/>
            <w:webHidden/>
          </w:rPr>
          <w:instrText xml:space="preserve"> PAGEREF _Toc207775073 \h </w:instrText>
        </w:r>
        <w:r>
          <w:rPr>
            <w:noProof/>
            <w:webHidden/>
          </w:rPr>
        </w:r>
        <w:r>
          <w:rPr>
            <w:noProof/>
            <w:webHidden/>
          </w:rPr>
          <w:fldChar w:fldCharType="separate"/>
        </w:r>
        <w:r>
          <w:rPr>
            <w:noProof/>
            <w:webHidden/>
          </w:rPr>
          <w:t>xvi</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074" w:history="1">
        <w:r w:rsidRPr="0090533F">
          <w:rPr>
            <w:rStyle w:val="Hyperlink"/>
            <w:noProof/>
          </w:rPr>
          <w:t>Chapter 1</w:t>
        </w:r>
        <w:r>
          <w:rPr>
            <w:rFonts w:cstheme="minorBidi"/>
            <w:b w:val="0"/>
            <w:bCs w:val="0"/>
            <w:i w:val="0"/>
            <w:iCs w:val="0"/>
            <w:noProof/>
            <w:lang w:val="en-CA" w:eastAsia="en-CA" w:bidi="ar-SA"/>
          </w:rPr>
          <w:tab/>
        </w:r>
        <w:r w:rsidRPr="0090533F">
          <w:rPr>
            <w:rStyle w:val="Hyperlink"/>
            <w:noProof/>
          </w:rPr>
          <w:t>Introduction</w:t>
        </w:r>
        <w:r>
          <w:rPr>
            <w:noProof/>
            <w:webHidden/>
          </w:rPr>
          <w:tab/>
        </w:r>
        <w:r>
          <w:rPr>
            <w:noProof/>
            <w:webHidden/>
          </w:rPr>
          <w:fldChar w:fldCharType="begin"/>
        </w:r>
        <w:r>
          <w:rPr>
            <w:noProof/>
            <w:webHidden/>
          </w:rPr>
          <w:instrText xml:space="preserve"> PAGEREF _Toc207775074 \h </w:instrText>
        </w:r>
        <w:r>
          <w:rPr>
            <w:noProof/>
            <w:webHidden/>
          </w:rPr>
        </w:r>
        <w:r>
          <w:rPr>
            <w:noProof/>
            <w:webHidden/>
          </w:rPr>
          <w:fldChar w:fldCharType="separate"/>
        </w:r>
        <w:r>
          <w:rPr>
            <w:noProof/>
            <w:webHidden/>
          </w:rPr>
          <w:t>18</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75" w:history="1">
        <w:r w:rsidRPr="0090533F">
          <w:rPr>
            <w:rStyle w:val="Hyperlink"/>
            <w:noProof/>
          </w:rPr>
          <w:t>1.1</w:t>
        </w:r>
        <w:r>
          <w:rPr>
            <w:rFonts w:cstheme="minorBidi"/>
            <w:b w:val="0"/>
            <w:bCs w:val="0"/>
            <w:noProof/>
            <w:lang w:val="en-CA" w:eastAsia="en-CA" w:bidi="ar-SA"/>
          </w:rPr>
          <w:tab/>
        </w:r>
        <w:r w:rsidRPr="0090533F">
          <w:rPr>
            <w:rStyle w:val="Hyperlink"/>
            <w:noProof/>
          </w:rPr>
          <w:t>Motivation</w:t>
        </w:r>
        <w:r>
          <w:rPr>
            <w:noProof/>
            <w:webHidden/>
          </w:rPr>
          <w:tab/>
        </w:r>
        <w:r>
          <w:rPr>
            <w:noProof/>
            <w:webHidden/>
          </w:rPr>
          <w:fldChar w:fldCharType="begin"/>
        </w:r>
        <w:r>
          <w:rPr>
            <w:noProof/>
            <w:webHidden/>
          </w:rPr>
          <w:instrText xml:space="preserve"> PAGEREF _Toc207775075 \h </w:instrText>
        </w:r>
        <w:r>
          <w:rPr>
            <w:noProof/>
            <w:webHidden/>
          </w:rPr>
        </w:r>
        <w:r>
          <w:rPr>
            <w:noProof/>
            <w:webHidden/>
          </w:rPr>
          <w:fldChar w:fldCharType="separate"/>
        </w:r>
        <w:r>
          <w:rPr>
            <w:noProof/>
            <w:webHidden/>
          </w:rPr>
          <w:t>18</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76" w:history="1">
        <w:r w:rsidRPr="0090533F">
          <w:rPr>
            <w:rStyle w:val="Hyperlink"/>
            <w:noProof/>
          </w:rPr>
          <w:t>1.2</w:t>
        </w:r>
        <w:r>
          <w:rPr>
            <w:rFonts w:cstheme="minorBidi"/>
            <w:b w:val="0"/>
            <w:bCs w:val="0"/>
            <w:noProof/>
            <w:lang w:val="en-CA" w:eastAsia="en-CA" w:bidi="ar-SA"/>
          </w:rPr>
          <w:tab/>
        </w:r>
        <w:r w:rsidRPr="0090533F">
          <w:rPr>
            <w:rStyle w:val="Hyperlink"/>
            <w:noProof/>
          </w:rPr>
          <w:t>Small Satellite Design: State of Art</w:t>
        </w:r>
        <w:r>
          <w:rPr>
            <w:noProof/>
            <w:webHidden/>
          </w:rPr>
          <w:tab/>
        </w:r>
        <w:r>
          <w:rPr>
            <w:noProof/>
            <w:webHidden/>
          </w:rPr>
          <w:fldChar w:fldCharType="begin"/>
        </w:r>
        <w:r>
          <w:rPr>
            <w:noProof/>
            <w:webHidden/>
          </w:rPr>
          <w:instrText xml:space="preserve"> PAGEREF _Toc207775076 \h </w:instrText>
        </w:r>
        <w:r>
          <w:rPr>
            <w:noProof/>
            <w:webHidden/>
          </w:rPr>
        </w:r>
        <w:r>
          <w:rPr>
            <w:noProof/>
            <w:webHidden/>
          </w:rPr>
          <w:fldChar w:fldCharType="separate"/>
        </w:r>
        <w:r>
          <w:rPr>
            <w:noProof/>
            <w:webHidden/>
          </w:rPr>
          <w:t>2</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77" w:history="1">
        <w:r w:rsidRPr="0090533F">
          <w:rPr>
            <w:rStyle w:val="Hyperlink"/>
            <w:noProof/>
          </w:rPr>
          <w:t>1.3</w:t>
        </w:r>
        <w:r>
          <w:rPr>
            <w:rFonts w:cstheme="minorBidi"/>
            <w:b w:val="0"/>
            <w:bCs w:val="0"/>
            <w:noProof/>
            <w:lang w:val="en-CA" w:eastAsia="en-CA" w:bidi="ar-SA"/>
          </w:rPr>
          <w:tab/>
        </w:r>
        <w:r w:rsidRPr="0090533F">
          <w:rPr>
            <w:rStyle w:val="Hyperlink"/>
            <w:noProof/>
          </w:rPr>
          <w:t>Research Objectives</w:t>
        </w:r>
        <w:r>
          <w:rPr>
            <w:noProof/>
            <w:webHidden/>
          </w:rPr>
          <w:tab/>
        </w:r>
        <w:r>
          <w:rPr>
            <w:noProof/>
            <w:webHidden/>
          </w:rPr>
          <w:fldChar w:fldCharType="begin"/>
        </w:r>
        <w:r>
          <w:rPr>
            <w:noProof/>
            <w:webHidden/>
          </w:rPr>
          <w:instrText xml:space="preserve"> PAGEREF _Toc207775077 \h </w:instrText>
        </w:r>
        <w:r>
          <w:rPr>
            <w:noProof/>
            <w:webHidden/>
          </w:rPr>
        </w:r>
        <w:r>
          <w:rPr>
            <w:noProof/>
            <w:webHidden/>
          </w:rPr>
          <w:fldChar w:fldCharType="separate"/>
        </w:r>
        <w:r>
          <w:rPr>
            <w:noProof/>
            <w:webHidden/>
          </w:rPr>
          <w:t>3</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78" w:history="1">
        <w:r w:rsidRPr="0090533F">
          <w:rPr>
            <w:rStyle w:val="Hyperlink"/>
            <w:noProof/>
          </w:rPr>
          <w:t>1.4</w:t>
        </w:r>
        <w:r>
          <w:rPr>
            <w:rFonts w:cstheme="minorBidi"/>
            <w:b w:val="0"/>
            <w:bCs w:val="0"/>
            <w:noProof/>
            <w:lang w:val="en-CA" w:eastAsia="en-CA" w:bidi="ar-SA"/>
          </w:rPr>
          <w:tab/>
        </w:r>
        <w:r w:rsidRPr="0090533F">
          <w:rPr>
            <w:rStyle w:val="Hyperlink"/>
            <w:noProof/>
          </w:rPr>
          <w:t>Contributions of Thesis</w:t>
        </w:r>
        <w:r>
          <w:rPr>
            <w:noProof/>
            <w:webHidden/>
          </w:rPr>
          <w:tab/>
        </w:r>
        <w:r>
          <w:rPr>
            <w:noProof/>
            <w:webHidden/>
          </w:rPr>
          <w:fldChar w:fldCharType="begin"/>
        </w:r>
        <w:r>
          <w:rPr>
            <w:noProof/>
            <w:webHidden/>
          </w:rPr>
          <w:instrText xml:space="preserve"> PAGEREF _Toc207775078 \h </w:instrText>
        </w:r>
        <w:r>
          <w:rPr>
            <w:noProof/>
            <w:webHidden/>
          </w:rPr>
        </w:r>
        <w:r>
          <w:rPr>
            <w:noProof/>
            <w:webHidden/>
          </w:rPr>
          <w:fldChar w:fldCharType="separate"/>
        </w:r>
        <w:r>
          <w:rPr>
            <w:noProof/>
            <w:webHidden/>
          </w:rPr>
          <w:t>5</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79" w:history="1">
        <w:r w:rsidRPr="0090533F">
          <w:rPr>
            <w:rStyle w:val="Hyperlink"/>
            <w:noProof/>
          </w:rPr>
          <w:t>1.5</w:t>
        </w:r>
        <w:r>
          <w:rPr>
            <w:rFonts w:cstheme="minorBidi"/>
            <w:b w:val="0"/>
            <w:bCs w:val="0"/>
            <w:noProof/>
            <w:lang w:val="en-CA" w:eastAsia="en-CA" w:bidi="ar-SA"/>
          </w:rPr>
          <w:tab/>
        </w:r>
        <w:r w:rsidRPr="0090533F">
          <w:rPr>
            <w:rStyle w:val="Hyperlink"/>
            <w:noProof/>
          </w:rPr>
          <w:t>Thesis Organization</w:t>
        </w:r>
        <w:r>
          <w:rPr>
            <w:noProof/>
            <w:webHidden/>
          </w:rPr>
          <w:tab/>
        </w:r>
        <w:r>
          <w:rPr>
            <w:noProof/>
            <w:webHidden/>
          </w:rPr>
          <w:fldChar w:fldCharType="begin"/>
        </w:r>
        <w:r>
          <w:rPr>
            <w:noProof/>
            <w:webHidden/>
          </w:rPr>
          <w:instrText xml:space="preserve"> PAGEREF _Toc207775079 \h </w:instrText>
        </w:r>
        <w:r>
          <w:rPr>
            <w:noProof/>
            <w:webHidden/>
          </w:rPr>
        </w:r>
        <w:r>
          <w:rPr>
            <w:noProof/>
            <w:webHidden/>
          </w:rPr>
          <w:fldChar w:fldCharType="separate"/>
        </w:r>
        <w:r>
          <w:rPr>
            <w:noProof/>
            <w:webHidden/>
          </w:rPr>
          <w:t>6</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080" w:history="1">
        <w:r w:rsidRPr="0090533F">
          <w:rPr>
            <w:rStyle w:val="Hyperlink"/>
            <w:noProof/>
          </w:rPr>
          <w:t>Chapter 2</w:t>
        </w:r>
        <w:r>
          <w:rPr>
            <w:rFonts w:cstheme="minorBidi"/>
            <w:b w:val="0"/>
            <w:bCs w:val="0"/>
            <w:i w:val="0"/>
            <w:iCs w:val="0"/>
            <w:noProof/>
            <w:lang w:val="en-CA" w:eastAsia="en-CA" w:bidi="ar-SA"/>
          </w:rPr>
          <w:tab/>
        </w:r>
        <w:r w:rsidRPr="0090533F">
          <w:rPr>
            <w:rStyle w:val="Hyperlink"/>
            <w:noProof/>
          </w:rPr>
          <w:t>Literature Review</w:t>
        </w:r>
        <w:r>
          <w:rPr>
            <w:noProof/>
            <w:webHidden/>
          </w:rPr>
          <w:tab/>
        </w:r>
        <w:r>
          <w:rPr>
            <w:noProof/>
            <w:webHidden/>
          </w:rPr>
          <w:fldChar w:fldCharType="begin"/>
        </w:r>
        <w:r>
          <w:rPr>
            <w:noProof/>
            <w:webHidden/>
          </w:rPr>
          <w:instrText xml:space="preserve"> PAGEREF _Toc207775080 \h </w:instrText>
        </w:r>
        <w:r>
          <w:rPr>
            <w:noProof/>
            <w:webHidden/>
          </w:rPr>
        </w:r>
        <w:r>
          <w:rPr>
            <w:noProof/>
            <w:webHidden/>
          </w:rPr>
          <w:fldChar w:fldCharType="separate"/>
        </w:r>
        <w:r>
          <w:rPr>
            <w:noProof/>
            <w:webHidden/>
          </w:rPr>
          <w:t>7</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81" w:history="1">
        <w:r w:rsidRPr="0090533F">
          <w:rPr>
            <w:rStyle w:val="Hyperlink"/>
            <w:noProof/>
          </w:rPr>
          <w:t>2.1</w:t>
        </w:r>
        <w:r>
          <w:rPr>
            <w:rFonts w:cstheme="minorBidi"/>
            <w:b w:val="0"/>
            <w:bCs w:val="0"/>
            <w:noProof/>
            <w:lang w:val="en-CA" w:eastAsia="en-CA" w:bidi="ar-SA"/>
          </w:rPr>
          <w:tab/>
        </w:r>
        <w:r w:rsidRPr="0090533F">
          <w:rPr>
            <w:rStyle w:val="Hyperlink"/>
            <w:noProof/>
          </w:rPr>
          <w:t>Structure</w:t>
        </w:r>
        <w:r>
          <w:rPr>
            <w:noProof/>
            <w:webHidden/>
          </w:rPr>
          <w:tab/>
        </w:r>
        <w:r>
          <w:rPr>
            <w:noProof/>
            <w:webHidden/>
          </w:rPr>
          <w:fldChar w:fldCharType="begin"/>
        </w:r>
        <w:r>
          <w:rPr>
            <w:noProof/>
            <w:webHidden/>
          </w:rPr>
          <w:instrText xml:space="preserve"> PAGEREF _Toc207775081 \h </w:instrText>
        </w:r>
        <w:r>
          <w:rPr>
            <w:noProof/>
            <w:webHidden/>
          </w:rPr>
        </w:r>
        <w:r>
          <w:rPr>
            <w:noProof/>
            <w:webHidden/>
          </w:rPr>
          <w:fldChar w:fldCharType="separate"/>
        </w:r>
        <w:r>
          <w:rPr>
            <w:noProof/>
            <w:webHidden/>
          </w:rPr>
          <w:t>7</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082" w:history="1">
        <w:r w:rsidRPr="0090533F">
          <w:rPr>
            <w:rStyle w:val="Hyperlink"/>
            <w:noProof/>
          </w:rPr>
          <w:t>Requirements</w:t>
        </w:r>
        <w:r>
          <w:rPr>
            <w:noProof/>
            <w:webHidden/>
          </w:rPr>
          <w:tab/>
        </w:r>
        <w:r>
          <w:rPr>
            <w:noProof/>
            <w:webHidden/>
          </w:rPr>
          <w:fldChar w:fldCharType="begin"/>
        </w:r>
        <w:r>
          <w:rPr>
            <w:noProof/>
            <w:webHidden/>
          </w:rPr>
          <w:instrText xml:space="preserve"> PAGEREF _Toc207775082 \h </w:instrText>
        </w:r>
        <w:r>
          <w:rPr>
            <w:noProof/>
            <w:webHidden/>
          </w:rPr>
        </w:r>
        <w:r>
          <w:rPr>
            <w:noProof/>
            <w:webHidden/>
          </w:rPr>
          <w:fldChar w:fldCharType="separate"/>
        </w:r>
        <w:r>
          <w:rPr>
            <w:noProof/>
            <w:webHidden/>
          </w:rPr>
          <w:t>8</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83" w:history="1">
        <w:r w:rsidRPr="0090533F">
          <w:rPr>
            <w:rStyle w:val="Hyperlink"/>
            <w:noProof/>
          </w:rPr>
          <w:t>2.2</w:t>
        </w:r>
        <w:r>
          <w:rPr>
            <w:rFonts w:cstheme="minorBidi"/>
            <w:b w:val="0"/>
            <w:bCs w:val="0"/>
            <w:noProof/>
            <w:lang w:val="en-CA" w:eastAsia="en-CA" w:bidi="ar-SA"/>
          </w:rPr>
          <w:tab/>
        </w:r>
        <w:r w:rsidRPr="0090533F">
          <w:rPr>
            <w:rStyle w:val="Hyperlink"/>
            <w:noProof/>
          </w:rPr>
          <w:t>Attitude and Orbit Determination and Control System</w:t>
        </w:r>
        <w:r>
          <w:rPr>
            <w:noProof/>
            <w:webHidden/>
          </w:rPr>
          <w:tab/>
        </w:r>
        <w:r>
          <w:rPr>
            <w:noProof/>
            <w:webHidden/>
          </w:rPr>
          <w:fldChar w:fldCharType="begin"/>
        </w:r>
        <w:r>
          <w:rPr>
            <w:noProof/>
            <w:webHidden/>
          </w:rPr>
          <w:instrText xml:space="preserve"> PAGEREF _Toc207775083 \h </w:instrText>
        </w:r>
        <w:r>
          <w:rPr>
            <w:noProof/>
            <w:webHidden/>
          </w:rPr>
        </w:r>
        <w:r>
          <w:rPr>
            <w:noProof/>
            <w:webHidden/>
          </w:rPr>
          <w:fldChar w:fldCharType="separate"/>
        </w:r>
        <w:r>
          <w:rPr>
            <w:noProof/>
            <w:webHidden/>
          </w:rPr>
          <w:t>10</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84" w:history="1">
        <w:r w:rsidRPr="0090533F">
          <w:rPr>
            <w:rStyle w:val="Hyperlink"/>
            <w:noProof/>
          </w:rPr>
          <w:t>2.3</w:t>
        </w:r>
        <w:r>
          <w:rPr>
            <w:rFonts w:cstheme="minorBidi"/>
            <w:b w:val="0"/>
            <w:bCs w:val="0"/>
            <w:noProof/>
            <w:lang w:val="en-CA" w:eastAsia="en-CA" w:bidi="ar-SA"/>
          </w:rPr>
          <w:tab/>
        </w:r>
        <w:r w:rsidRPr="0090533F">
          <w:rPr>
            <w:rStyle w:val="Hyperlink"/>
            <w:noProof/>
          </w:rPr>
          <w:t>Communications</w:t>
        </w:r>
        <w:r>
          <w:rPr>
            <w:noProof/>
            <w:webHidden/>
          </w:rPr>
          <w:tab/>
        </w:r>
        <w:r>
          <w:rPr>
            <w:noProof/>
            <w:webHidden/>
          </w:rPr>
          <w:fldChar w:fldCharType="begin"/>
        </w:r>
        <w:r>
          <w:rPr>
            <w:noProof/>
            <w:webHidden/>
          </w:rPr>
          <w:instrText xml:space="preserve"> PAGEREF _Toc207775084 \h </w:instrText>
        </w:r>
        <w:r>
          <w:rPr>
            <w:noProof/>
            <w:webHidden/>
          </w:rPr>
        </w:r>
        <w:r>
          <w:rPr>
            <w:noProof/>
            <w:webHidden/>
          </w:rPr>
          <w:fldChar w:fldCharType="separate"/>
        </w:r>
        <w:r>
          <w:rPr>
            <w:noProof/>
            <w:webHidden/>
          </w:rPr>
          <w:t>11</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85" w:history="1">
        <w:r w:rsidRPr="0090533F">
          <w:rPr>
            <w:rStyle w:val="Hyperlink"/>
            <w:noProof/>
          </w:rPr>
          <w:t>2.4</w:t>
        </w:r>
        <w:r>
          <w:rPr>
            <w:rFonts w:cstheme="minorBidi"/>
            <w:b w:val="0"/>
            <w:bCs w:val="0"/>
            <w:noProof/>
            <w:lang w:val="en-CA" w:eastAsia="en-CA" w:bidi="ar-SA"/>
          </w:rPr>
          <w:tab/>
        </w:r>
        <w:r w:rsidRPr="0090533F">
          <w:rPr>
            <w:rStyle w:val="Hyperlink"/>
            <w:noProof/>
          </w:rPr>
          <w:t>Command and Data Handling</w:t>
        </w:r>
        <w:r>
          <w:rPr>
            <w:noProof/>
            <w:webHidden/>
          </w:rPr>
          <w:tab/>
        </w:r>
        <w:r>
          <w:rPr>
            <w:noProof/>
            <w:webHidden/>
          </w:rPr>
          <w:fldChar w:fldCharType="begin"/>
        </w:r>
        <w:r>
          <w:rPr>
            <w:noProof/>
            <w:webHidden/>
          </w:rPr>
          <w:instrText xml:space="preserve"> PAGEREF _Toc207775085 \h </w:instrText>
        </w:r>
        <w:r>
          <w:rPr>
            <w:noProof/>
            <w:webHidden/>
          </w:rPr>
        </w:r>
        <w:r>
          <w:rPr>
            <w:noProof/>
            <w:webHidden/>
          </w:rPr>
          <w:fldChar w:fldCharType="separate"/>
        </w:r>
        <w:r>
          <w:rPr>
            <w:noProof/>
            <w:webHidden/>
          </w:rPr>
          <w:t>12</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86" w:history="1">
        <w:r w:rsidRPr="0090533F">
          <w:rPr>
            <w:rStyle w:val="Hyperlink"/>
            <w:noProof/>
          </w:rPr>
          <w:t>2.5</w:t>
        </w:r>
        <w:r>
          <w:rPr>
            <w:rFonts w:cstheme="minorBidi"/>
            <w:b w:val="0"/>
            <w:bCs w:val="0"/>
            <w:noProof/>
            <w:lang w:val="en-CA" w:eastAsia="en-CA" w:bidi="ar-SA"/>
          </w:rPr>
          <w:tab/>
        </w:r>
        <w:r w:rsidRPr="0090533F">
          <w:rPr>
            <w:rStyle w:val="Hyperlink"/>
            <w:noProof/>
          </w:rPr>
          <w:t>Power</w:t>
        </w:r>
        <w:r>
          <w:rPr>
            <w:noProof/>
            <w:webHidden/>
          </w:rPr>
          <w:tab/>
        </w:r>
        <w:r>
          <w:rPr>
            <w:noProof/>
            <w:webHidden/>
          </w:rPr>
          <w:fldChar w:fldCharType="begin"/>
        </w:r>
        <w:r>
          <w:rPr>
            <w:noProof/>
            <w:webHidden/>
          </w:rPr>
          <w:instrText xml:space="preserve"> PAGEREF _Toc207775086 \h </w:instrText>
        </w:r>
        <w:r>
          <w:rPr>
            <w:noProof/>
            <w:webHidden/>
          </w:rPr>
        </w:r>
        <w:r>
          <w:rPr>
            <w:noProof/>
            <w:webHidden/>
          </w:rPr>
          <w:fldChar w:fldCharType="separate"/>
        </w:r>
        <w:r>
          <w:rPr>
            <w:noProof/>
            <w:webHidden/>
          </w:rPr>
          <w:t>13</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87" w:history="1">
        <w:r w:rsidRPr="0090533F">
          <w:rPr>
            <w:rStyle w:val="Hyperlink"/>
            <w:noProof/>
          </w:rPr>
          <w:t>2.6</w:t>
        </w:r>
        <w:r>
          <w:rPr>
            <w:rFonts w:cstheme="minorBidi"/>
            <w:b w:val="0"/>
            <w:bCs w:val="0"/>
            <w:noProof/>
            <w:lang w:val="en-CA" w:eastAsia="en-CA" w:bidi="ar-SA"/>
          </w:rPr>
          <w:tab/>
        </w:r>
        <w:r w:rsidRPr="0090533F">
          <w:rPr>
            <w:rStyle w:val="Hyperlink"/>
            <w:noProof/>
          </w:rPr>
          <w:t>Payload</w:t>
        </w:r>
        <w:r>
          <w:rPr>
            <w:noProof/>
            <w:webHidden/>
          </w:rPr>
          <w:tab/>
        </w:r>
        <w:r>
          <w:rPr>
            <w:noProof/>
            <w:webHidden/>
          </w:rPr>
          <w:fldChar w:fldCharType="begin"/>
        </w:r>
        <w:r>
          <w:rPr>
            <w:noProof/>
            <w:webHidden/>
          </w:rPr>
          <w:instrText xml:space="preserve"> PAGEREF _Toc207775087 \h </w:instrText>
        </w:r>
        <w:r>
          <w:rPr>
            <w:noProof/>
            <w:webHidden/>
          </w:rPr>
        </w:r>
        <w:r>
          <w:rPr>
            <w:noProof/>
            <w:webHidden/>
          </w:rPr>
          <w:fldChar w:fldCharType="separate"/>
        </w:r>
        <w:r>
          <w:rPr>
            <w:noProof/>
            <w:webHidden/>
          </w:rPr>
          <w:t>14</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88" w:history="1">
        <w:r w:rsidRPr="0090533F">
          <w:rPr>
            <w:rStyle w:val="Hyperlink"/>
            <w:noProof/>
          </w:rPr>
          <w:t>2.7</w:t>
        </w:r>
        <w:r>
          <w:rPr>
            <w:rFonts w:cstheme="minorBidi"/>
            <w:b w:val="0"/>
            <w:bCs w:val="0"/>
            <w:noProof/>
            <w:lang w:val="en-CA" w:eastAsia="en-CA" w:bidi="ar-SA"/>
          </w:rPr>
          <w:tab/>
        </w:r>
        <w:r w:rsidRPr="0090533F">
          <w:rPr>
            <w:rStyle w:val="Hyperlink"/>
            <w:noProof/>
          </w:rPr>
          <w:t>System Bus</w:t>
        </w:r>
        <w:r>
          <w:rPr>
            <w:noProof/>
            <w:webHidden/>
          </w:rPr>
          <w:tab/>
        </w:r>
        <w:r>
          <w:rPr>
            <w:noProof/>
            <w:webHidden/>
          </w:rPr>
          <w:fldChar w:fldCharType="begin"/>
        </w:r>
        <w:r>
          <w:rPr>
            <w:noProof/>
            <w:webHidden/>
          </w:rPr>
          <w:instrText xml:space="preserve"> PAGEREF _Toc207775088 \h </w:instrText>
        </w:r>
        <w:r>
          <w:rPr>
            <w:noProof/>
            <w:webHidden/>
          </w:rPr>
        </w:r>
        <w:r>
          <w:rPr>
            <w:noProof/>
            <w:webHidden/>
          </w:rPr>
          <w:fldChar w:fldCharType="separate"/>
        </w:r>
        <w:r>
          <w:rPr>
            <w:noProof/>
            <w:webHidden/>
          </w:rPr>
          <w:t>15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089" w:history="1">
        <w:r w:rsidRPr="0090533F">
          <w:rPr>
            <w:rStyle w:val="Hyperlink"/>
            <w:noProof/>
          </w:rPr>
          <w:t>2.7.1</w:t>
        </w:r>
        <w:r>
          <w:rPr>
            <w:rFonts w:cstheme="minorBidi"/>
            <w:noProof/>
            <w:sz w:val="22"/>
            <w:szCs w:val="22"/>
            <w:lang w:val="en-CA" w:eastAsia="en-CA" w:bidi="ar-SA"/>
          </w:rPr>
          <w:tab/>
        </w:r>
        <w:r w:rsidRPr="0090533F">
          <w:rPr>
            <w:rStyle w:val="Hyperlink"/>
            <w:noProof/>
          </w:rPr>
          <w:t>Spacecraft Interfaces</w:t>
        </w:r>
        <w:r>
          <w:rPr>
            <w:noProof/>
            <w:webHidden/>
          </w:rPr>
          <w:tab/>
        </w:r>
        <w:r>
          <w:rPr>
            <w:noProof/>
            <w:webHidden/>
          </w:rPr>
          <w:fldChar w:fldCharType="begin"/>
        </w:r>
        <w:r>
          <w:rPr>
            <w:noProof/>
            <w:webHidden/>
          </w:rPr>
          <w:instrText xml:space="preserve"> PAGEREF _Toc207775089 \h </w:instrText>
        </w:r>
        <w:r>
          <w:rPr>
            <w:noProof/>
            <w:webHidden/>
          </w:rPr>
        </w:r>
        <w:r>
          <w:rPr>
            <w:noProof/>
            <w:webHidden/>
          </w:rPr>
          <w:fldChar w:fldCharType="separate"/>
        </w:r>
        <w:r>
          <w:rPr>
            <w:noProof/>
            <w:webHidden/>
          </w:rPr>
          <w:t>15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090" w:history="1">
        <w:r w:rsidRPr="0090533F">
          <w:rPr>
            <w:rStyle w:val="Hyperlink"/>
            <w:noProof/>
          </w:rPr>
          <w:t>2.7.2</w:t>
        </w:r>
        <w:r>
          <w:rPr>
            <w:rFonts w:cstheme="minorBidi"/>
            <w:noProof/>
            <w:sz w:val="22"/>
            <w:szCs w:val="22"/>
            <w:lang w:val="en-CA" w:eastAsia="en-CA" w:bidi="ar-SA"/>
          </w:rPr>
          <w:tab/>
        </w:r>
        <w:r w:rsidRPr="0090533F">
          <w:rPr>
            <w:rStyle w:val="Hyperlink"/>
            <w:noProof/>
          </w:rPr>
          <w:t>Past CubeSats and Their Bus Interfaces</w:t>
        </w:r>
        <w:r>
          <w:rPr>
            <w:noProof/>
            <w:webHidden/>
          </w:rPr>
          <w:tab/>
        </w:r>
        <w:r>
          <w:rPr>
            <w:noProof/>
            <w:webHidden/>
          </w:rPr>
          <w:fldChar w:fldCharType="begin"/>
        </w:r>
        <w:r>
          <w:rPr>
            <w:noProof/>
            <w:webHidden/>
          </w:rPr>
          <w:instrText xml:space="preserve"> PAGEREF _Toc207775090 \h </w:instrText>
        </w:r>
        <w:r>
          <w:rPr>
            <w:noProof/>
            <w:webHidden/>
          </w:rPr>
        </w:r>
        <w:r>
          <w:rPr>
            <w:noProof/>
            <w:webHidden/>
          </w:rPr>
          <w:fldChar w:fldCharType="separate"/>
        </w:r>
        <w:r>
          <w:rPr>
            <w:noProof/>
            <w:webHidden/>
          </w:rPr>
          <w:t>17</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91" w:history="1">
        <w:r w:rsidRPr="0090533F">
          <w:rPr>
            <w:rStyle w:val="Hyperlink"/>
            <w:noProof/>
          </w:rPr>
          <w:t>2.8</w:t>
        </w:r>
        <w:r>
          <w:rPr>
            <w:rFonts w:cstheme="minorBidi"/>
            <w:b w:val="0"/>
            <w:bCs w:val="0"/>
            <w:noProof/>
            <w:lang w:val="en-CA" w:eastAsia="en-CA" w:bidi="ar-SA"/>
          </w:rPr>
          <w:tab/>
        </w:r>
        <w:r w:rsidRPr="0090533F">
          <w:rPr>
            <w:rStyle w:val="Hyperlink"/>
            <w:noProof/>
          </w:rPr>
          <w:t>Fabrication for a Space Environment</w:t>
        </w:r>
        <w:r>
          <w:rPr>
            <w:noProof/>
            <w:webHidden/>
          </w:rPr>
          <w:tab/>
        </w:r>
        <w:r>
          <w:rPr>
            <w:noProof/>
            <w:webHidden/>
          </w:rPr>
          <w:fldChar w:fldCharType="begin"/>
        </w:r>
        <w:r>
          <w:rPr>
            <w:noProof/>
            <w:webHidden/>
          </w:rPr>
          <w:instrText xml:space="preserve"> PAGEREF _Toc207775091 \h </w:instrText>
        </w:r>
        <w:r>
          <w:rPr>
            <w:noProof/>
            <w:webHidden/>
          </w:rPr>
        </w:r>
        <w:r>
          <w:rPr>
            <w:noProof/>
            <w:webHidden/>
          </w:rPr>
          <w:fldChar w:fldCharType="separate"/>
        </w:r>
        <w:r>
          <w:rPr>
            <w:noProof/>
            <w:webHidden/>
          </w:rPr>
          <w:t>21</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092" w:history="1">
        <w:r w:rsidRPr="0090533F">
          <w:rPr>
            <w:rStyle w:val="Hyperlink"/>
            <w:noProof/>
          </w:rPr>
          <w:t>2.8.1</w:t>
        </w:r>
        <w:r>
          <w:rPr>
            <w:rFonts w:cstheme="minorBidi"/>
            <w:noProof/>
            <w:sz w:val="22"/>
            <w:szCs w:val="22"/>
            <w:lang w:val="en-CA" w:eastAsia="en-CA" w:bidi="ar-SA"/>
          </w:rPr>
          <w:tab/>
        </w:r>
        <w:r w:rsidRPr="0090533F">
          <w:rPr>
            <w:rStyle w:val="Hyperlink"/>
            <w:noProof/>
          </w:rPr>
          <w:t>Environment</w:t>
        </w:r>
        <w:r>
          <w:rPr>
            <w:noProof/>
            <w:webHidden/>
          </w:rPr>
          <w:tab/>
        </w:r>
        <w:r>
          <w:rPr>
            <w:noProof/>
            <w:webHidden/>
          </w:rPr>
          <w:fldChar w:fldCharType="begin"/>
        </w:r>
        <w:r>
          <w:rPr>
            <w:noProof/>
            <w:webHidden/>
          </w:rPr>
          <w:instrText xml:space="preserve"> PAGEREF _Toc207775092 \h </w:instrText>
        </w:r>
        <w:r>
          <w:rPr>
            <w:noProof/>
            <w:webHidden/>
          </w:rPr>
        </w:r>
        <w:r>
          <w:rPr>
            <w:noProof/>
            <w:webHidden/>
          </w:rPr>
          <w:fldChar w:fldCharType="separate"/>
        </w:r>
        <w:r>
          <w:rPr>
            <w:noProof/>
            <w:webHidden/>
          </w:rPr>
          <w:t>21</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093" w:history="1">
        <w:r w:rsidRPr="0090533F">
          <w:rPr>
            <w:rStyle w:val="Hyperlink"/>
            <w:noProof/>
          </w:rPr>
          <w:t>2.8.2</w:t>
        </w:r>
        <w:r>
          <w:rPr>
            <w:rFonts w:cstheme="minorBidi"/>
            <w:noProof/>
            <w:sz w:val="22"/>
            <w:szCs w:val="22"/>
            <w:lang w:val="en-CA" w:eastAsia="en-CA" w:bidi="ar-SA"/>
          </w:rPr>
          <w:tab/>
        </w:r>
        <w:r w:rsidRPr="0090533F">
          <w:rPr>
            <w:rStyle w:val="Hyperlink"/>
            <w:noProof/>
          </w:rPr>
          <w:t>Space Manufacturing</w:t>
        </w:r>
        <w:r>
          <w:rPr>
            <w:noProof/>
            <w:webHidden/>
          </w:rPr>
          <w:tab/>
        </w:r>
        <w:r>
          <w:rPr>
            <w:noProof/>
            <w:webHidden/>
          </w:rPr>
          <w:fldChar w:fldCharType="begin"/>
        </w:r>
        <w:r>
          <w:rPr>
            <w:noProof/>
            <w:webHidden/>
          </w:rPr>
          <w:instrText xml:space="preserve"> PAGEREF _Toc207775093 \h </w:instrText>
        </w:r>
        <w:r>
          <w:rPr>
            <w:noProof/>
            <w:webHidden/>
          </w:rPr>
        </w:r>
        <w:r>
          <w:rPr>
            <w:noProof/>
            <w:webHidden/>
          </w:rPr>
          <w:fldChar w:fldCharType="separate"/>
        </w:r>
        <w:r>
          <w:rPr>
            <w:noProof/>
            <w:webHidden/>
          </w:rPr>
          <w:t>24</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94" w:history="1">
        <w:r w:rsidRPr="0090533F">
          <w:rPr>
            <w:rStyle w:val="Hyperlink"/>
            <w:noProof/>
          </w:rPr>
          <w:t>2.9</w:t>
        </w:r>
        <w:r>
          <w:rPr>
            <w:rFonts w:cstheme="minorBidi"/>
            <w:b w:val="0"/>
            <w:bCs w:val="0"/>
            <w:noProof/>
            <w:lang w:val="en-CA" w:eastAsia="en-CA" w:bidi="ar-SA"/>
          </w:rPr>
          <w:tab/>
        </w:r>
        <w:r w:rsidRPr="0090533F">
          <w:rPr>
            <w:rStyle w:val="Hyperlink"/>
            <w:noProof/>
          </w:rPr>
          <w:t>Discussions on CubeSats Performance</w:t>
        </w:r>
        <w:r>
          <w:rPr>
            <w:noProof/>
            <w:webHidden/>
          </w:rPr>
          <w:tab/>
        </w:r>
        <w:r>
          <w:rPr>
            <w:noProof/>
            <w:webHidden/>
          </w:rPr>
          <w:fldChar w:fldCharType="begin"/>
        </w:r>
        <w:r>
          <w:rPr>
            <w:noProof/>
            <w:webHidden/>
          </w:rPr>
          <w:instrText xml:space="preserve"> PAGEREF _Toc207775094 \h </w:instrText>
        </w:r>
        <w:r>
          <w:rPr>
            <w:noProof/>
            <w:webHidden/>
          </w:rPr>
        </w:r>
        <w:r>
          <w:rPr>
            <w:noProof/>
            <w:webHidden/>
          </w:rPr>
          <w:fldChar w:fldCharType="separate"/>
        </w:r>
        <w:r>
          <w:rPr>
            <w:noProof/>
            <w:webHidden/>
          </w:rPr>
          <w:t>25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095" w:history="1">
        <w:r w:rsidRPr="0090533F">
          <w:rPr>
            <w:rStyle w:val="Hyperlink"/>
            <w:noProof/>
          </w:rPr>
          <w:t>2.9.1</w:t>
        </w:r>
        <w:r>
          <w:rPr>
            <w:rFonts w:cstheme="minorBidi"/>
            <w:noProof/>
            <w:sz w:val="22"/>
            <w:szCs w:val="22"/>
            <w:lang w:val="en-CA" w:eastAsia="en-CA" w:bidi="ar-SA"/>
          </w:rPr>
          <w:tab/>
        </w:r>
        <w:r w:rsidRPr="0090533F">
          <w:rPr>
            <w:rStyle w:val="Hyperlink"/>
            <w:noProof/>
          </w:rPr>
          <w:t>CubeSat Failures and Problems</w:t>
        </w:r>
        <w:r>
          <w:rPr>
            <w:noProof/>
            <w:webHidden/>
          </w:rPr>
          <w:tab/>
        </w:r>
        <w:r>
          <w:rPr>
            <w:noProof/>
            <w:webHidden/>
          </w:rPr>
          <w:fldChar w:fldCharType="begin"/>
        </w:r>
        <w:r>
          <w:rPr>
            <w:noProof/>
            <w:webHidden/>
          </w:rPr>
          <w:instrText xml:space="preserve"> PAGEREF _Toc207775095 \h </w:instrText>
        </w:r>
        <w:r>
          <w:rPr>
            <w:noProof/>
            <w:webHidden/>
          </w:rPr>
        </w:r>
        <w:r>
          <w:rPr>
            <w:noProof/>
            <w:webHidden/>
          </w:rPr>
          <w:fldChar w:fldCharType="separate"/>
        </w:r>
        <w:r>
          <w:rPr>
            <w:noProof/>
            <w:webHidden/>
          </w:rPr>
          <w:t>25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096" w:history="1">
        <w:r w:rsidRPr="0090533F">
          <w:rPr>
            <w:rStyle w:val="Hyperlink"/>
            <w:noProof/>
          </w:rPr>
          <w:t>2.9.2</w:t>
        </w:r>
        <w:r>
          <w:rPr>
            <w:rFonts w:cstheme="minorBidi"/>
            <w:noProof/>
            <w:sz w:val="22"/>
            <w:szCs w:val="22"/>
            <w:lang w:val="en-CA" w:eastAsia="en-CA" w:bidi="ar-SA"/>
          </w:rPr>
          <w:tab/>
        </w:r>
        <w:r w:rsidRPr="0090533F">
          <w:rPr>
            <w:rStyle w:val="Hyperlink"/>
            <w:noProof/>
          </w:rPr>
          <w:t>Checklists and Documentation</w:t>
        </w:r>
        <w:r>
          <w:rPr>
            <w:noProof/>
            <w:webHidden/>
          </w:rPr>
          <w:tab/>
        </w:r>
        <w:r>
          <w:rPr>
            <w:noProof/>
            <w:webHidden/>
          </w:rPr>
          <w:fldChar w:fldCharType="begin"/>
        </w:r>
        <w:r>
          <w:rPr>
            <w:noProof/>
            <w:webHidden/>
          </w:rPr>
          <w:instrText xml:space="preserve"> PAGEREF _Toc207775096 \h </w:instrText>
        </w:r>
        <w:r>
          <w:rPr>
            <w:noProof/>
            <w:webHidden/>
          </w:rPr>
        </w:r>
        <w:r>
          <w:rPr>
            <w:noProof/>
            <w:webHidden/>
          </w:rPr>
          <w:fldChar w:fldCharType="separate"/>
        </w:r>
        <w:r>
          <w:rPr>
            <w:noProof/>
            <w:webHidden/>
          </w:rPr>
          <w:t>26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097" w:history="1">
        <w:r w:rsidRPr="0090533F">
          <w:rPr>
            <w:rStyle w:val="Hyperlink"/>
            <w:noProof/>
          </w:rPr>
          <w:t>2.9.3</w:t>
        </w:r>
        <w:r>
          <w:rPr>
            <w:rFonts w:cstheme="minorBidi"/>
            <w:noProof/>
            <w:sz w:val="22"/>
            <w:szCs w:val="22"/>
            <w:lang w:val="en-CA" w:eastAsia="en-CA" w:bidi="ar-SA"/>
          </w:rPr>
          <w:tab/>
        </w:r>
        <w:r w:rsidRPr="0090533F">
          <w:rPr>
            <w:rStyle w:val="Hyperlink"/>
            <w:noProof/>
          </w:rPr>
          <w:t>CubeSat Successes</w:t>
        </w:r>
        <w:r>
          <w:rPr>
            <w:noProof/>
            <w:webHidden/>
          </w:rPr>
          <w:tab/>
        </w:r>
        <w:r>
          <w:rPr>
            <w:noProof/>
            <w:webHidden/>
          </w:rPr>
          <w:fldChar w:fldCharType="begin"/>
        </w:r>
        <w:r>
          <w:rPr>
            <w:noProof/>
            <w:webHidden/>
          </w:rPr>
          <w:instrText xml:space="preserve"> PAGEREF _Toc207775097 \h </w:instrText>
        </w:r>
        <w:r>
          <w:rPr>
            <w:noProof/>
            <w:webHidden/>
          </w:rPr>
        </w:r>
        <w:r>
          <w:rPr>
            <w:noProof/>
            <w:webHidden/>
          </w:rPr>
          <w:fldChar w:fldCharType="separate"/>
        </w:r>
        <w:r>
          <w:rPr>
            <w:noProof/>
            <w:webHidden/>
          </w:rPr>
          <w:t>27</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098" w:history="1">
        <w:r w:rsidRPr="0090533F">
          <w:rPr>
            <w:rStyle w:val="Hyperlink"/>
            <w:noProof/>
          </w:rPr>
          <w:t>Chapter 3</w:t>
        </w:r>
        <w:r>
          <w:rPr>
            <w:rFonts w:cstheme="minorBidi"/>
            <w:b w:val="0"/>
            <w:bCs w:val="0"/>
            <w:i w:val="0"/>
            <w:iCs w:val="0"/>
            <w:noProof/>
            <w:lang w:val="en-CA" w:eastAsia="en-CA" w:bidi="ar-SA"/>
          </w:rPr>
          <w:tab/>
        </w:r>
        <w:r w:rsidRPr="0090533F">
          <w:rPr>
            <w:rStyle w:val="Hyperlink"/>
            <w:noProof/>
          </w:rPr>
          <w:t>System Requirements</w:t>
        </w:r>
        <w:r>
          <w:rPr>
            <w:noProof/>
            <w:webHidden/>
          </w:rPr>
          <w:tab/>
        </w:r>
        <w:r>
          <w:rPr>
            <w:noProof/>
            <w:webHidden/>
          </w:rPr>
          <w:fldChar w:fldCharType="begin"/>
        </w:r>
        <w:r>
          <w:rPr>
            <w:noProof/>
            <w:webHidden/>
          </w:rPr>
          <w:instrText xml:space="preserve"> PAGEREF _Toc207775098 \h </w:instrText>
        </w:r>
        <w:r>
          <w:rPr>
            <w:noProof/>
            <w:webHidden/>
          </w:rPr>
        </w:r>
        <w:r>
          <w:rPr>
            <w:noProof/>
            <w:webHidden/>
          </w:rPr>
          <w:fldChar w:fldCharType="separate"/>
        </w:r>
        <w:r>
          <w:rPr>
            <w:noProof/>
            <w:webHidden/>
          </w:rPr>
          <w:t>29</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099" w:history="1">
        <w:r w:rsidRPr="0090533F">
          <w:rPr>
            <w:rStyle w:val="Hyperlink"/>
            <w:noProof/>
          </w:rPr>
          <w:t>3.1</w:t>
        </w:r>
        <w:r>
          <w:rPr>
            <w:rFonts w:cstheme="minorBidi"/>
            <w:b w:val="0"/>
            <w:bCs w:val="0"/>
            <w:noProof/>
            <w:lang w:val="en-CA" w:eastAsia="en-CA" w:bidi="ar-SA"/>
          </w:rPr>
          <w:tab/>
        </w:r>
        <w:r w:rsidRPr="0090533F">
          <w:rPr>
            <w:rStyle w:val="Hyperlink"/>
            <w:noProof/>
          </w:rPr>
          <w:t>Overall mission</w:t>
        </w:r>
        <w:r>
          <w:rPr>
            <w:noProof/>
            <w:webHidden/>
          </w:rPr>
          <w:tab/>
        </w:r>
        <w:r>
          <w:rPr>
            <w:noProof/>
            <w:webHidden/>
          </w:rPr>
          <w:fldChar w:fldCharType="begin"/>
        </w:r>
        <w:r>
          <w:rPr>
            <w:noProof/>
            <w:webHidden/>
          </w:rPr>
          <w:instrText xml:space="preserve"> PAGEREF _Toc207775099 \h </w:instrText>
        </w:r>
        <w:r>
          <w:rPr>
            <w:noProof/>
            <w:webHidden/>
          </w:rPr>
        </w:r>
        <w:r>
          <w:rPr>
            <w:noProof/>
            <w:webHidden/>
          </w:rPr>
          <w:fldChar w:fldCharType="separate"/>
        </w:r>
        <w:r>
          <w:rPr>
            <w:noProof/>
            <w:webHidden/>
          </w:rPr>
          <w:t>29</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00" w:history="1">
        <w:r w:rsidRPr="0090533F">
          <w:rPr>
            <w:rStyle w:val="Hyperlink"/>
            <w:noProof/>
          </w:rPr>
          <w:t>3.2</w:t>
        </w:r>
        <w:r>
          <w:rPr>
            <w:rFonts w:cstheme="minorBidi"/>
            <w:b w:val="0"/>
            <w:bCs w:val="0"/>
            <w:noProof/>
            <w:lang w:val="en-CA" w:eastAsia="en-CA" w:bidi="ar-SA"/>
          </w:rPr>
          <w:tab/>
        </w:r>
        <w:r w:rsidRPr="0090533F">
          <w:rPr>
            <w:rStyle w:val="Hyperlink"/>
            <w:noProof/>
          </w:rPr>
          <w:t>Mass and Power Budgets</w:t>
        </w:r>
        <w:r>
          <w:rPr>
            <w:noProof/>
            <w:webHidden/>
          </w:rPr>
          <w:tab/>
        </w:r>
        <w:r>
          <w:rPr>
            <w:noProof/>
            <w:webHidden/>
          </w:rPr>
          <w:fldChar w:fldCharType="begin"/>
        </w:r>
        <w:r>
          <w:rPr>
            <w:noProof/>
            <w:webHidden/>
          </w:rPr>
          <w:instrText xml:space="preserve"> PAGEREF _Toc207775100 \h </w:instrText>
        </w:r>
        <w:r>
          <w:rPr>
            <w:noProof/>
            <w:webHidden/>
          </w:rPr>
        </w:r>
        <w:r>
          <w:rPr>
            <w:noProof/>
            <w:webHidden/>
          </w:rPr>
          <w:fldChar w:fldCharType="separate"/>
        </w:r>
        <w:r>
          <w:rPr>
            <w:noProof/>
            <w:webHidden/>
          </w:rPr>
          <w:t>30</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01" w:history="1">
        <w:r w:rsidRPr="0090533F">
          <w:rPr>
            <w:rStyle w:val="Hyperlink"/>
            <w:noProof/>
          </w:rPr>
          <w:t>3.2.1</w:t>
        </w:r>
        <w:r>
          <w:rPr>
            <w:rFonts w:cstheme="minorBidi"/>
            <w:noProof/>
            <w:sz w:val="22"/>
            <w:szCs w:val="22"/>
            <w:lang w:val="en-CA" w:eastAsia="en-CA" w:bidi="ar-SA"/>
          </w:rPr>
          <w:tab/>
        </w:r>
        <w:r w:rsidRPr="0090533F">
          <w:rPr>
            <w:rStyle w:val="Hyperlink"/>
            <w:noProof/>
          </w:rPr>
          <w:t>System bus</w:t>
        </w:r>
        <w:r>
          <w:rPr>
            <w:noProof/>
            <w:webHidden/>
          </w:rPr>
          <w:tab/>
        </w:r>
        <w:r>
          <w:rPr>
            <w:noProof/>
            <w:webHidden/>
          </w:rPr>
          <w:fldChar w:fldCharType="begin"/>
        </w:r>
        <w:r>
          <w:rPr>
            <w:noProof/>
            <w:webHidden/>
          </w:rPr>
          <w:instrText xml:space="preserve"> PAGEREF _Toc207775101 \h </w:instrText>
        </w:r>
        <w:r>
          <w:rPr>
            <w:noProof/>
            <w:webHidden/>
          </w:rPr>
        </w:r>
        <w:r>
          <w:rPr>
            <w:noProof/>
            <w:webHidden/>
          </w:rPr>
          <w:fldChar w:fldCharType="separate"/>
        </w:r>
        <w:r>
          <w:rPr>
            <w:noProof/>
            <w:webHidden/>
          </w:rPr>
          <w:t>30</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02" w:history="1">
        <w:r w:rsidRPr="0090533F">
          <w:rPr>
            <w:rStyle w:val="Hyperlink"/>
            <w:noProof/>
          </w:rPr>
          <w:t>3.2.2</w:t>
        </w:r>
        <w:r>
          <w:rPr>
            <w:rFonts w:cstheme="minorBidi"/>
            <w:noProof/>
            <w:sz w:val="22"/>
            <w:szCs w:val="22"/>
            <w:lang w:val="en-CA" w:eastAsia="en-CA" w:bidi="ar-SA"/>
          </w:rPr>
          <w:tab/>
        </w:r>
        <w:r w:rsidRPr="0090533F">
          <w:rPr>
            <w:rStyle w:val="Hyperlink"/>
            <w:noProof/>
          </w:rPr>
          <w:t>Environmental/ thermal</w:t>
        </w:r>
        <w:r>
          <w:rPr>
            <w:noProof/>
            <w:webHidden/>
          </w:rPr>
          <w:tab/>
        </w:r>
        <w:r>
          <w:rPr>
            <w:noProof/>
            <w:webHidden/>
          </w:rPr>
          <w:fldChar w:fldCharType="begin"/>
        </w:r>
        <w:r>
          <w:rPr>
            <w:noProof/>
            <w:webHidden/>
          </w:rPr>
          <w:instrText xml:space="preserve"> PAGEREF _Toc207775102 \h </w:instrText>
        </w:r>
        <w:r>
          <w:rPr>
            <w:noProof/>
            <w:webHidden/>
          </w:rPr>
        </w:r>
        <w:r>
          <w:rPr>
            <w:noProof/>
            <w:webHidden/>
          </w:rPr>
          <w:fldChar w:fldCharType="separate"/>
        </w:r>
        <w:r>
          <w:rPr>
            <w:noProof/>
            <w:webHidden/>
          </w:rPr>
          <w:t>31</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03" w:history="1">
        <w:r w:rsidRPr="0090533F">
          <w:rPr>
            <w:rStyle w:val="Hyperlink"/>
            <w:noProof/>
          </w:rPr>
          <w:t>3.2.3</w:t>
        </w:r>
        <w:r>
          <w:rPr>
            <w:rFonts w:cstheme="minorBidi"/>
            <w:noProof/>
            <w:sz w:val="22"/>
            <w:szCs w:val="22"/>
            <w:lang w:val="en-CA" w:eastAsia="en-CA" w:bidi="ar-SA"/>
          </w:rPr>
          <w:tab/>
        </w:r>
        <w:r w:rsidRPr="0090533F">
          <w:rPr>
            <w:rStyle w:val="Hyperlink"/>
            <w:noProof/>
          </w:rPr>
          <w:t>Power</w:t>
        </w:r>
        <w:r>
          <w:rPr>
            <w:noProof/>
            <w:webHidden/>
          </w:rPr>
          <w:tab/>
        </w:r>
        <w:r>
          <w:rPr>
            <w:noProof/>
            <w:webHidden/>
          </w:rPr>
          <w:fldChar w:fldCharType="begin"/>
        </w:r>
        <w:r>
          <w:rPr>
            <w:noProof/>
            <w:webHidden/>
          </w:rPr>
          <w:instrText xml:space="preserve"> PAGEREF _Toc207775103 \h </w:instrText>
        </w:r>
        <w:r>
          <w:rPr>
            <w:noProof/>
            <w:webHidden/>
          </w:rPr>
        </w:r>
        <w:r>
          <w:rPr>
            <w:noProof/>
            <w:webHidden/>
          </w:rPr>
          <w:fldChar w:fldCharType="separate"/>
        </w:r>
        <w:r>
          <w:rPr>
            <w:noProof/>
            <w:webHidden/>
          </w:rPr>
          <w:t>32</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04" w:history="1">
        <w:r w:rsidRPr="0090533F">
          <w:rPr>
            <w:rStyle w:val="Hyperlink"/>
            <w:noProof/>
          </w:rPr>
          <w:t>3.2.4</w:t>
        </w:r>
        <w:r>
          <w:rPr>
            <w:rFonts w:cstheme="minorBidi"/>
            <w:noProof/>
            <w:sz w:val="22"/>
            <w:szCs w:val="22"/>
            <w:lang w:val="en-CA" w:eastAsia="en-CA" w:bidi="ar-SA"/>
          </w:rPr>
          <w:tab/>
        </w:r>
        <w:r w:rsidRPr="0090533F">
          <w:rPr>
            <w:rStyle w:val="Hyperlink"/>
            <w:noProof/>
          </w:rPr>
          <w:t>Attitude Determination and Control</w:t>
        </w:r>
        <w:r>
          <w:rPr>
            <w:noProof/>
            <w:webHidden/>
          </w:rPr>
          <w:tab/>
        </w:r>
        <w:r>
          <w:rPr>
            <w:noProof/>
            <w:webHidden/>
          </w:rPr>
          <w:fldChar w:fldCharType="begin"/>
        </w:r>
        <w:r>
          <w:rPr>
            <w:noProof/>
            <w:webHidden/>
          </w:rPr>
          <w:instrText xml:space="preserve"> PAGEREF _Toc207775104 \h </w:instrText>
        </w:r>
        <w:r>
          <w:rPr>
            <w:noProof/>
            <w:webHidden/>
          </w:rPr>
        </w:r>
        <w:r>
          <w:rPr>
            <w:noProof/>
            <w:webHidden/>
          </w:rPr>
          <w:fldChar w:fldCharType="separate"/>
        </w:r>
        <w:r>
          <w:rPr>
            <w:noProof/>
            <w:webHidden/>
          </w:rPr>
          <w:t>33</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05" w:history="1">
        <w:r w:rsidRPr="0090533F">
          <w:rPr>
            <w:rStyle w:val="Hyperlink"/>
            <w:noProof/>
          </w:rPr>
          <w:t>3.2.5</w:t>
        </w:r>
        <w:r>
          <w:rPr>
            <w:rFonts w:cstheme="minorBidi"/>
            <w:noProof/>
            <w:sz w:val="22"/>
            <w:szCs w:val="22"/>
            <w:lang w:val="en-CA" w:eastAsia="en-CA" w:bidi="ar-SA"/>
          </w:rPr>
          <w:tab/>
        </w:r>
        <w:r w:rsidRPr="0090533F">
          <w:rPr>
            <w:rStyle w:val="Hyperlink"/>
            <w:noProof/>
          </w:rPr>
          <w:t>C&amp;DH/Comm Subsystem</w:t>
        </w:r>
        <w:r>
          <w:rPr>
            <w:noProof/>
            <w:webHidden/>
          </w:rPr>
          <w:tab/>
        </w:r>
        <w:r>
          <w:rPr>
            <w:noProof/>
            <w:webHidden/>
          </w:rPr>
          <w:fldChar w:fldCharType="begin"/>
        </w:r>
        <w:r>
          <w:rPr>
            <w:noProof/>
            <w:webHidden/>
          </w:rPr>
          <w:instrText xml:space="preserve"> PAGEREF _Toc207775105 \h </w:instrText>
        </w:r>
        <w:r>
          <w:rPr>
            <w:noProof/>
            <w:webHidden/>
          </w:rPr>
        </w:r>
        <w:r>
          <w:rPr>
            <w:noProof/>
            <w:webHidden/>
          </w:rPr>
          <w:fldChar w:fldCharType="separate"/>
        </w:r>
        <w:r>
          <w:rPr>
            <w:noProof/>
            <w:webHidden/>
          </w:rPr>
          <w:t>34</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06" w:history="1">
        <w:r w:rsidRPr="0090533F">
          <w:rPr>
            <w:rStyle w:val="Hyperlink"/>
            <w:noProof/>
          </w:rPr>
          <w:t>3.2.6</w:t>
        </w:r>
        <w:r>
          <w:rPr>
            <w:rFonts w:cstheme="minorBidi"/>
            <w:noProof/>
            <w:sz w:val="22"/>
            <w:szCs w:val="22"/>
            <w:lang w:val="en-CA" w:eastAsia="en-CA" w:bidi="ar-SA"/>
          </w:rPr>
          <w:tab/>
        </w:r>
        <w:r w:rsidRPr="0090533F">
          <w:rPr>
            <w:rStyle w:val="Hyperlink"/>
            <w:noProof/>
          </w:rPr>
          <w:t>Payload</w:t>
        </w:r>
        <w:r>
          <w:rPr>
            <w:noProof/>
            <w:webHidden/>
          </w:rPr>
          <w:tab/>
        </w:r>
        <w:r>
          <w:rPr>
            <w:noProof/>
            <w:webHidden/>
          </w:rPr>
          <w:fldChar w:fldCharType="begin"/>
        </w:r>
        <w:r>
          <w:rPr>
            <w:noProof/>
            <w:webHidden/>
          </w:rPr>
          <w:instrText xml:space="preserve"> PAGEREF _Toc207775106 \h </w:instrText>
        </w:r>
        <w:r>
          <w:rPr>
            <w:noProof/>
            <w:webHidden/>
          </w:rPr>
        </w:r>
        <w:r>
          <w:rPr>
            <w:noProof/>
            <w:webHidden/>
          </w:rPr>
          <w:fldChar w:fldCharType="separate"/>
        </w:r>
        <w:r>
          <w:rPr>
            <w:noProof/>
            <w:webHidden/>
          </w:rPr>
          <w:t>35</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107" w:history="1">
        <w:r w:rsidRPr="0090533F">
          <w:rPr>
            <w:rStyle w:val="Hyperlink"/>
            <w:noProof/>
          </w:rPr>
          <w:t>Chapter 4</w:t>
        </w:r>
        <w:r>
          <w:rPr>
            <w:rFonts w:cstheme="minorBidi"/>
            <w:b w:val="0"/>
            <w:bCs w:val="0"/>
            <w:i w:val="0"/>
            <w:iCs w:val="0"/>
            <w:noProof/>
            <w:lang w:val="en-CA" w:eastAsia="en-CA" w:bidi="ar-SA"/>
          </w:rPr>
          <w:tab/>
        </w:r>
        <w:r w:rsidRPr="0090533F">
          <w:rPr>
            <w:rStyle w:val="Hyperlink"/>
            <w:noProof/>
          </w:rPr>
          <w:t>System Analysis and Design</w:t>
        </w:r>
        <w:r>
          <w:rPr>
            <w:noProof/>
            <w:webHidden/>
          </w:rPr>
          <w:tab/>
        </w:r>
        <w:r>
          <w:rPr>
            <w:noProof/>
            <w:webHidden/>
          </w:rPr>
          <w:fldChar w:fldCharType="begin"/>
        </w:r>
        <w:r>
          <w:rPr>
            <w:noProof/>
            <w:webHidden/>
          </w:rPr>
          <w:instrText xml:space="preserve"> PAGEREF _Toc207775107 \h </w:instrText>
        </w:r>
        <w:r>
          <w:rPr>
            <w:noProof/>
            <w:webHidden/>
          </w:rPr>
        </w:r>
        <w:r>
          <w:rPr>
            <w:noProof/>
            <w:webHidden/>
          </w:rPr>
          <w:fldChar w:fldCharType="separate"/>
        </w:r>
        <w:r>
          <w:rPr>
            <w:noProof/>
            <w:webHidden/>
          </w:rPr>
          <w:t>37</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08" w:history="1">
        <w:r w:rsidRPr="0090533F">
          <w:rPr>
            <w:rStyle w:val="Hyperlink"/>
            <w:noProof/>
          </w:rPr>
          <w:t>4.1</w:t>
        </w:r>
        <w:r>
          <w:rPr>
            <w:rFonts w:cstheme="minorBidi"/>
            <w:b w:val="0"/>
            <w:bCs w:val="0"/>
            <w:noProof/>
            <w:lang w:val="en-CA" w:eastAsia="en-CA" w:bidi="ar-SA"/>
          </w:rPr>
          <w:tab/>
        </w:r>
        <w:r w:rsidRPr="0090533F">
          <w:rPr>
            <w:rStyle w:val="Hyperlink"/>
            <w:noProof/>
          </w:rPr>
          <w:t>Architecture of RyeSat</w:t>
        </w:r>
        <w:r>
          <w:rPr>
            <w:noProof/>
            <w:webHidden/>
          </w:rPr>
          <w:tab/>
        </w:r>
        <w:r>
          <w:rPr>
            <w:noProof/>
            <w:webHidden/>
          </w:rPr>
          <w:fldChar w:fldCharType="begin"/>
        </w:r>
        <w:r>
          <w:rPr>
            <w:noProof/>
            <w:webHidden/>
          </w:rPr>
          <w:instrText xml:space="preserve"> PAGEREF _Toc207775108 \h </w:instrText>
        </w:r>
        <w:r>
          <w:rPr>
            <w:noProof/>
            <w:webHidden/>
          </w:rPr>
        </w:r>
        <w:r>
          <w:rPr>
            <w:noProof/>
            <w:webHidden/>
          </w:rPr>
          <w:fldChar w:fldCharType="separate"/>
        </w:r>
        <w:r>
          <w:rPr>
            <w:noProof/>
            <w:webHidden/>
          </w:rPr>
          <w:t>38</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09" w:history="1">
        <w:r w:rsidRPr="0090533F">
          <w:rPr>
            <w:rStyle w:val="Hyperlink"/>
            <w:noProof/>
          </w:rPr>
          <w:t>4.1.1</w:t>
        </w:r>
        <w:r>
          <w:rPr>
            <w:rFonts w:cstheme="minorBidi"/>
            <w:noProof/>
            <w:sz w:val="22"/>
            <w:szCs w:val="22"/>
            <w:lang w:val="en-CA" w:eastAsia="en-CA" w:bidi="ar-SA"/>
          </w:rPr>
          <w:tab/>
        </w:r>
        <w:r w:rsidRPr="0090533F">
          <w:rPr>
            <w:rStyle w:val="Hyperlink"/>
            <w:noProof/>
          </w:rPr>
          <w:t>Advantages of an I²C Data Bus</w:t>
        </w:r>
        <w:r>
          <w:rPr>
            <w:noProof/>
            <w:webHidden/>
          </w:rPr>
          <w:tab/>
        </w:r>
        <w:r>
          <w:rPr>
            <w:noProof/>
            <w:webHidden/>
          </w:rPr>
          <w:fldChar w:fldCharType="begin"/>
        </w:r>
        <w:r>
          <w:rPr>
            <w:noProof/>
            <w:webHidden/>
          </w:rPr>
          <w:instrText xml:space="preserve"> PAGEREF _Toc207775109 \h </w:instrText>
        </w:r>
        <w:r>
          <w:rPr>
            <w:noProof/>
            <w:webHidden/>
          </w:rPr>
        </w:r>
        <w:r>
          <w:rPr>
            <w:noProof/>
            <w:webHidden/>
          </w:rPr>
          <w:fldChar w:fldCharType="separate"/>
        </w:r>
        <w:r>
          <w:rPr>
            <w:noProof/>
            <w:webHidden/>
          </w:rPr>
          <w:t>40</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10" w:history="1">
        <w:r w:rsidRPr="0090533F">
          <w:rPr>
            <w:rStyle w:val="Hyperlink"/>
            <w:noProof/>
          </w:rPr>
          <w:t>4.1.2</w:t>
        </w:r>
        <w:r>
          <w:rPr>
            <w:rFonts w:cstheme="minorBidi"/>
            <w:noProof/>
            <w:sz w:val="22"/>
            <w:szCs w:val="22"/>
            <w:lang w:val="en-CA" w:eastAsia="en-CA" w:bidi="ar-SA"/>
          </w:rPr>
          <w:tab/>
        </w:r>
        <w:r w:rsidRPr="0090533F">
          <w:rPr>
            <w:rStyle w:val="Hyperlink"/>
            <w:noProof/>
          </w:rPr>
          <w:t>Disadvantages of an I²C Based Standard</w:t>
        </w:r>
        <w:r>
          <w:rPr>
            <w:noProof/>
            <w:webHidden/>
          </w:rPr>
          <w:tab/>
        </w:r>
        <w:r>
          <w:rPr>
            <w:noProof/>
            <w:webHidden/>
          </w:rPr>
          <w:fldChar w:fldCharType="begin"/>
        </w:r>
        <w:r>
          <w:rPr>
            <w:noProof/>
            <w:webHidden/>
          </w:rPr>
          <w:instrText xml:space="preserve"> PAGEREF _Toc207775110 \h </w:instrText>
        </w:r>
        <w:r>
          <w:rPr>
            <w:noProof/>
            <w:webHidden/>
          </w:rPr>
        </w:r>
        <w:r>
          <w:rPr>
            <w:noProof/>
            <w:webHidden/>
          </w:rPr>
          <w:fldChar w:fldCharType="separate"/>
        </w:r>
        <w:r>
          <w:rPr>
            <w:noProof/>
            <w:webHidden/>
          </w:rPr>
          <w:t>40</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11" w:history="1">
        <w:r w:rsidRPr="0090533F">
          <w:rPr>
            <w:rStyle w:val="Hyperlink"/>
            <w:noProof/>
          </w:rPr>
          <w:t>4.2</w:t>
        </w:r>
        <w:r>
          <w:rPr>
            <w:rFonts w:cstheme="minorBidi"/>
            <w:b w:val="0"/>
            <w:bCs w:val="0"/>
            <w:noProof/>
            <w:lang w:val="en-CA" w:eastAsia="en-CA" w:bidi="ar-SA"/>
          </w:rPr>
          <w:tab/>
        </w:r>
        <w:r w:rsidRPr="0090533F">
          <w:rPr>
            <w:rStyle w:val="Hyperlink"/>
            <w:noProof/>
          </w:rPr>
          <w:t>Thermal Design</w:t>
        </w:r>
        <w:r>
          <w:rPr>
            <w:noProof/>
            <w:webHidden/>
          </w:rPr>
          <w:tab/>
        </w:r>
        <w:r>
          <w:rPr>
            <w:noProof/>
            <w:webHidden/>
          </w:rPr>
          <w:fldChar w:fldCharType="begin"/>
        </w:r>
        <w:r>
          <w:rPr>
            <w:noProof/>
            <w:webHidden/>
          </w:rPr>
          <w:instrText xml:space="preserve"> PAGEREF _Toc207775111 \h </w:instrText>
        </w:r>
        <w:r>
          <w:rPr>
            <w:noProof/>
            <w:webHidden/>
          </w:rPr>
        </w:r>
        <w:r>
          <w:rPr>
            <w:noProof/>
            <w:webHidden/>
          </w:rPr>
          <w:fldChar w:fldCharType="separate"/>
        </w:r>
        <w:r>
          <w:rPr>
            <w:noProof/>
            <w:webHidden/>
          </w:rPr>
          <w:t>41</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12" w:history="1">
        <w:r w:rsidRPr="0090533F">
          <w:rPr>
            <w:rStyle w:val="Hyperlink"/>
            <w:noProof/>
          </w:rPr>
          <w:t>Analysis</w:t>
        </w:r>
        <w:r>
          <w:rPr>
            <w:noProof/>
            <w:webHidden/>
          </w:rPr>
          <w:tab/>
        </w:r>
        <w:r>
          <w:rPr>
            <w:noProof/>
            <w:webHidden/>
          </w:rPr>
          <w:fldChar w:fldCharType="begin"/>
        </w:r>
        <w:r>
          <w:rPr>
            <w:noProof/>
            <w:webHidden/>
          </w:rPr>
          <w:instrText xml:space="preserve"> PAGEREF _Toc207775112 \h </w:instrText>
        </w:r>
        <w:r>
          <w:rPr>
            <w:noProof/>
            <w:webHidden/>
          </w:rPr>
        </w:r>
        <w:r>
          <w:rPr>
            <w:noProof/>
            <w:webHidden/>
          </w:rPr>
          <w:fldChar w:fldCharType="separate"/>
        </w:r>
        <w:r>
          <w:rPr>
            <w:noProof/>
            <w:webHidden/>
          </w:rPr>
          <w:t>42</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13" w:history="1">
        <w:r w:rsidRPr="0090533F">
          <w:rPr>
            <w:rStyle w:val="Hyperlink"/>
            <w:noProof/>
          </w:rPr>
          <w:t>4.3</w:t>
        </w:r>
        <w:r>
          <w:rPr>
            <w:rFonts w:cstheme="minorBidi"/>
            <w:b w:val="0"/>
            <w:bCs w:val="0"/>
            <w:noProof/>
            <w:lang w:val="en-CA" w:eastAsia="en-CA" w:bidi="ar-SA"/>
          </w:rPr>
          <w:tab/>
        </w:r>
        <w:r w:rsidRPr="0090533F">
          <w:rPr>
            <w:rStyle w:val="Hyperlink"/>
            <w:noProof/>
          </w:rPr>
          <w:t>Power Subsystem</w:t>
        </w:r>
        <w:r>
          <w:rPr>
            <w:noProof/>
            <w:webHidden/>
          </w:rPr>
          <w:tab/>
        </w:r>
        <w:r>
          <w:rPr>
            <w:noProof/>
            <w:webHidden/>
          </w:rPr>
          <w:fldChar w:fldCharType="begin"/>
        </w:r>
        <w:r>
          <w:rPr>
            <w:noProof/>
            <w:webHidden/>
          </w:rPr>
          <w:instrText xml:space="preserve"> PAGEREF _Toc207775113 \h </w:instrText>
        </w:r>
        <w:r>
          <w:rPr>
            <w:noProof/>
            <w:webHidden/>
          </w:rPr>
        </w:r>
        <w:r>
          <w:rPr>
            <w:noProof/>
            <w:webHidden/>
          </w:rPr>
          <w:fldChar w:fldCharType="separate"/>
        </w:r>
        <w:r>
          <w:rPr>
            <w:noProof/>
            <w:webHidden/>
          </w:rPr>
          <w:t>43</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14" w:history="1">
        <w:r w:rsidRPr="0090533F">
          <w:rPr>
            <w:rStyle w:val="Hyperlink"/>
            <w:noProof/>
          </w:rPr>
          <w:t>Analysis</w:t>
        </w:r>
        <w:r>
          <w:rPr>
            <w:noProof/>
            <w:webHidden/>
          </w:rPr>
          <w:tab/>
        </w:r>
        <w:r>
          <w:rPr>
            <w:noProof/>
            <w:webHidden/>
          </w:rPr>
          <w:fldChar w:fldCharType="begin"/>
        </w:r>
        <w:r>
          <w:rPr>
            <w:noProof/>
            <w:webHidden/>
          </w:rPr>
          <w:instrText xml:space="preserve"> PAGEREF _Toc207775114 \h </w:instrText>
        </w:r>
        <w:r>
          <w:rPr>
            <w:noProof/>
            <w:webHidden/>
          </w:rPr>
        </w:r>
        <w:r>
          <w:rPr>
            <w:noProof/>
            <w:webHidden/>
          </w:rPr>
          <w:fldChar w:fldCharType="separate"/>
        </w:r>
        <w:r>
          <w:rPr>
            <w:noProof/>
            <w:webHidden/>
          </w:rPr>
          <w:t>45</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15" w:history="1">
        <w:r w:rsidRPr="0090533F">
          <w:rPr>
            <w:rStyle w:val="Hyperlink"/>
            <w:noProof/>
          </w:rPr>
          <w:t>4.4</w:t>
        </w:r>
        <w:r>
          <w:rPr>
            <w:rFonts w:cstheme="minorBidi"/>
            <w:b w:val="0"/>
            <w:bCs w:val="0"/>
            <w:noProof/>
            <w:lang w:val="en-CA" w:eastAsia="en-CA" w:bidi="ar-SA"/>
          </w:rPr>
          <w:tab/>
        </w:r>
        <w:r w:rsidRPr="0090533F">
          <w:rPr>
            <w:rStyle w:val="Hyperlink"/>
            <w:noProof/>
          </w:rPr>
          <w:t>Attitude Control Subsystem</w:t>
        </w:r>
        <w:r>
          <w:rPr>
            <w:noProof/>
            <w:webHidden/>
          </w:rPr>
          <w:tab/>
        </w:r>
        <w:r>
          <w:rPr>
            <w:noProof/>
            <w:webHidden/>
          </w:rPr>
          <w:fldChar w:fldCharType="begin"/>
        </w:r>
        <w:r>
          <w:rPr>
            <w:noProof/>
            <w:webHidden/>
          </w:rPr>
          <w:instrText xml:space="preserve"> PAGEREF _Toc207775115 \h </w:instrText>
        </w:r>
        <w:r>
          <w:rPr>
            <w:noProof/>
            <w:webHidden/>
          </w:rPr>
        </w:r>
        <w:r>
          <w:rPr>
            <w:noProof/>
            <w:webHidden/>
          </w:rPr>
          <w:fldChar w:fldCharType="separate"/>
        </w:r>
        <w:r>
          <w:rPr>
            <w:noProof/>
            <w:webHidden/>
          </w:rPr>
          <w:t>46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16" w:history="1">
        <w:r w:rsidRPr="0090533F">
          <w:rPr>
            <w:rStyle w:val="Hyperlink"/>
            <w:noProof/>
          </w:rPr>
          <w:t>4.4.1</w:t>
        </w:r>
        <w:r>
          <w:rPr>
            <w:rFonts w:cstheme="minorBidi"/>
            <w:noProof/>
            <w:sz w:val="22"/>
            <w:szCs w:val="22"/>
            <w:lang w:val="en-CA" w:eastAsia="en-CA" w:bidi="ar-SA"/>
          </w:rPr>
          <w:tab/>
        </w:r>
        <w:r w:rsidRPr="0090533F">
          <w:rPr>
            <w:rStyle w:val="Hyperlink"/>
            <w:noProof/>
          </w:rPr>
          <w:t>Spacecraft Disturbance Torques</w:t>
        </w:r>
        <w:r>
          <w:rPr>
            <w:noProof/>
            <w:webHidden/>
          </w:rPr>
          <w:tab/>
        </w:r>
        <w:r>
          <w:rPr>
            <w:noProof/>
            <w:webHidden/>
          </w:rPr>
          <w:fldChar w:fldCharType="begin"/>
        </w:r>
        <w:r>
          <w:rPr>
            <w:noProof/>
            <w:webHidden/>
          </w:rPr>
          <w:instrText xml:space="preserve"> PAGEREF _Toc207775116 \h </w:instrText>
        </w:r>
        <w:r>
          <w:rPr>
            <w:noProof/>
            <w:webHidden/>
          </w:rPr>
        </w:r>
        <w:r>
          <w:rPr>
            <w:noProof/>
            <w:webHidden/>
          </w:rPr>
          <w:fldChar w:fldCharType="separate"/>
        </w:r>
        <w:r>
          <w:rPr>
            <w:noProof/>
            <w:webHidden/>
          </w:rPr>
          <w:t>47</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17" w:history="1">
        <w:r w:rsidRPr="0090533F">
          <w:rPr>
            <w:rStyle w:val="Hyperlink"/>
            <w:noProof/>
          </w:rPr>
          <w:t>4.4.2</w:t>
        </w:r>
        <w:r>
          <w:rPr>
            <w:rFonts w:cstheme="minorBidi"/>
            <w:noProof/>
            <w:sz w:val="22"/>
            <w:szCs w:val="22"/>
            <w:lang w:val="en-CA" w:eastAsia="en-CA" w:bidi="ar-SA"/>
          </w:rPr>
          <w:tab/>
        </w:r>
        <w:r w:rsidRPr="0090533F">
          <w:rPr>
            <w:rStyle w:val="Hyperlink"/>
            <w:noProof/>
          </w:rPr>
          <w:t>Spacecraft Actuator Sizing</w:t>
        </w:r>
        <w:r>
          <w:rPr>
            <w:noProof/>
            <w:webHidden/>
          </w:rPr>
          <w:tab/>
        </w:r>
        <w:r>
          <w:rPr>
            <w:noProof/>
            <w:webHidden/>
          </w:rPr>
          <w:fldChar w:fldCharType="begin"/>
        </w:r>
        <w:r>
          <w:rPr>
            <w:noProof/>
            <w:webHidden/>
          </w:rPr>
          <w:instrText xml:space="preserve"> PAGEREF _Toc207775117 \h </w:instrText>
        </w:r>
        <w:r>
          <w:rPr>
            <w:noProof/>
            <w:webHidden/>
          </w:rPr>
        </w:r>
        <w:r>
          <w:rPr>
            <w:noProof/>
            <w:webHidden/>
          </w:rPr>
          <w:fldChar w:fldCharType="separate"/>
        </w:r>
        <w:r>
          <w:rPr>
            <w:noProof/>
            <w:webHidden/>
          </w:rPr>
          <w:t>51</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118" w:history="1">
        <w:r w:rsidRPr="0090533F">
          <w:rPr>
            <w:rStyle w:val="Hyperlink"/>
            <w:noProof/>
          </w:rPr>
          <w:t>Chapter 5</w:t>
        </w:r>
        <w:r>
          <w:rPr>
            <w:rFonts w:cstheme="minorBidi"/>
            <w:b w:val="0"/>
            <w:bCs w:val="0"/>
            <w:i w:val="0"/>
            <w:iCs w:val="0"/>
            <w:noProof/>
            <w:lang w:val="en-CA" w:eastAsia="en-CA" w:bidi="ar-SA"/>
          </w:rPr>
          <w:tab/>
        </w:r>
        <w:r w:rsidRPr="0090533F">
          <w:rPr>
            <w:rStyle w:val="Hyperlink"/>
            <w:noProof/>
          </w:rPr>
          <w:t>Hardware Testing and Simulation</w:t>
        </w:r>
        <w:r>
          <w:rPr>
            <w:noProof/>
            <w:webHidden/>
          </w:rPr>
          <w:tab/>
        </w:r>
        <w:r>
          <w:rPr>
            <w:noProof/>
            <w:webHidden/>
          </w:rPr>
          <w:fldChar w:fldCharType="begin"/>
        </w:r>
        <w:r>
          <w:rPr>
            <w:noProof/>
            <w:webHidden/>
          </w:rPr>
          <w:instrText xml:space="preserve"> PAGEREF _Toc207775118 \h </w:instrText>
        </w:r>
        <w:r>
          <w:rPr>
            <w:noProof/>
            <w:webHidden/>
          </w:rPr>
        </w:r>
        <w:r>
          <w:rPr>
            <w:noProof/>
            <w:webHidden/>
          </w:rPr>
          <w:fldChar w:fldCharType="separate"/>
        </w:r>
        <w:r>
          <w:rPr>
            <w:noProof/>
            <w:webHidden/>
          </w:rPr>
          <w:t>61</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19" w:history="1">
        <w:r w:rsidRPr="0090533F">
          <w:rPr>
            <w:rStyle w:val="Hyperlink"/>
            <w:noProof/>
          </w:rPr>
          <w:t>5.1</w:t>
        </w:r>
        <w:r>
          <w:rPr>
            <w:rFonts w:cstheme="minorBidi"/>
            <w:b w:val="0"/>
            <w:bCs w:val="0"/>
            <w:noProof/>
            <w:lang w:val="en-CA" w:eastAsia="en-CA" w:bidi="ar-SA"/>
          </w:rPr>
          <w:tab/>
        </w:r>
        <w:r w:rsidRPr="0090533F">
          <w:rPr>
            <w:rStyle w:val="Hyperlink"/>
            <w:noProof/>
          </w:rPr>
          <w:t>Bus Operation</w:t>
        </w:r>
        <w:r>
          <w:rPr>
            <w:noProof/>
            <w:webHidden/>
          </w:rPr>
          <w:tab/>
        </w:r>
        <w:r>
          <w:rPr>
            <w:noProof/>
            <w:webHidden/>
          </w:rPr>
          <w:fldChar w:fldCharType="begin"/>
        </w:r>
        <w:r>
          <w:rPr>
            <w:noProof/>
            <w:webHidden/>
          </w:rPr>
          <w:instrText xml:space="preserve"> PAGEREF _Toc207775119 \h </w:instrText>
        </w:r>
        <w:r>
          <w:rPr>
            <w:noProof/>
            <w:webHidden/>
          </w:rPr>
        </w:r>
        <w:r>
          <w:rPr>
            <w:noProof/>
            <w:webHidden/>
          </w:rPr>
          <w:fldChar w:fldCharType="separate"/>
        </w:r>
        <w:r>
          <w:rPr>
            <w:noProof/>
            <w:webHidden/>
          </w:rPr>
          <w:t>61</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0" w:history="1">
        <w:r w:rsidRPr="0090533F">
          <w:rPr>
            <w:rStyle w:val="Hyperlink"/>
            <w:noProof/>
          </w:rPr>
          <w:t>5.1.1</w:t>
        </w:r>
        <w:r>
          <w:rPr>
            <w:rFonts w:cstheme="minorBidi"/>
            <w:noProof/>
            <w:sz w:val="22"/>
            <w:szCs w:val="22"/>
            <w:lang w:val="en-CA" w:eastAsia="en-CA" w:bidi="ar-SA"/>
          </w:rPr>
          <w:tab/>
        </w:r>
        <w:r w:rsidRPr="0090533F">
          <w:rPr>
            <w:rStyle w:val="Hyperlink"/>
            <w:noProof/>
          </w:rPr>
          <w:t>Case 1</w:t>
        </w:r>
        <w:r>
          <w:rPr>
            <w:noProof/>
            <w:webHidden/>
          </w:rPr>
          <w:tab/>
        </w:r>
        <w:r>
          <w:rPr>
            <w:noProof/>
            <w:webHidden/>
          </w:rPr>
          <w:fldChar w:fldCharType="begin"/>
        </w:r>
        <w:r>
          <w:rPr>
            <w:noProof/>
            <w:webHidden/>
          </w:rPr>
          <w:instrText xml:space="preserve"> PAGEREF _Toc207775120 \h </w:instrText>
        </w:r>
        <w:r>
          <w:rPr>
            <w:noProof/>
            <w:webHidden/>
          </w:rPr>
        </w:r>
        <w:r>
          <w:rPr>
            <w:noProof/>
            <w:webHidden/>
          </w:rPr>
          <w:fldChar w:fldCharType="separate"/>
        </w:r>
        <w:r>
          <w:rPr>
            <w:noProof/>
            <w:webHidden/>
          </w:rPr>
          <w:t>62</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1" w:history="1">
        <w:r w:rsidRPr="0090533F">
          <w:rPr>
            <w:rStyle w:val="Hyperlink"/>
            <w:noProof/>
          </w:rPr>
          <w:t>5.1.2</w:t>
        </w:r>
        <w:r>
          <w:rPr>
            <w:rFonts w:cstheme="minorBidi"/>
            <w:noProof/>
            <w:sz w:val="22"/>
            <w:szCs w:val="22"/>
            <w:lang w:val="en-CA" w:eastAsia="en-CA" w:bidi="ar-SA"/>
          </w:rPr>
          <w:tab/>
        </w:r>
        <w:r w:rsidRPr="0090533F">
          <w:rPr>
            <w:rStyle w:val="Hyperlink"/>
            <w:noProof/>
          </w:rPr>
          <w:t>Case 2</w:t>
        </w:r>
        <w:r>
          <w:rPr>
            <w:noProof/>
            <w:webHidden/>
          </w:rPr>
          <w:tab/>
        </w:r>
        <w:r>
          <w:rPr>
            <w:noProof/>
            <w:webHidden/>
          </w:rPr>
          <w:fldChar w:fldCharType="begin"/>
        </w:r>
        <w:r>
          <w:rPr>
            <w:noProof/>
            <w:webHidden/>
          </w:rPr>
          <w:instrText xml:space="preserve"> PAGEREF _Toc207775121 \h </w:instrText>
        </w:r>
        <w:r>
          <w:rPr>
            <w:noProof/>
            <w:webHidden/>
          </w:rPr>
        </w:r>
        <w:r>
          <w:rPr>
            <w:noProof/>
            <w:webHidden/>
          </w:rPr>
          <w:fldChar w:fldCharType="separate"/>
        </w:r>
        <w:r>
          <w:rPr>
            <w:noProof/>
            <w:webHidden/>
          </w:rPr>
          <w:t>62</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2" w:history="1">
        <w:r w:rsidRPr="0090533F">
          <w:rPr>
            <w:rStyle w:val="Hyperlink"/>
            <w:noProof/>
          </w:rPr>
          <w:t>5.1.3</w:t>
        </w:r>
        <w:r>
          <w:rPr>
            <w:rFonts w:cstheme="minorBidi"/>
            <w:noProof/>
            <w:sz w:val="22"/>
            <w:szCs w:val="22"/>
            <w:lang w:val="en-CA" w:eastAsia="en-CA" w:bidi="ar-SA"/>
          </w:rPr>
          <w:tab/>
        </w:r>
        <w:r w:rsidRPr="0090533F">
          <w:rPr>
            <w:rStyle w:val="Hyperlink"/>
            <w:noProof/>
          </w:rPr>
          <w:t>Case 3</w:t>
        </w:r>
        <w:r>
          <w:rPr>
            <w:noProof/>
            <w:webHidden/>
          </w:rPr>
          <w:tab/>
        </w:r>
        <w:r>
          <w:rPr>
            <w:noProof/>
            <w:webHidden/>
          </w:rPr>
          <w:fldChar w:fldCharType="begin"/>
        </w:r>
        <w:r>
          <w:rPr>
            <w:noProof/>
            <w:webHidden/>
          </w:rPr>
          <w:instrText xml:space="preserve"> PAGEREF _Toc207775122 \h </w:instrText>
        </w:r>
        <w:r>
          <w:rPr>
            <w:noProof/>
            <w:webHidden/>
          </w:rPr>
        </w:r>
        <w:r>
          <w:rPr>
            <w:noProof/>
            <w:webHidden/>
          </w:rPr>
          <w:fldChar w:fldCharType="separate"/>
        </w:r>
        <w:r>
          <w:rPr>
            <w:noProof/>
            <w:webHidden/>
          </w:rPr>
          <w:t>63</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3" w:history="1">
        <w:r w:rsidRPr="0090533F">
          <w:rPr>
            <w:rStyle w:val="Hyperlink"/>
            <w:noProof/>
          </w:rPr>
          <w:t>5.1.4</w:t>
        </w:r>
        <w:r>
          <w:rPr>
            <w:rFonts w:cstheme="minorBidi"/>
            <w:noProof/>
            <w:sz w:val="22"/>
            <w:szCs w:val="22"/>
            <w:lang w:val="en-CA" w:eastAsia="en-CA" w:bidi="ar-SA"/>
          </w:rPr>
          <w:tab/>
        </w:r>
        <w:r w:rsidRPr="0090533F">
          <w:rPr>
            <w:rStyle w:val="Hyperlink"/>
            <w:noProof/>
          </w:rPr>
          <w:t>Case 4</w:t>
        </w:r>
        <w:r>
          <w:rPr>
            <w:noProof/>
            <w:webHidden/>
          </w:rPr>
          <w:tab/>
        </w:r>
        <w:r>
          <w:rPr>
            <w:noProof/>
            <w:webHidden/>
          </w:rPr>
          <w:fldChar w:fldCharType="begin"/>
        </w:r>
        <w:r>
          <w:rPr>
            <w:noProof/>
            <w:webHidden/>
          </w:rPr>
          <w:instrText xml:space="preserve"> PAGEREF _Toc207775123 \h </w:instrText>
        </w:r>
        <w:r>
          <w:rPr>
            <w:noProof/>
            <w:webHidden/>
          </w:rPr>
        </w:r>
        <w:r>
          <w:rPr>
            <w:noProof/>
            <w:webHidden/>
          </w:rPr>
          <w:fldChar w:fldCharType="separate"/>
        </w:r>
        <w:r>
          <w:rPr>
            <w:noProof/>
            <w:webHidden/>
          </w:rPr>
          <w:t>63</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4" w:history="1">
        <w:r w:rsidRPr="0090533F">
          <w:rPr>
            <w:rStyle w:val="Hyperlink"/>
            <w:noProof/>
          </w:rPr>
          <w:t>5.1.5</w:t>
        </w:r>
        <w:r>
          <w:rPr>
            <w:rFonts w:cstheme="minorBidi"/>
            <w:noProof/>
            <w:sz w:val="22"/>
            <w:szCs w:val="22"/>
            <w:lang w:val="en-CA" w:eastAsia="en-CA" w:bidi="ar-SA"/>
          </w:rPr>
          <w:tab/>
        </w:r>
        <w:r w:rsidRPr="0090533F">
          <w:rPr>
            <w:rStyle w:val="Hyperlink"/>
            <w:noProof/>
          </w:rPr>
          <w:t>Case 5</w:t>
        </w:r>
        <w:r>
          <w:rPr>
            <w:noProof/>
            <w:webHidden/>
          </w:rPr>
          <w:tab/>
        </w:r>
        <w:r>
          <w:rPr>
            <w:noProof/>
            <w:webHidden/>
          </w:rPr>
          <w:fldChar w:fldCharType="begin"/>
        </w:r>
        <w:r>
          <w:rPr>
            <w:noProof/>
            <w:webHidden/>
          </w:rPr>
          <w:instrText xml:space="preserve"> PAGEREF _Toc207775124 \h </w:instrText>
        </w:r>
        <w:r>
          <w:rPr>
            <w:noProof/>
            <w:webHidden/>
          </w:rPr>
        </w:r>
        <w:r>
          <w:rPr>
            <w:noProof/>
            <w:webHidden/>
          </w:rPr>
          <w:fldChar w:fldCharType="separate"/>
        </w:r>
        <w:r>
          <w:rPr>
            <w:noProof/>
            <w:webHidden/>
          </w:rPr>
          <w:t>64</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5" w:history="1">
        <w:r w:rsidRPr="0090533F">
          <w:rPr>
            <w:rStyle w:val="Hyperlink"/>
            <w:noProof/>
          </w:rPr>
          <w:t>5.1.6</w:t>
        </w:r>
        <w:r>
          <w:rPr>
            <w:rFonts w:cstheme="minorBidi"/>
            <w:noProof/>
            <w:sz w:val="22"/>
            <w:szCs w:val="22"/>
            <w:lang w:val="en-CA" w:eastAsia="en-CA" w:bidi="ar-SA"/>
          </w:rPr>
          <w:tab/>
        </w:r>
        <w:r w:rsidRPr="0090533F">
          <w:rPr>
            <w:rStyle w:val="Hyperlink"/>
            <w:noProof/>
          </w:rPr>
          <w:t>Case 6</w:t>
        </w:r>
        <w:r>
          <w:rPr>
            <w:noProof/>
            <w:webHidden/>
          </w:rPr>
          <w:tab/>
        </w:r>
        <w:r>
          <w:rPr>
            <w:noProof/>
            <w:webHidden/>
          </w:rPr>
          <w:fldChar w:fldCharType="begin"/>
        </w:r>
        <w:r>
          <w:rPr>
            <w:noProof/>
            <w:webHidden/>
          </w:rPr>
          <w:instrText xml:space="preserve"> PAGEREF _Toc207775125 \h </w:instrText>
        </w:r>
        <w:r>
          <w:rPr>
            <w:noProof/>
            <w:webHidden/>
          </w:rPr>
        </w:r>
        <w:r>
          <w:rPr>
            <w:noProof/>
            <w:webHidden/>
          </w:rPr>
          <w:fldChar w:fldCharType="separate"/>
        </w:r>
        <w:r>
          <w:rPr>
            <w:noProof/>
            <w:webHidden/>
          </w:rPr>
          <w:t>64</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6" w:history="1">
        <w:r w:rsidRPr="0090533F">
          <w:rPr>
            <w:rStyle w:val="Hyperlink"/>
            <w:noProof/>
          </w:rPr>
          <w:t>5.1.7</w:t>
        </w:r>
        <w:r>
          <w:rPr>
            <w:rFonts w:cstheme="minorBidi"/>
            <w:noProof/>
            <w:sz w:val="22"/>
            <w:szCs w:val="22"/>
            <w:lang w:val="en-CA" w:eastAsia="en-CA" w:bidi="ar-SA"/>
          </w:rPr>
          <w:tab/>
        </w:r>
        <w:r w:rsidRPr="0090533F">
          <w:rPr>
            <w:rStyle w:val="Hyperlink"/>
            <w:noProof/>
          </w:rPr>
          <w:t>Case 7</w:t>
        </w:r>
        <w:r>
          <w:rPr>
            <w:noProof/>
            <w:webHidden/>
          </w:rPr>
          <w:tab/>
        </w:r>
        <w:r>
          <w:rPr>
            <w:noProof/>
            <w:webHidden/>
          </w:rPr>
          <w:fldChar w:fldCharType="begin"/>
        </w:r>
        <w:r>
          <w:rPr>
            <w:noProof/>
            <w:webHidden/>
          </w:rPr>
          <w:instrText xml:space="preserve"> PAGEREF _Toc207775126 \h </w:instrText>
        </w:r>
        <w:r>
          <w:rPr>
            <w:noProof/>
            <w:webHidden/>
          </w:rPr>
        </w:r>
        <w:r>
          <w:rPr>
            <w:noProof/>
            <w:webHidden/>
          </w:rPr>
          <w:fldChar w:fldCharType="separate"/>
        </w:r>
        <w:r>
          <w:rPr>
            <w:noProof/>
            <w:webHidden/>
          </w:rPr>
          <w:t>64</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7" w:history="1">
        <w:r w:rsidRPr="0090533F">
          <w:rPr>
            <w:rStyle w:val="Hyperlink"/>
            <w:noProof/>
          </w:rPr>
          <w:t>5.1.8</w:t>
        </w:r>
        <w:r>
          <w:rPr>
            <w:rFonts w:cstheme="minorBidi"/>
            <w:noProof/>
            <w:sz w:val="22"/>
            <w:szCs w:val="22"/>
            <w:lang w:val="en-CA" w:eastAsia="en-CA" w:bidi="ar-SA"/>
          </w:rPr>
          <w:tab/>
        </w:r>
        <w:r w:rsidRPr="0090533F">
          <w:rPr>
            <w:rStyle w:val="Hyperlink"/>
            <w:noProof/>
          </w:rPr>
          <w:t>Case 8</w:t>
        </w:r>
        <w:r>
          <w:rPr>
            <w:noProof/>
            <w:webHidden/>
          </w:rPr>
          <w:tab/>
        </w:r>
        <w:r>
          <w:rPr>
            <w:noProof/>
            <w:webHidden/>
          </w:rPr>
          <w:fldChar w:fldCharType="begin"/>
        </w:r>
        <w:r>
          <w:rPr>
            <w:noProof/>
            <w:webHidden/>
          </w:rPr>
          <w:instrText xml:space="preserve"> PAGEREF _Toc207775127 \h </w:instrText>
        </w:r>
        <w:r>
          <w:rPr>
            <w:noProof/>
            <w:webHidden/>
          </w:rPr>
        </w:r>
        <w:r>
          <w:rPr>
            <w:noProof/>
            <w:webHidden/>
          </w:rPr>
          <w:fldChar w:fldCharType="separate"/>
        </w:r>
        <w:r>
          <w:rPr>
            <w:noProof/>
            <w:webHidden/>
          </w:rPr>
          <w:t>65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8" w:history="1">
        <w:r w:rsidRPr="0090533F">
          <w:rPr>
            <w:rStyle w:val="Hyperlink"/>
            <w:noProof/>
          </w:rPr>
          <w:t>5.1.9</w:t>
        </w:r>
        <w:r>
          <w:rPr>
            <w:rFonts w:cstheme="minorBidi"/>
            <w:noProof/>
            <w:sz w:val="22"/>
            <w:szCs w:val="22"/>
            <w:lang w:val="en-CA" w:eastAsia="en-CA" w:bidi="ar-SA"/>
          </w:rPr>
          <w:tab/>
        </w:r>
        <w:r w:rsidRPr="0090533F">
          <w:rPr>
            <w:rStyle w:val="Hyperlink"/>
            <w:noProof/>
          </w:rPr>
          <w:t>Case 9</w:t>
        </w:r>
        <w:r>
          <w:rPr>
            <w:noProof/>
            <w:webHidden/>
          </w:rPr>
          <w:tab/>
        </w:r>
        <w:r>
          <w:rPr>
            <w:noProof/>
            <w:webHidden/>
          </w:rPr>
          <w:fldChar w:fldCharType="begin"/>
        </w:r>
        <w:r>
          <w:rPr>
            <w:noProof/>
            <w:webHidden/>
          </w:rPr>
          <w:instrText xml:space="preserve"> PAGEREF _Toc207775128 \h </w:instrText>
        </w:r>
        <w:r>
          <w:rPr>
            <w:noProof/>
            <w:webHidden/>
          </w:rPr>
        </w:r>
        <w:r>
          <w:rPr>
            <w:noProof/>
            <w:webHidden/>
          </w:rPr>
          <w:fldChar w:fldCharType="separate"/>
        </w:r>
        <w:r>
          <w:rPr>
            <w:noProof/>
            <w:webHidden/>
          </w:rPr>
          <w:t>65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29" w:history="1">
        <w:r w:rsidRPr="0090533F">
          <w:rPr>
            <w:rStyle w:val="Hyperlink"/>
            <w:noProof/>
          </w:rPr>
          <w:t>5.1.10</w:t>
        </w:r>
        <w:r>
          <w:rPr>
            <w:rFonts w:cstheme="minorBidi"/>
            <w:noProof/>
            <w:sz w:val="22"/>
            <w:szCs w:val="22"/>
            <w:lang w:val="en-CA" w:eastAsia="en-CA" w:bidi="ar-SA"/>
          </w:rPr>
          <w:tab/>
        </w:r>
        <w:r w:rsidRPr="0090533F">
          <w:rPr>
            <w:rStyle w:val="Hyperlink"/>
            <w:noProof/>
          </w:rPr>
          <w:t>Checksums and Error Codes</w:t>
        </w:r>
        <w:r>
          <w:rPr>
            <w:noProof/>
            <w:webHidden/>
          </w:rPr>
          <w:tab/>
        </w:r>
        <w:r>
          <w:rPr>
            <w:noProof/>
            <w:webHidden/>
          </w:rPr>
          <w:fldChar w:fldCharType="begin"/>
        </w:r>
        <w:r>
          <w:rPr>
            <w:noProof/>
            <w:webHidden/>
          </w:rPr>
          <w:instrText xml:space="preserve"> PAGEREF _Toc207775129 \h </w:instrText>
        </w:r>
        <w:r>
          <w:rPr>
            <w:noProof/>
            <w:webHidden/>
          </w:rPr>
        </w:r>
        <w:r>
          <w:rPr>
            <w:noProof/>
            <w:webHidden/>
          </w:rPr>
          <w:fldChar w:fldCharType="separate"/>
        </w:r>
        <w:r>
          <w:rPr>
            <w:noProof/>
            <w:webHidden/>
          </w:rPr>
          <w:t>65</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30" w:history="1">
        <w:r w:rsidRPr="0090533F">
          <w:rPr>
            <w:rStyle w:val="Hyperlink"/>
            <w:noProof/>
          </w:rPr>
          <w:t>5.2</w:t>
        </w:r>
        <w:r>
          <w:rPr>
            <w:rFonts w:cstheme="minorBidi"/>
            <w:b w:val="0"/>
            <w:bCs w:val="0"/>
            <w:noProof/>
            <w:lang w:val="en-CA" w:eastAsia="en-CA" w:bidi="ar-SA"/>
          </w:rPr>
          <w:tab/>
        </w:r>
        <w:r w:rsidRPr="0090533F">
          <w:rPr>
            <w:rStyle w:val="Hyperlink"/>
            <w:noProof/>
          </w:rPr>
          <w:t>Thermal Subsystem</w:t>
        </w:r>
        <w:r>
          <w:rPr>
            <w:noProof/>
            <w:webHidden/>
          </w:rPr>
          <w:tab/>
        </w:r>
        <w:r>
          <w:rPr>
            <w:noProof/>
            <w:webHidden/>
          </w:rPr>
          <w:fldChar w:fldCharType="begin"/>
        </w:r>
        <w:r>
          <w:rPr>
            <w:noProof/>
            <w:webHidden/>
          </w:rPr>
          <w:instrText xml:space="preserve"> PAGEREF _Toc207775130 \h </w:instrText>
        </w:r>
        <w:r>
          <w:rPr>
            <w:noProof/>
            <w:webHidden/>
          </w:rPr>
        </w:r>
        <w:r>
          <w:rPr>
            <w:noProof/>
            <w:webHidden/>
          </w:rPr>
          <w:fldChar w:fldCharType="separate"/>
        </w:r>
        <w:r>
          <w:rPr>
            <w:noProof/>
            <w:webHidden/>
          </w:rPr>
          <w:t>66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31" w:history="1">
        <w:r w:rsidRPr="0090533F">
          <w:rPr>
            <w:rStyle w:val="Hyperlink"/>
            <w:noProof/>
          </w:rPr>
          <w:t>5.2.1</w:t>
        </w:r>
        <w:r>
          <w:rPr>
            <w:rFonts w:cstheme="minorBidi"/>
            <w:noProof/>
            <w:sz w:val="22"/>
            <w:szCs w:val="22"/>
            <w:lang w:val="en-CA" w:eastAsia="en-CA" w:bidi="ar-SA"/>
          </w:rPr>
          <w:tab/>
        </w:r>
        <w:r w:rsidRPr="0090533F">
          <w:rPr>
            <w:rStyle w:val="Hyperlink"/>
            <w:noProof/>
          </w:rPr>
          <w:t>Heater Control</w:t>
        </w:r>
        <w:r>
          <w:rPr>
            <w:noProof/>
            <w:webHidden/>
          </w:rPr>
          <w:tab/>
        </w:r>
        <w:r>
          <w:rPr>
            <w:noProof/>
            <w:webHidden/>
          </w:rPr>
          <w:fldChar w:fldCharType="begin"/>
        </w:r>
        <w:r>
          <w:rPr>
            <w:noProof/>
            <w:webHidden/>
          </w:rPr>
          <w:instrText xml:space="preserve"> PAGEREF _Toc207775131 \h </w:instrText>
        </w:r>
        <w:r>
          <w:rPr>
            <w:noProof/>
            <w:webHidden/>
          </w:rPr>
        </w:r>
        <w:r>
          <w:rPr>
            <w:noProof/>
            <w:webHidden/>
          </w:rPr>
          <w:fldChar w:fldCharType="separate"/>
        </w:r>
        <w:r>
          <w:rPr>
            <w:noProof/>
            <w:webHidden/>
          </w:rPr>
          <w:t>67</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32" w:history="1">
        <w:r w:rsidRPr="0090533F">
          <w:rPr>
            <w:rStyle w:val="Hyperlink"/>
            <w:noProof/>
          </w:rPr>
          <w:t>5.2.2</w:t>
        </w:r>
        <w:r>
          <w:rPr>
            <w:rFonts w:cstheme="minorBidi"/>
            <w:noProof/>
            <w:sz w:val="22"/>
            <w:szCs w:val="22"/>
            <w:lang w:val="en-CA" w:eastAsia="en-CA" w:bidi="ar-SA"/>
          </w:rPr>
          <w:tab/>
        </w:r>
        <w:r w:rsidRPr="0090533F">
          <w:rPr>
            <w:rStyle w:val="Hyperlink"/>
            <w:noProof/>
          </w:rPr>
          <w:t>Health Monitoring</w:t>
        </w:r>
        <w:r>
          <w:rPr>
            <w:noProof/>
            <w:webHidden/>
          </w:rPr>
          <w:tab/>
        </w:r>
        <w:r>
          <w:rPr>
            <w:noProof/>
            <w:webHidden/>
          </w:rPr>
          <w:fldChar w:fldCharType="begin"/>
        </w:r>
        <w:r>
          <w:rPr>
            <w:noProof/>
            <w:webHidden/>
          </w:rPr>
          <w:instrText xml:space="preserve"> PAGEREF _Toc207775132 \h </w:instrText>
        </w:r>
        <w:r>
          <w:rPr>
            <w:noProof/>
            <w:webHidden/>
          </w:rPr>
        </w:r>
        <w:r>
          <w:rPr>
            <w:noProof/>
            <w:webHidden/>
          </w:rPr>
          <w:fldChar w:fldCharType="separate"/>
        </w:r>
        <w:r>
          <w:rPr>
            <w:noProof/>
            <w:webHidden/>
          </w:rPr>
          <w:t>68</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33" w:history="1">
        <w:r w:rsidRPr="0090533F">
          <w:rPr>
            <w:rStyle w:val="Hyperlink"/>
            <w:noProof/>
          </w:rPr>
          <w:t>5.3</w:t>
        </w:r>
        <w:r>
          <w:rPr>
            <w:rFonts w:cstheme="minorBidi"/>
            <w:b w:val="0"/>
            <w:bCs w:val="0"/>
            <w:noProof/>
            <w:lang w:val="en-CA" w:eastAsia="en-CA" w:bidi="ar-SA"/>
          </w:rPr>
          <w:tab/>
        </w:r>
        <w:r w:rsidRPr="0090533F">
          <w:rPr>
            <w:rStyle w:val="Hyperlink"/>
            <w:noProof/>
          </w:rPr>
          <w:t>Power subsystem</w:t>
        </w:r>
        <w:r>
          <w:rPr>
            <w:noProof/>
            <w:webHidden/>
          </w:rPr>
          <w:tab/>
        </w:r>
        <w:r>
          <w:rPr>
            <w:noProof/>
            <w:webHidden/>
          </w:rPr>
          <w:fldChar w:fldCharType="begin"/>
        </w:r>
        <w:r>
          <w:rPr>
            <w:noProof/>
            <w:webHidden/>
          </w:rPr>
          <w:instrText xml:space="preserve"> PAGEREF _Toc207775133 \h </w:instrText>
        </w:r>
        <w:r>
          <w:rPr>
            <w:noProof/>
            <w:webHidden/>
          </w:rPr>
        </w:r>
        <w:r>
          <w:rPr>
            <w:noProof/>
            <w:webHidden/>
          </w:rPr>
          <w:fldChar w:fldCharType="separate"/>
        </w:r>
        <w:r>
          <w:rPr>
            <w:noProof/>
            <w:webHidden/>
          </w:rPr>
          <w:t>68</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34" w:history="1">
        <w:r w:rsidRPr="0090533F">
          <w:rPr>
            <w:rStyle w:val="Hyperlink"/>
            <w:noProof/>
          </w:rPr>
          <w:t>5.3.1</w:t>
        </w:r>
        <w:r>
          <w:rPr>
            <w:rFonts w:cstheme="minorBidi"/>
            <w:noProof/>
            <w:sz w:val="22"/>
            <w:szCs w:val="22"/>
            <w:lang w:val="en-CA" w:eastAsia="en-CA" w:bidi="ar-SA"/>
          </w:rPr>
          <w:tab/>
        </w:r>
        <w:r w:rsidRPr="0090533F">
          <w:rPr>
            <w:rStyle w:val="Hyperlink"/>
            <w:noProof/>
          </w:rPr>
          <w:t>Uninterruptible Feed lines</w:t>
        </w:r>
        <w:r>
          <w:rPr>
            <w:noProof/>
            <w:webHidden/>
          </w:rPr>
          <w:tab/>
        </w:r>
        <w:r>
          <w:rPr>
            <w:noProof/>
            <w:webHidden/>
          </w:rPr>
          <w:fldChar w:fldCharType="begin"/>
        </w:r>
        <w:r>
          <w:rPr>
            <w:noProof/>
            <w:webHidden/>
          </w:rPr>
          <w:instrText xml:space="preserve"> PAGEREF _Toc207775134 \h </w:instrText>
        </w:r>
        <w:r>
          <w:rPr>
            <w:noProof/>
            <w:webHidden/>
          </w:rPr>
        </w:r>
        <w:r>
          <w:rPr>
            <w:noProof/>
            <w:webHidden/>
          </w:rPr>
          <w:fldChar w:fldCharType="separate"/>
        </w:r>
        <w:r>
          <w:rPr>
            <w:noProof/>
            <w:webHidden/>
          </w:rPr>
          <w:t>68</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35" w:history="1">
        <w:r w:rsidRPr="0090533F">
          <w:rPr>
            <w:rStyle w:val="Hyperlink"/>
            <w:noProof/>
          </w:rPr>
          <w:t>5.3.2</w:t>
        </w:r>
        <w:r>
          <w:rPr>
            <w:rFonts w:cstheme="minorBidi"/>
            <w:noProof/>
            <w:sz w:val="22"/>
            <w:szCs w:val="22"/>
            <w:lang w:val="en-CA" w:eastAsia="en-CA" w:bidi="ar-SA"/>
          </w:rPr>
          <w:tab/>
        </w:r>
        <w:r w:rsidRPr="0090533F">
          <w:rPr>
            <w:rStyle w:val="Hyperlink"/>
            <w:noProof/>
          </w:rPr>
          <w:t>Controllable Feedlines</w:t>
        </w:r>
        <w:r>
          <w:rPr>
            <w:noProof/>
            <w:webHidden/>
          </w:rPr>
          <w:tab/>
        </w:r>
        <w:r>
          <w:rPr>
            <w:noProof/>
            <w:webHidden/>
          </w:rPr>
          <w:fldChar w:fldCharType="begin"/>
        </w:r>
        <w:r>
          <w:rPr>
            <w:noProof/>
            <w:webHidden/>
          </w:rPr>
          <w:instrText xml:space="preserve"> PAGEREF _Toc207775135 \h </w:instrText>
        </w:r>
        <w:r>
          <w:rPr>
            <w:noProof/>
            <w:webHidden/>
          </w:rPr>
        </w:r>
        <w:r>
          <w:rPr>
            <w:noProof/>
            <w:webHidden/>
          </w:rPr>
          <w:fldChar w:fldCharType="separate"/>
        </w:r>
        <w:r>
          <w:rPr>
            <w:noProof/>
            <w:webHidden/>
          </w:rPr>
          <w:t>71</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36" w:history="1">
        <w:r w:rsidRPr="0090533F">
          <w:rPr>
            <w:rStyle w:val="Hyperlink"/>
            <w:noProof/>
          </w:rPr>
          <w:t>5.3.3</w:t>
        </w:r>
        <w:r>
          <w:rPr>
            <w:rFonts w:cstheme="minorBidi"/>
            <w:noProof/>
            <w:sz w:val="22"/>
            <w:szCs w:val="22"/>
            <w:lang w:val="en-CA" w:eastAsia="en-CA" w:bidi="ar-SA"/>
          </w:rPr>
          <w:tab/>
        </w:r>
        <w:r w:rsidRPr="0090533F">
          <w:rPr>
            <w:rStyle w:val="Hyperlink"/>
            <w:noProof/>
          </w:rPr>
          <w:t>Feedline Control Mechanism</w:t>
        </w:r>
        <w:r>
          <w:rPr>
            <w:noProof/>
            <w:webHidden/>
          </w:rPr>
          <w:tab/>
        </w:r>
        <w:r>
          <w:rPr>
            <w:noProof/>
            <w:webHidden/>
          </w:rPr>
          <w:fldChar w:fldCharType="begin"/>
        </w:r>
        <w:r>
          <w:rPr>
            <w:noProof/>
            <w:webHidden/>
          </w:rPr>
          <w:instrText xml:space="preserve"> PAGEREF _Toc207775136 \h </w:instrText>
        </w:r>
        <w:r>
          <w:rPr>
            <w:noProof/>
            <w:webHidden/>
          </w:rPr>
        </w:r>
        <w:r>
          <w:rPr>
            <w:noProof/>
            <w:webHidden/>
          </w:rPr>
          <w:fldChar w:fldCharType="separate"/>
        </w:r>
        <w:r>
          <w:rPr>
            <w:noProof/>
            <w:webHidden/>
          </w:rPr>
          <w:t>72</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37" w:history="1">
        <w:r w:rsidRPr="0090533F">
          <w:rPr>
            <w:rStyle w:val="Hyperlink"/>
            <w:noProof/>
          </w:rPr>
          <w:t>5.3.4</w:t>
        </w:r>
        <w:r>
          <w:rPr>
            <w:rFonts w:cstheme="minorBidi"/>
            <w:noProof/>
            <w:sz w:val="22"/>
            <w:szCs w:val="22"/>
            <w:lang w:val="en-CA" w:eastAsia="en-CA" w:bidi="ar-SA"/>
          </w:rPr>
          <w:tab/>
        </w:r>
        <w:r w:rsidRPr="0090533F">
          <w:rPr>
            <w:rStyle w:val="Hyperlink"/>
            <w:noProof/>
          </w:rPr>
          <w:t>Solar Cell Measurement and Power Transfer Bus</w:t>
        </w:r>
        <w:r>
          <w:rPr>
            <w:noProof/>
            <w:webHidden/>
          </w:rPr>
          <w:tab/>
        </w:r>
        <w:r>
          <w:rPr>
            <w:noProof/>
            <w:webHidden/>
          </w:rPr>
          <w:fldChar w:fldCharType="begin"/>
        </w:r>
        <w:r>
          <w:rPr>
            <w:noProof/>
            <w:webHidden/>
          </w:rPr>
          <w:instrText xml:space="preserve"> PAGEREF _Toc207775137 \h </w:instrText>
        </w:r>
        <w:r>
          <w:rPr>
            <w:noProof/>
            <w:webHidden/>
          </w:rPr>
        </w:r>
        <w:r>
          <w:rPr>
            <w:noProof/>
            <w:webHidden/>
          </w:rPr>
          <w:fldChar w:fldCharType="separate"/>
        </w:r>
        <w:r>
          <w:rPr>
            <w:noProof/>
            <w:webHidden/>
          </w:rPr>
          <w:t>74</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38" w:history="1">
        <w:r w:rsidRPr="0090533F">
          <w:rPr>
            <w:rStyle w:val="Hyperlink"/>
            <w:noProof/>
          </w:rPr>
          <w:t>5.3.5</w:t>
        </w:r>
        <w:r>
          <w:rPr>
            <w:rFonts w:cstheme="minorBidi"/>
            <w:noProof/>
            <w:sz w:val="22"/>
            <w:szCs w:val="22"/>
            <w:lang w:val="en-CA" w:eastAsia="en-CA" w:bidi="ar-SA"/>
          </w:rPr>
          <w:tab/>
        </w:r>
        <w:r w:rsidRPr="0090533F">
          <w:rPr>
            <w:rStyle w:val="Hyperlink"/>
            <w:noProof/>
          </w:rPr>
          <w:t>Battery Charger</w:t>
        </w:r>
        <w:r>
          <w:rPr>
            <w:noProof/>
            <w:webHidden/>
          </w:rPr>
          <w:tab/>
        </w:r>
        <w:r>
          <w:rPr>
            <w:noProof/>
            <w:webHidden/>
          </w:rPr>
          <w:fldChar w:fldCharType="begin"/>
        </w:r>
        <w:r>
          <w:rPr>
            <w:noProof/>
            <w:webHidden/>
          </w:rPr>
          <w:instrText xml:space="preserve"> PAGEREF _Toc207775138 \h </w:instrText>
        </w:r>
        <w:r>
          <w:rPr>
            <w:noProof/>
            <w:webHidden/>
          </w:rPr>
        </w:r>
        <w:r>
          <w:rPr>
            <w:noProof/>
            <w:webHidden/>
          </w:rPr>
          <w:fldChar w:fldCharType="separate"/>
        </w:r>
        <w:r>
          <w:rPr>
            <w:noProof/>
            <w:webHidden/>
          </w:rPr>
          <w:t>75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39" w:history="1">
        <w:r w:rsidRPr="0090533F">
          <w:rPr>
            <w:rStyle w:val="Hyperlink"/>
            <w:noProof/>
          </w:rPr>
          <w:t>5.3.6</w:t>
        </w:r>
        <w:r>
          <w:rPr>
            <w:rFonts w:cstheme="minorBidi"/>
            <w:noProof/>
            <w:sz w:val="22"/>
            <w:szCs w:val="22"/>
            <w:lang w:val="en-CA" w:eastAsia="en-CA" w:bidi="ar-SA"/>
          </w:rPr>
          <w:tab/>
        </w:r>
        <w:r w:rsidRPr="0090533F">
          <w:rPr>
            <w:rStyle w:val="Hyperlink"/>
            <w:noProof/>
          </w:rPr>
          <w:t>Battery Monitor</w:t>
        </w:r>
        <w:r>
          <w:rPr>
            <w:noProof/>
            <w:webHidden/>
          </w:rPr>
          <w:tab/>
        </w:r>
        <w:r>
          <w:rPr>
            <w:noProof/>
            <w:webHidden/>
          </w:rPr>
          <w:fldChar w:fldCharType="begin"/>
        </w:r>
        <w:r>
          <w:rPr>
            <w:noProof/>
            <w:webHidden/>
          </w:rPr>
          <w:instrText xml:space="preserve"> PAGEREF _Toc207775139 \h </w:instrText>
        </w:r>
        <w:r>
          <w:rPr>
            <w:noProof/>
            <w:webHidden/>
          </w:rPr>
        </w:r>
        <w:r>
          <w:rPr>
            <w:noProof/>
            <w:webHidden/>
          </w:rPr>
          <w:fldChar w:fldCharType="separate"/>
        </w:r>
        <w:r>
          <w:rPr>
            <w:noProof/>
            <w:webHidden/>
          </w:rPr>
          <w:t>76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40" w:history="1">
        <w:r w:rsidRPr="0090533F">
          <w:rPr>
            <w:rStyle w:val="Hyperlink"/>
            <w:noProof/>
          </w:rPr>
          <w:t>5.3.7</w:t>
        </w:r>
        <w:r>
          <w:rPr>
            <w:rFonts w:cstheme="minorBidi"/>
            <w:noProof/>
            <w:sz w:val="22"/>
            <w:szCs w:val="22"/>
            <w:lang w:val="en-CA" w:eastAsia="en-CA" w:bidi="ar-SA"/>
          </w:rPr>
          <w:tab/>
        </w:r>
        <w:r w:rsidRPr="0090533F">
          <w:rPr>
            <w:rStyle w:val="Hyperlink"/>
            <w:noProof/>
          </w:rPr>
          <w:t>System Wide Interface</w:t>
        </w:r>
        <w:r>
          <w:rPr>
            <w:noProof/>
            <w:webHidden/>
          </w:rPr>
          <w:tab/>
        </w:r>
        <w:r>
          <w:rPr>
            <w:noProof/>
            <w:webHidden/>
          </w:rPr>
          <w:fldChar w:fldCharType="begin"/>
        </w:r>
        <w:r>
          <w:rPr>
            <w:noProof/>
            <w:webHidden/>
          </w:rPr>
          <w:instrText xml:space="preserve"> PAGEREF _Toc207775140 \h </w:instrText>
        </w:r>
        <w:r>
          <w:rPr>
            <w:noProof/>
            <w:webHidden/>
          </w:rPr>
        </w:r>
        <w:r>
          <w:rPr>
            <w:noProof/>
            <w:webHidden/>
          </w:rPr>
          <w:fldChar w:fldCharType="separate"/>
        </w:r>
        <w:r>
          <w:rPr>
            <w:noProof/>
            <w:webHidden/>
          </w:rPr>
          <w:t>76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41" w:history="1">
        <w:r w:rsidRPr="0090533F">
          <w:rPr>
            <w:rStyle w:val="Hyperlink"/>
            <w:noProof/>
          </w:rPr>
          <w:t>5.3.8</w:t>
        </w:r>
        <w:r>
          <w:rPr>
            <w:rFonts w:cstheme="minorBidi"/>
            <w:noProof/>
            <w:sz w:val="22"/>
            <w:szCs w:val="22"/>
            <w:lang w:val="en-CA" w:eastAsia="en-CA" w:bidi="ar-SA"/>
          </w:rPr>
          <w:tab/>
        </w:r>
        <w:r w:rsidRPr="0090533F">
          <w:rPr>
            <w:rStyle w:val="Hyperlink"/>
            <w:noProof/>
          </w:rPr>
          <w:t>Microcontroller</w:t>
        </w:r>
        <w:r>
          <w:rPr>
            <w:noProof/>
            <w:webHidden/>
          </w:rPr>
          <w:tab/>
        </w:r>
        <w:r>
          <w:rPr>
            <w:noProof/>
            <w:webHidden/>
          </w:rPr>
          <w:fldChar w:fldCharType="begin"/>
        </w:r>
        <w:r>
          <w:rPr>
            <w:noProof/>
            <w:webHidden/>
          </w:rPr>
          <w:instrText xml:space="preserve"> PAGEREF _Toc207775141 \h </w:instrText>
        </w:r>
        <w:r>
          <w:rPr>
            <w:noProof/>
            <w:webHidden/>
          </w:rPr>
        </w:r>
        <w:r>
          <w:rPr>
            <w:noProof/>
            <w:webHidden/>
          </w:rPr>
          <w:fldChar w:fldCharType="separate"/>
        </w:r>
        <w:r>
          <w:rPr>
            <w:noProof/>
            <w:webHidden/>
          </w:rPr>
          <w:t>77</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42" w:history="1">
        <w:r w:rsidRPr="0090533F">
          <w:rPr>
            <w:rStyle w:val="Hyperlink"/>
            <w:noProof/>
          </w:rPr>
          <w:t>5.3.9</w:t>
        </w:r>
        <w:r>
          <w:rPr>
            <w:rFonts w:cstheme="minorBidi"/>
            <w:noProof/>
            <w:sz w:val="22"/>
            <w:szCs w:val="22"/>
            <w:lang w:val="en-CA" w:eastAsia="en-CA" w:bidi="ar-SA"/>
          </w:rPr>
          <w:tab/>
        </w:r>
        <w:r w:rsidRPr="0090533F">
          <w:rPr>
            <w:rStyle w:val="Hyperlink"/>
            <w:noProof/>
          </w:rPr>
          <w:t>Overall Schematic Design</w:t>
        </w:r>
        <w:r>
          <w:rPr>
            <w:noProof/>
            <w:webHidden/>
          </w:rPr>
          <w:tab/>
        </w:r>
        <w:r>
          <w:rPr>
            <w:noProof/>
            <w:webHidden/>
          </w:rPr>
          <w:fldChar w:fldCharType="begin"/>
        </w:r>
        <w:r>
          <w:rPr>
            <w:noProof/>
            <w:webHidden/>
          </w:rPr>
          <w:instrText xml:space="preserve"> PAGEREF _Toc207775142 \h </w:instrText>
        </w:r>
        <w:r>
          <w:rPr>
            <w:noProof/>
            <w:webHidden/>
          </w:rPr>
        </w:r>
        <w:r>
          <w:rPr>
            <w:noProof/>
            <w:webHidden/>
          </w:rPr>
          <w:fldChar w:fldCharType="separate"/>
        </w:r>
        <w:r>
          <w:rPr>
            <w:noProof/>
            <w:webHidden/>
          </w:rPr>
          <w:t>77</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43" w:history="1">
        <w:r w:rsidRPr="0090533F">
          <w:rPr>
            <w:rStyle w:val="Hyperlink"/>
            <w:noProof/>
          </w:rPr>
          <w:t>5.3.10</w:t>
        </w:r>
        <w:r>
          <w:rPr>
            <w:rFonts w:cstheme="minorBidi"/>
            <w:noProof/>
            <w:sz w:val="22"/>
            <w:szCs w:val="22"/>
            <w:lang w:val="en-CA" w:eastAsia="en-CA" w:bidi="ar-SA"/>
          </w:rPr>
          <w:tab/>
        </w:r>
        <w:r w:rsidRPr="0090533F">
          <w:rPr>
            <w:rStyle w:val="Hyperlink"/>
            <w:noProof/>
          </w:rPr>
          <w:t>Physical Implementation</w:t>
        </w:r>
        <w:r>
          <w:rPr>
            <w:noProof/>
            <w:webHidden/>
          </w:rPr>
          <w:tab/>
        </w:r>
        <w:r>
          <w:rPr>
            <w:noProof/>
            <w:webHidden/>
          </w:rPr>
          <w:fldChar w:fldCharType="begin"/>
        </w:r>
        <w:r>
          <w:rPr>
            <w:noProof/>
            <w:webHidden/>
          </w:rPr>
          <w:instrText xml:space="preserve"> PAGEREF _Toc207775143 \h </w:instrText>
        </w:r>
        <w:r>
          <w:rPr>
            <w:noProof/>
            <w:webHidden/>
          </w:rPr>
        </w:r>
        <w:r>
          <w:rPr>
            <w:noProof/>
            <w:webHidden/>
          </w:rPr>
          <w:fldChar w:fldCharType="separate"/>
        </w:r>
        <w:r>
          <w:rPr>
            <w:noProof/>
            <w:webHidden/>
          </w:rPr>
          <w:t>80</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44" w:history="1">
        <w:r w:rsidRPr="0090533F">
          <w:rPr>
            <w:rStyle w:val="Hyperlink"/>
            <w:noProof/>
          </w:rPr>
          <w:t>5.3.11</w:t>
        </w:r>
        <w:r>
          <w:rPr>
            <w:rFonts w:cstheme="minorBidi"/>
            <w:noProof/>
            <w:sz w:val="22"/>
            <w:szCs w:val="22"/>
            <w:lang w:val="en-CA" w:eastAsia="en-CA" w:bidi="ar-SA"/>
          </w:rPr>
          <w:tab/>
        </w:r>
        <w:r w:rsidRPr="0090533F">
          <w:rPr>
            <w:rStyle w:val="Hyperlink"/>
            <w:noProof/>
          </w:rPr>
          <w:t>Firmware Design</w:t>
        </w:r>
        <w:r>
          <w:rPr>
            <w:noProof/>
            <w:webHidden/>
          </w:rPr>
          <w:tab/>
        </w:r>
        <w:r>
          <w:rPr>
            <w:noProof/>
            <w:webHidden/>
          </w:rPr>
          <w:fldChar w:fldCharType="begin"/>
        </w:r>
        <w:r>
          <w:rPr>
            <w:noProof/>
            <w:webHidden/>
          </w:rPr>
          <w:instrText xml:space="preserve"> PAGEREF _Toc207775144 \h </w:instrText>
        </w:r>
        <w:r>
          <w:rPr>
            <w:noProof/>
            <w:webHidden/>
          </w:rPr>
        </w:r>
        <w:r>
          <w:rPr>
            <w:noProof/>
            <w:webHidden/>
          </w:rPr>
          <w:fldChar w:fldCharType="separate"/>
        </w:r>
        <w:r>
          <w:rPr>
            <w:noProof/>
            <w:webHidden/>
          </w:rPr>
          <w:t>80</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45" w:history="1">
        <w:r w:rsidRPr="0090533F">
          <w:rPr>
            <w:rStyle w:val="Hyperlink"/>
            <w:noProof/>
          </w:rPr>
          <w:t>5.3.12</w:t>
        </w:r>
        <w:r>
          <w:rPr>
            <w:rFonts w:cstheme="minorBidi"/>
            <w:noProof/>
            <w:sz w:val="22"/>
            <w:szCs w:val="22"/>
            <w:lang w:val="en-CA" w:eastAsia="en-CA" w:bidi="ar-SA"/>
          </w:rPr>
          <w:tab/>
        </w:r>
        <w:r w:rsidRPr="0090533F">
          <w:rPr>
            <w:rStyle w:val="Hyperlink"/>
            <w:noProof/>
          </w:rPr>
          <w:t>Commands to Control Power Subsystem</w:t>
        </w:r>
        <w:r>
          <w:rPr>
            <w:noProof/>
            <w:webHidden/>
          </w:rPr>
          <w:tab/>
        </w:r>
        <w:r>
          <w:rPr>
            <w:noProof/>
            <w:webHidden/>
          </w:rPr>
          <w:fldChar w:fldCharType="begin"/>
        </w:r>
        <w:r>
          <w:rPr>
            <w:noProof/>
            <w:webHidden/>
          </w:rPr>
          <w:instrText xml:space="preserve"> PAGEREF _Toc207775145 \h </w:instrText>
        </w:r>
        <w:r>
          <w:rPr>
            <w:noProof/>
            <w:webHidden/>
          </w:rPr>
        </w:r>
        <w:r>
          <w:rPr>
            <w:noProof/>
            <w:webHidden/>
          </w:rPr>
          <w:fldChar w:fldCharType="separate"/>
        </w:r>
        <w:r>
          <w:rPr>
            <w:noProof/>
            <w:webHidden/>
          </w:rPr>
          <w:t>82</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46" w:history="1">
        <w:r w:rsidRPr="0090533F">
          <w:rPr>
            <w:rStyle w:val="Hyperlink"/>
            <w:noProof/>
          </w:rPr>
          <w:t>5.4</w:t>
        </w:r>
        <w:r>
          <w:rPr>
            <w:rFonts w:cstheme="minorBidi"/>
            <w:b w:val="0"/>
            <w:bCs w:val="0"/>
            <w:noProof/>
            <w:lang w:val="en-CA" w:eastAsia="en-CA" w:bidi="ar-SA"/>
          </w:rPr>
          <w:tab/>
        </w:r>
        <w:r w:rsidRPr="0090533F">
          <w:rPr>
            <w:rStyle w:val="Hyperlink"/>
            <w:noProof/>
          </w:rPr>
          <w:t>Attitude Control Subsystem</w:t>
        </w:r>
        <w:r>
          <w:rPr>
            <w:noProof/>
            <w:webHidden/>
          </w:rPr>
          <w:tab/>
        </w:r>
        <w:r>
          <w:rPr>
            <w:noProof/>
            <w:webHidden/>
          </w:rPr>
          <w:fldChar w:fldCharType="begin"/>
        </w:r>
        <w:r>
          <w:rPr>
            <w:noProof/>
            <w:webHidden/>
          </w:rPr>
          <w:instrText xml:space="preserve"> PAGEREF _Toc207775146 \h </w:instrText>
        </w:r>
        <w:r>
          <w:rPr>
            <w:noProof/>
            <w:webHidden/>
          </w:rPr>
        </w:r>
        <w:r>
          <w:rPr>
            <w:noProof/>
            <w:webHidden/>
          </w:rPr>
          <w:fldChar w:fldCharType="separate"/>
        </w:r>
        <w:r>
          <w:rPr>
            <w:noProof/>
            <w:webHidden/>
          </w:rPr>
          <w:t>84</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47" w:history="1">
        <w:r w:rsidRPr="0090533F">
          <w:rPr>
            <w:rStyle w:val="Hyperlink"/>
            <w:noProof/>
          </w:rPr>
          <w:t>5.4.1</w:t>
        </w:r>
        <w:r>
          <w:rPr>
            <w:rFonts w:cstheme="minorBidi"/>
            <w:noProof/>
            <w:sz w:val="22"/>
            <w:szCs w:val="22"/>
            <w:lang w:val="en-CA" w:eastAsia="en-CA" w:bidi="ar-SA"/>
          </w:rPr>
          <w:tab/>
        </w:r>
        <w:r w:rsidRPr="0090533F">
          <w:rPr>
            <w:rStyle w:val="Hyperlink"/>
            <w:noProof/>
          </w:rPr>
          <w:t>H-Bridge</w:t>
        </w:r>
        <w:r>
          <w:rPr>
            <w:noProof/>
            <w:webHidden/>
          </w:rPr>
          <w:tab/>
        </w:r>
        <w:r>
          <w:rPr>
            <w:noProof/>
            <w:webHidden/>
          </w:rPr>
          <w:fldChar w:fldCharType="begin"/>
        </w:r>
        <w:r>
          <w:rPr>
            <w:noProof/>
            <w:webHidden/>
          </w:rPr>
          <w:instrText xml:space="preserve"> PAGEREF _Toc207775147 \h </w:instrText>
        </w:r>
        <w:r>
          <w:rPr>
            <w:noProof/>
            <w:webHidden/>
          </w:rPr>
        </w:r>
        <w:r>
          <w:rPr>
            <w:noProof/>
            <w:webHidden/>
          </w:rPr>
          <w:fldChar w:fldCharType="separate"/>
        </w:r>
        <w:r>
          <w:rPr>
            <w:noProof/>
            <w:webHidden/>
          </w:rPr>
          <w:t>85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48" w:history="1">
        <w:r w:rsidRPr="0090533F">
          <w:rPr>
            <w:rStyle w:val="Hyperlink"/>
            <w:noProof/>
          </w:rPr>
          <w:t>5.4.2</w:t>
        </w:r>
        <w:r>
          <w:rPr>
            <w:rFonts w:cstheme="minorBidi"/>
            <w:noProof/>
            <w:sz w:val="22"/>
            <w:szCs w:val="22"/>
            <w:lang w:val="en-CA" w:eastAsia="en-CA" w:bidi="ar-SA"/>
          </w:rPr>
          <w:tab/>
        </w:r>
        <w:r w:rsidRPr="0090533F">
          <w:rPr>
            <w:rStyle w:val="Hyperlink"/>
            <w:noProof/>
          </w:rPr>
          <w:t>Microcontroller</w:t>
        </w:r>
        <w:r>
          <w:rPr>
            <w:noProof/>
            <w:webHidden/>
          </w:rPr>
          <w:tab/>
        </w:r>
        <w:r>
          <w:rPr>
            <w:noProof/>
            <w:webHidden/>
          </w:rPr>
          <w:fldChar w:fldCharType="begin"/>
        </w:r>
        <w:r>
          <w:rPr>
            <w:noProof/>
            <w:webHidden/>
          </w:rPr>
          <w:instrText xml:space="preserve"> PAGEREF _Toc207775148 \h </w:instrText>
        </w:r>
        <w:r>
          <w:rPr>
            <w:noProof/>
            <w:webHidden/>
          </w:rPr>
        </w:r>
        <w:r>
          <w:rPr>
            <w:noProof/>
            <w:webHidden/>
          </w:rPr>
          <w:fldChar w:fldCharType="separate"/>
        </w:r>
        <w:r>
          <w:rPr>
            <w:noProof/>
            <w:webHidden/>
          </w:rPr>
          <w:t>85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49" w:history="1">
        <w:r w:rsidRPr="0090533F">
          <w:rPr>
            <w:rStyle w:val="Hyperlink"/>
            <w:noProof/>
          </w:rPr>
          <w:t>5.4.3</w:t>
        </w:r>
        <w:r>
          <w:rPr>
            <w:rFonts w:cstheme="minorBidi"/>
            <w:noProof/>
            <w:sz w:val="22"/>
            <w:szCs w:val="22"/>
            <w:lang w:val="en-CA" w:eastAsia="en-CA" w:bidi="ar-SA"/>
          </w:rPr>
          <w:tab/>
        </w:r>
        <w:r w:rsidRPr="0090533F">
          <w:rPr>
            <w:rStyle w:val="Hyperlink"/>
            <w:noProof/>
          </w:rPr>
          <w:t>Physical Implementation</w:t>
        </w:r>
        <w:r>
          <w:rPr>
            <w:noProof/>
            <w:webHidden/>
          </w:rPr>
          <w:tab/>
        </w:r>
        <w:r>
          <w:rPr>
            <w:noProof/>
            <w:webHidden/>
          </w:rPr>
          <w:fldChar w:fldCharType="begin"/>
        </w:r>
        <w:r>
          <w:rPr>
            <w:noProof/>
            <w:webHidden/>
          </w:rPr>
          <w:instrText xml:space="preserve"> PAGEREF _Toc207775149 \h </w:instrText>
        </w:r>
        <w:r>
          <w:rPr>
            <w:noProof/>
            <w:webHidden/>
          </w:rPr>
        </w:r>
        <w:r>
          <w:rPr>
            <w:noProof/>
            <w:webHidden/>
          </w:rPr>
          <w:fldChar w:fldCharType="separate"/>
        </w:r>
        <w:r>
          <w:rPr>
            <w:noProof/>
            <w:webHidden/>
          </w:rPr>
          <w:t>86</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50" w:history="1">
        <w:r w:rsidRPr="0090533F">
          <w:rPr>
            <w:rStyle w:val="Hyperlink"/>
            <w:noProof/>
          </w:rPr>
          <w:t>5.5</w:t>
        </w:r>
        <w:r>
          <w:rPr>
            <w:rFonts w:cstheme="minorBidi"/>
            <w:b w:val="0"/>
            <w:bCs w:val="0"/>
            <w:noProof/>
            <w:lang w:val="en-CA" w:eastAsia="en-CA" w:bidi="ar-SA"/>
          </w:rPr>
          <w:tab/>
        </w:r>
        <w:r w:rsidRPr="0090533F">
          <w:rPr>
            <w:rStyle w:val="Hyperlink"/>
            <w:noProof/>
          </w:rPr>
          <w:t>Control Law Development</w:t>
        </w:r>
        <w:r>
          <w:rPr>
            <w:noProof/>
            <w:webHidden/>
          </w:rPr>
          <w:tab/>
        </w:r>
        <w:r>
          <w:rPr>
            <w:noProof/>
            <w:webHidden/>
          </w:rPr>
          <w:fldChar w:fldCharType="begin"/>
        </w:r>
        <w:r>
          <w:rPr>
            <w:noProof/>
            <w:webHidden/>
          </w:rPr>
          <w:instrText xml:space="preserve"> PAGEREF _Toc207775150 \h </w:instrText>
        </w:r>
        <w:r>
          <w:rPr>
            <w:noProof/>
            <w:webHidden/>
          </w:rPr>
        </w:r>
        <w:r>
          <w:rPr>
            <w:noProof/>
            <w:webHidden/>
          </w:rPr>
          <w:fldChar w:fldCharType="separate"/>
        </w:r>
        <w:r>
          <w:rPr>
            <w:noProof/>
            <w:webHidden/>
          </w:rPr>
          <w:t>86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51" w:history="1">
        <w:r w:rsidRPr="0090533F">
          <w:rPr>
            <w:rStyle w:val="Hyperlink"/>
            <w:noProof/>
          </w:rPr>
          <w:t>5.5.1</w:t>
        </w:r>
        <w:r>
          <w:rPr>
            <w:rFonts w:cstheme="minorBidi"/>
            <w:noProof/>
            <w:sz w:val="22"/>
            <w:szCs w:val="22"/>
            <w:lang w:val="en-CA" w:eastAsia="en-CA" w:bidi="ar-SA"/>
          </w:rPr>
          <w:tab/>
        </w:r>
        <w:r w:rsidRPr="0090533F">
          <w:rPr>
            <w:rStyle w:val="Hyperlink"/>
            <w:noProof/>
          </w:rPr>
          <w:t>Rotation Sequences</w:t>
        </w:r>
        <w:r>
          <w:rPr>
            <w:noProof/>
            <w:webHidden/>
          </w:rPr>
          <w:tab/>
        </w:r>
        <w:r>
          <w:rPr>
            <w:noProof/>
            <w:webHidden/>
          </w:rPr>
          <w:fldChar w:fldCharType="begin"/>
        </w:r>
        <w:r>
          <w:rPr>
            <w:noProof/>
            <w:webHidden/>
          </w:rPr>
          <w:instrText xml:space="preserve"> PAGEREF _Toc207775151 \h </w:instrText>
        </w:r>
        <w:r>
          <w:rPr>
            <w:noProof/>
            <w:webHidden/>
          </w:rPr>
        </w:r>
        <w:r>
          <w:rPr>
            <w:noProof/>
            <w:webHidden/>
          </w:rPr>
          <w:fldChar w:fldCharType="separate"/>
        </w:r>
        <w:r>
          <w:rPr>
            <w:noProof/>
            <w:webHidden/>
          </w:rPr>
          <w:t>86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52" w:history="1">
        <w:r w:rsidRPr="0090533F">
          <w:rPr>
            <w:rStyle w:val="Hyperlink"/>
            <w:noProof/>
          </w:rPr>
          <w:t>5.5.2</w:t>
        </w:r>
        <w:r>
          <w:rPr>
            <w:rFonts w:cstheme="minorBidi"/>
            <w:noProof/>
            <w:sz w:val="22"/>
            <w:szCs w:val="22"/>
            <w:lang w:val="en-CA" w:eastAsia="en-CA" w:bidi="ar-SA"/>
          </w:rPr>
          <w:tab/>
        </w:r>
        <w:r w:rsidRPr="0090533F">
          <w:rPr>
            <w:rStyle w:val="Hyperlink"/>
            <w:noProof/>
          </w:rPr>
          <w:t>Spacecraft Dynamics</w:t>
        </w:r>
        <w:r>
          <w:rPr>
            <w:noProof/>
            <w:webHidden/>
          </w:rPr>
          <w:tab/>
        </w:r>
        <w:r>
          <w:rPr>
            <w:noProof/>
            <w:webHidden/>
          </w:rPr>
          <w:fldChar w:fldCharType="begin"/>
        </w:r>
        <w:r>
          <w:rPr>
            <w:noProof/>
            <w:webHidden/>
          </w:rPr>
          <w:instrText xml:space="preserve"> PAGEREF _Toc207775152 \h </w:instrText>
        </w:r>
        <w:r>
          <w:rPr>
            <w:noProof/>
            <w:webHidden/>
          </w:rPr>
        </w:r>
        <w:r>
          <w:rPr>
            <w:noProof/>
            <w:webHidden/>
          </w:rPr>
          <w:fldChar w:fldCharType="separate"/>
        </w:r>
        <w:r>
          <w:rPr>
            <w:noProof/>
            <w:webHidden/>
          </w:rPr>
          <w:t>87</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53" w:history="1">
        <w:r w:rsidRPr="0090533F">
          <w:rPr>
            <w:rStyle w:val="Hyperlink"/>
            <w:noProof/>
          </w:rPr>
          <w:t>5.5.3</w:t>
        </w:r>
        <w:r>
          <w:rPr>
            <w:rFonts w:cstheme="minorBidi"/>
            <w:noProof/>
            <w:sz w:val="22"/>
            <w:szCs w:val="22"/>
            <w:lang w:val="en-CA" w:eastAsia="en-CA" w:bidi="ar-SA"/>
          </w:rPr>
          <w:tab/>
        </w:r>
        <w:r w:rsidRPr="0090533F">
          <w:rPr>
            <w:rStyle w:val="Hyperlink"/>
            <w:noProof/>
          </w:rPr>
          <w:t>Linear Control Law</w:t>
        </w:r>
        <w:r>
          <w:rPr>
            <w:noProof/>
            <w:webHidden/>
          </w:rPr>
          <w:tab/>
        </w:r>
        <w:r>
          <w:rPr>
            <w:noProof/>
            <w:webHidden/>
          </w:rPr>
          <w:fldChar w:fldCharType="begin"/>
        </w:r>
        <w:r>
          <w:rPr>
            <w:noProof/>
            <w:webHidden/>
          </w:rPr>
          <w:instrText xml:space="preserve"> PAGEREF _Toc207775153 \h </w:instrText>
        </w:r>
        <w:r>
          <w:rPr>
            <w:noProof/>
            <w:webHidden/>
          </w:rPr>
        </w:r>
        <w:r>
          <w:rPr>
            <w:noProof/>
            <w:webHidden/>
          </w:rPr>
          <w:fldChar w:fldCharType="separate"/>
        </w:r>
        <w:r>
          <w:rPr>
            <w:noProof/>
            <w:webHidden/>
          </w:rPr>
          <w:t>89</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54" w:history="1">
        <w:r w:rsidRPr="0090533F">
          <w:rPr>
            <w:rStyle w:val="Hyperlink"/>
            <w:noProof/>
          </w:rPr>
          <w:t>5.5.4</w:t>
        </w:r>
        <w:r>
          <w:rPr>
            <w:rFonts w:cstheme="minorBidi"/>
            <w:noProof/>
            <w:sz w:val="22"/>
            <w:szCs w:val="22"/>
            <w:lang w:val="en-CA" w:eastAsia="en-CA" w:bidi="ar-SA"/>
          </w:rPr>
          <w:tab/>
        </w:r>
        <w:r w:rsidRPr="0090533F">
          <w:rPr>
            <w:rStyle w:val="Hyperlink"/>
            <w:noProof/>
          </w:rPr>
          <w:t>Magnetic PD Controller</w:t>
        </w:r>
        <w:r>
          <w:rPr>
            <w:noProof/>
            <w:webHidden/>
          </w:rPr>
          <w:tab/>
        </w:r>
        <w:r>
          <w:rPr>
            <w:noProof/>
            <w:webHidden/>
          </w:rPr>
          <w:fldChar w:fldCharType="begin"/>
        </w:r>
        <w:r>
          <w:rPr>
            <w:noProof/>
            <w:webHidden/>
          </w:rPr>
          <w:instrText xml:space="preserve"> PAGEREF _Toc207775154 \h </w:instrText>
        </w:r>
        <w:r>
          <w:rPr>
            <w:noProof/>
            <w:webHidden/>
          </w:rPr>
        </w:r>
        <w:r>
          <w:rPr>
            <w:noProof/>
            <w:webHidden/>
          </w:rPr>
          <w:fldChar w:fldCharType="separate"/>
        </w:r>
        <w:r>
          <w:rPr>
            <w:noProof/>
            <w:webHidden/>
          </w:rPr>
          <w:t>91</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55" w:history="1">
        <w:r w:rsidRPr="0090533F">
          <w:rPr>
            <w:rStyle w:val="Hyperlink"/>
            <w:noProof/>
          </w:rPr>
          <w:t>5.5.5</w:t>
        </w:r>
        <w:r>
          <w:rPr>
            <w:rFonts w:cstheme="minorBidi"/>
            <w:noProof/>
            <w:sz w:val="22"/>
            <w:szCs w:val="22"/>
            <w:lang w:val="en-CA" w:eastAsia="en-CA" w:bidi="ar-SA"/>
          </w:rPr>
          <w:tab/>
        </w:r>
        <w:r w:rsidRPr="0090533F">
          <w:rPr>
            <w:rStyle w:val="Hyperlink"/>
            <w:noProof/>
          </w:rPr>
          <w:t>Sliding Mode Adaptive Controller</w:t>
        </w:r>
        <w:r>
          <w:rPr>
            <w:noProof/>
            <w:webHidden/>
          </w:rPr>
          <w:tab/>
        </w:r>
        <w:r>
          <w:rPr>
            <w:noProof/>
            <w:webHidden/>
          </w:rPr>
          <w:fldChar w:fldCharType="begin"/>
        </w:r>
        <w:r>
          <w:rPr>
            <w:noProof/>
            <w:webHidden/>
          </w:rPr>
          <w:instrText xml:space="preserve"> PAGEREF _Toc207775155 \h </w:instrText>
        </w:r>
        <w:r>
          <w:rPr>
            <w:noProof/>
            <w:webHidden/>
          </w:rPr>
        </w:r>
        <w:r>
          <w:rPr>
            <w:noProof/>
            <w:webHidden/>
          </w:rPr>
          <w:fldChar w:fldCharType="separate"/>
        </w:r>
        <w:r>
          <w:rPr>
            <w:noProof/>
            <w:webHidden/>
          </w:rPr>
          <w:t>94</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156" w:history="1">
        <w:r w:rsidRPr="0090533F">
          <w:rPr>
            <w:rStyle w:val="Hyperlink"/>
            <w:noProof/>
          </w:rPr>
          <w:t>Chapter 6</w:t>
        </w:r>
        <w:r>
          <w:rPr>
            <w:rFonts w:cstheme="minorBidi"/>
            <w:b w:val="0"/>
            <w:bCs w:val="0"/>
            <w:i w:val="0"/>
            <w:iCs w:val="0"/>
            <w:noProof/>
            <w:lang w:val="en-CA" w:eastAsia="en-CA" w:bidi="ar-SA"/>
          </w:rPr>
          <w:tab/>
        </w:r>
        <w:r w:rsidRPr="0090533F">
          <w:rPr>
            <w:rStyle w:val="Hyperlink"/>
            <w:noProof/>
          </w:rPr>
          <w:t>Conclusions and Future work</w:t>
        </w:r>
        <w:r>
          <w:rPr>
            <w:noProof/>
            <w:webHidden/>
          </w:rPr>
          <w:tab/>
        </w:r>
        <w:r>
          <w:rPr>
            <w:noProof/>
            <w:webHidden/>
          </w:rPr>
          <w:fldChar w:fldCharType="begin"/>
        </w:r>
        <w:r>
          <w:rPr>
            <w:noProof/>
            <w:webHidden/>
          </w:rPr>
          <w:instrText xml:space="preserve"> PAGEREF _Toc207775156 \h </w:instrText>
        </w:r>
        <w:r>
          <w:rPr>
            <w:noProof/>
            <w:webHidden/>
          </w:rPr>
        </w:r>
        <w:r>
          <w:rPr>
            <w:noProof/>
            <w:webHidden/>
          </w:rPr>
          <w:fldChar w:fldCharType="separate"/>
        </w:r>
        <w:r>
          <w:rPr>
            <w:noProof/>
            <w:webHidden/>
          </w:rPr>
          <w:t>105</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57" w:history="1">
        <w:r w:rsidRPr="0090533F">
          <w:rPr>
            <w:rStyle w:val="Hyperlink"/>
            <w:noProof/>
          </w:rPr>
          <w:t>6.1</w:t>
        </w:r>
        <w:r>
          <w:rPr>
            <w:rFonts w:cstheme="minorBidi"/>
            <w:b w:val="0"/>
            <w:bCs w:val="0"/>
            <w:noProof/>
            <w:lang w:val="en-CA" w:eastAsia="en-CA" w:bidi="ar-SA"/>
          </w:rPr>
          <w:tab/>
        </w:r>
        <w:r w:rsidRPr="0090533F">
          <w:rPr>
            <w:rStyle w:val="Hyperlink"/>
            <w:noProof/>
          </w:rPr>
          <w:t>Conclusions</w:t>
        </w:r>
        <w:r>
          <w:rPr>
            <w:noProof/>
            <w:webHidden/>
          </w:rPr>
          <w:tab/>
        </w:r>
        <w:r>
          <w:rPr>
            <w:noProof/>
            <w:webHidden/>
          </w:rPr>
          <w:fldChar w:fldCharType="begin"/>
        </w:r>
        <w:r>
          <w:rPr>
            <w:noProof/>
            <w:webHidden/>
          </w:rPr>
          <w:instrText xml:space="preserve"> PAGEREF _Toc207775157 \h </w:instrText>
        </w:r>
        <w:r>
          <w:rPr>
            <w:noProof/>
            <w:webHidden/>
          </w:rPr>
        </w:r>
        <w:r>
          <w:rPr>
            <w:noProof/>
            <w:webHidden/>
          </w:rPr>
          <w:fldChar w:fldCharType="separate"/>
        </w:r>
        <w:r>
          <w:rPr>
            <w:noProof/>
            <w:webHidden/>
          </w:rPr>
          <w:t>105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58" w:history="1">
        <w:r w:rsidRPr="0090533F">
          <w:rPr>
            <w:rStyle w:val="Hyperlink"/>
            <w:noProof/>
          </w:rPr>
          <w:t>6.1.1</w:t>
        </w:r>
        <w:r>
          <w:rPr>
            <w:rFonts w:cstheme="minorBidi"/>
            <w:noProof/>
            <w:sz w:val="22"/>
            <w:szCs w:val="22"/>
            <w:lang w:val="en-CA" w:eastAsia="en-CA" w:bidi="ar-SA"/>
          </w:rPr>
          <w:tab/>
        </w:r>
        <w:r w:rsidRPr="0090533F">
          <w:rPr>
            <w:rStyle w:val="Hyperlink"/>
            <w:noProof/>
          </w:rPr>
          <w:t>System Bus</w:t>
        </w:r>
        <w:r>
          <w:rPr>
            <w:noProof/>
            <w:webHidden/>
          </w:rPr>
          <w:tab/>
        </w:r>
        <w:r>
          <w:rPr>
            <w:noProof/>
            <w:webHidden/>
          </w:rPr>
          <w:fldChar w:fldCharType="begin"/>
        </w:r>
        <w:r>
          <w:rPr>
            <w:noProof/>
            <w:webHidden/>
          </w:rPr>
          <w:instrText xml:space="preserve"> PAGEREF _Toc207775158 \h </w:instrText>
        </w:r>
        <w:r>
          <w:rPr>
            <w:noProof/>
            <w:webHidden/>
          </w:rPr>
        </w:r>
        <w:r>
          <w:rPr>
            <w:noProof/>
            <w:webHidden/>
          </w:rPr>
          <w:fldChar w:fldCharType="separate"/>
        </w:r>
        <w:r>
          <w:rPr>
            <w:noProof/>
            <w:webHidden/>
          </w:rPr>
          <w:t>105</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59" w:history="1">
        <w:r w:rsidRPr="0090533F">
          <w:rPr>
            <w:rStyle w:val="Hyperlink"/>
            <w:noProof/>
          </w:rPr>
          <w:t>6.1.2</w:t>
        </w:r>
        <w:r>
          <w:rPr>
            <w:rFonts w:cstheme="minorBidi"/>
            <w:noProof/>
            <w:sz w:val="22"/>
            <w:szCs w:val="22"/>
            <w:lang w:val="en-CA" w:eastAsia="en-CA" w:bidi="ar-SA"/>
          </w:rPr>
          <w:tab/>
        </w:r>
        <w:r w:rsidRPr="0090533F">
          <w:rPr>
            <w:rStyle w:val="Hyperlink"/>
            <w:noProof/>
          </w:rPr>
          <w:t>Power Subsystem</w:t>
        </w:r>
        <w:r>
          <w:rPr>
            <w:noProof/>
            <w:webHidden/>
          </w:rPr>
          <w:tab/>
        </w:r>
        <w:r>
          <w:rPr>
            <w:noProof/>
            <w:webHidden/>
          </w:rPr>
          <w:fldChar w:fldCharType="begin"/>
        </w:r>
        <w:r>
          <w:rPr>
            <w:noProof/>
            <w:webHidden/>
          </w:rPr>
          <w:instrText xml:space="preserve"> PAGEREF _Toc207775159 \h </w:instrText>
        </w:r>
        <w:r>
          <w:rPr>
            <w:noProof/>
            <w:webHidden/>
          </w:rPr>
        </w:r>
        <w:r>
          <w:rPr>
            <w:noProof/>
            <w:webHidden/>
          </w:rPr>
          <w:fldChar w:fldCharType="separate"/>
        </w:r>
        <w:r>
          <w:rPr>
            <w:noProof/>
            <w:webHidden/>
          </w:rPr>
          <w:t>106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60" w:history="1">
        <w:r w:rsidRPr="0090533F">
          <w:rPr>
            <w:rStyle w:val="Hyperlink"/>
            <w:noProof/>
          </w:rPr>
          <w:t>6.1.3</w:t>
        </w:r>
        <w:r>
          <w:rPr>
            <w:rFonts w:cstheme="minorBidi"/>
            <w:noProof/>
            <w:sz w:val="22"/>
            <w:szCs w:val="22"/>
            <w:lang w:val="en-CA" w:eastAsia="en-CA" w:bidi="ar-SA"/>
          </w:rPr>
          <w:tab/>
        </w:r>
        <w:r w:rsidRPr="0090533F">
          <w:rPr>
            <w:rStyle w:val="Hyperlink"/>
            <w:noProof/>
          </w:rPr>
          <w:t>ACS</w:t>
        </w:r>
        <w:r>
          <w:rPr>
            <w:noProof/>
            <w:webHidden/>
          </w:rPr>
          <w:tab/>
        </w:r>
        <w:r>
          <w:rPr>
            <w:noProof/>
            <w:webHidden/>
          </w:rPr>
          <w:fldChar w:fldCharType="begin"/>
        </w:r>
        <w:r>
          <w:rPr>
            <w:noProof/>
            <w:webHidden/>
          </w:rPr>
          <w:instrText xml:space="preserve"> PAGEREF _Toc207775160 \h </w:instrText>
        </w:r>
        <w:r>
          <w:rPr>
            <w:noProof/>
            <w:webHidden/>
          </w:rPr>
        </w:r>
        <w:r>
          <w:rPr>
            <w:noProof/>
            <w:webHidden/>
          </w:rPr>
          <w:fldChar w:fldCharType="separate"/>
        </w:r>
        <w:r>
          <w:rPr>
            <w:noProof/>
            <w:webHidden/>
          </w:rPr>
          <w:t>106</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61" w:history="1">
        <w:r w:rsidRPr="0090533F">
          <w:rPr>
            <w:rStyle w:val="Hyperlink"/>
            <w:noProof/>
          </w:rPr>
          <w:t>6.2</w:t>
        </w:r>
        <w:r>
          <w:rPr>
            <w:rFonts w:cstheme="minorBidi"/>
            <w:b w:val="0"/>
            <w:bCs w:val="0"/>
            <w:noProof/>
            <w:lang w:val="en-CA" w:eastAsia="en-CA" w:bidi="ar-SA"/>
          </w:rPr>
          <w:tab/>
        </w:r>
        <w:r w:rsidRPr="0090533F">
          <w:rPr>
            <w:rStyle w:val="Hyperlink"/>
            <w:noProof/>
          </w:rPr>
          <w:t>Future work</w:t>
        </w:r>
        <w:r>
          <w:rPr>
            <w:noProof/>
            <w:webHidden/>
          </w:rPr>
          <w:tab/>
        </w:r>
        <w:r>
          <w:rPr>
            <w:noProof/>
            <w:webHidden/>
          </w:rPr>
          <w:fldChar w:fldCharType="begin"/>
        </w:r>
        <w:r>
          <w:rPr>
            <w:noProof/>
            <w:webHidden/>
          </w:rPr>
          <w:instrText xml:space="preserve"> PAGEREF _Toc207775161 \h </w:instrText>
        </w:r>
        <w:r>
          <w:rPr>
            <w:noProof/>
            <w:webHidden/>
          </w:rPr>
        </w:r>
        <w:r>
          <w:rPr>
            <w:noProof/>
            <w:webHidden/>
          </w:rPr>
          <w:fldChar w:fldCharType="separate"/>
        </w:r>
        <w:r>
          <w:rPr>
            <w:noProof/>
            <w:webHidden/>
          </w:rPr>
          <w:t>106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62" w:history="1">
        <w:r w:rsidRPr="0090533F">
          <w:rPr>
            <w:rStyle w:val="Hyperlink"/>
            <w:noProof/>
          </w:rPr>
          <w:t>6.2.1</w:t>
        </w:r>
        <w:r>
          <w:rPr>
            <w:rFonts w:cstheme="minorBidi"/>
            <w:noProof/>
            <w:sz w:val="22"/>
            <w:szCs w:val="22"/>
            <w:lang w:val="en-CA" w:eastAsia="en-CA" w:bidi="ar-SA"/>
          </w:rPr>
          <w:tab/>
        </w:r>
        <w:r w:rsidRPr="0090533F">
          <w:rPr>
            <w:rStyle w:val="Hyperlink"/>
            <w:noProof/>
          </w:rPr>
          <w:t>System Bus</w:t>
        </w:r>
        <w:r>
          <w:rPr>
            <w:noProof/>
            <w:webHidden/>
          </w:rPr>
          <w:tab/>
        </w:r>
        <w:r>
          <w:rPr>
            <w:noProof/>
            <w:webHidden/>
          </w:rPr>
          <w:fldChar w:fldCharType="begin"/>
        </w:r>
        <w:r>
          <w:rPr>
            <w:noProof/>
            <w:webHidden/>
          </w:rPr>
          <w:instrText xml:space="preserve"> PAGEREF _Toc207775162 \h </w:instrText>
        </w:r>
        <w:r>
          <w:rPr>
            <w:noProof/>
            <w:webHidden/>
          </w:rPr>
        </w:r>
        <w:r>
          <w:rPr>
            <w:noProof/>
            <w:webHidden/>
          </w:rPr>
          <w:fldChar w:fldCharType="separate"/>
        </w:r>
        <w:r>
          <w:rPr>
            <w:noProof/>
            <w:webHidden/>
          </w:rPr>
          <w:t>106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63" w:history="1">
        <w:r w:rsidRPr="0090533F">
          <w:rPr>
            <w:rStyle w:val="Hyperlink"/>
            <w:noProof/>
          </w:rPr>
          <w:t>6.2.2</w:t>
        </w:r>
        <w:r>
          <w:rPr>
            <w:rFonts w:cstheme="minorBidi"/>
            <w:noProof/>
            <w:sz w:val="22"/>
            <w:szCs w:val="22"/>
            <w:lang w:val="en-CA" w:eastAsia="en-CA" w:bidi="ar-SA"/>
          </w:rPr>
          <w:tab/>
        </w:r>
        <w:r w:rsidRPr="0090533F">
          <w:rPr>
            <w:rStyle w:val="Hyperlink"/>
            <w:noProof/>
          </w:rPr>
          <w:t>Power Subsystem</w:t>
        </w:r>
        <w:r>
          <w:rPr>
            <w:noProof/>
            <w:webHidden/>
          </w:rPr>
          <w:tab/>
        </w:r>
        <w:r>
          <w:rPr>
            <w:noProof/>
            <w:webHidden/>
          </w:rPr>
          <w:fldChar w:fldCharType="begin"/>
        </w:r>
        <w:r>
          <w:rPr>
            <w:noProof/>
            <w:webHidden/>
          </w:rPr>
          <w:instrText xml:space="preserve"> PAGEREF _Toc207775163 \h </w:instrText>
        </w:r>
        <w:r>
          <w:rPr>
            <w:noProof/>
            <w:webHidden/>
          </w:rPr>
        </w:r>
        <w:r>
          <w:rPr>
            <w:noProof/>
            <w:webHidden/>
          </w:rPr>
          <w:fldChar w:fldCharType="separate"/>
        </w:r>
        <w:r>
          <w:rPr>
            <w:noProof/>
            <w:webHidden/>
          </w:rPr>
          <w:t>107</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64" w:history="1">
        <w:r w:rsidRPr="0090533F">
          <w:rPr>
            <w:rStyle w:val="Hyperlink"/>
            <w:noProof/>
          </w:rPr>
          <w:t>6.2.3</w:t>
        </w:r>
        <w:r>
          <w:rPr>
            <w:rFonts w:cstheme="minorBidi"/>
            <w:noProof/>
            <w:sz w:val="22"/>
            <w:szCs w:val="22"/>
            <w:lang w:val="en-CA" w:eastAsia="en-CA" w:bidi="ar-SA"/>
          </w:rPr>
          <w:tab/>
        </w:r>
        <w:r w:rsidRPr="0090533F">
          <w:rPr>
            <w:rStyle w:val="Hyperlink"/>
            <w:noProof/>
          </w:rPr>
          <w:t>ACS &amp;ADS</w:t>
        </w:r>
        <w:r>
          <w:rPr>
            <w:noProof/>
            <w:webHidden/>
          </w:rPr>
          <w:tab/>
        </w:r>
        <w:r>
          <w:rPr>
            <w:noProof/>
            <w:webHidden/>
          </w:rPr>
          <w:fldChar w:fldCharType="begin"/>
        </w:r>
        <w:r>
          <w:rPr>
            <w:noProof/>
            <w:webHidden/>
          </w:rPr>
          <w:instrText xml:space="preserve"> PAGEREF _Toc207775164 \h </w:instrText>
        </w:r>
        <w:r>
          <w:rPr>
            <w:noProof/>
            <w:webHidden/>
          </w:rPr>
        </w:r>
        <w:r>
          <w:rPr>
            <w:noProof/>
            <w:webHidden/>
          </w:rPr>
          <w:fldChar w:fldCharType="separate"/>
        </w:r>
        <w:r>
          <w:rPr>
            <w:noProof/>
            <w:webHidden/>
          </w:rPr>
          <w:t>107</w:t>
        </w:r>
        <w:r>
          <w:rPr>
            <w:noProof/>
            <w:webHidden/>
          </w:rPr>
          <w:fldChar w:fldCharType="end"/>
        </w:r>
      </w:hyperlink>
    </w:p>
    <w:p w:rsidR="00D46473" w:rsidRDefault="00D46473" w:rsidP="00D46473">
      <w:pPr>
        <w:pStyle w:val="TOC2"/>
        <w:tabs>
          <w:tab w:val="right" w:leader="dot" w:pos="8711"/>
        </w:tabs>
        <w:spacing w:before="0" w:after="0"/>
        <w:rPr>
          <w:rFonts w:cstheme="minorBidi"/>
          <w:b w:val="0"/>
          <w:bCs w:val="0"/>
          <w:noProof/>
          <w:lang w:val="en-CA" w:eastAsia="en-CA" w:bidi="ar-SA"/>
        </w:rPr>
      </w:pPr>
      <w:hyperlink w:anchor="_Toc207775165" w:history="1">
        <w:r w:rsidRPr="0090533F">
          <w:rPr>
            <w:rStyle w:val="Hyperlink"/>
            <w:noProof/>
          </w:rPr>
          <w:t>References</w:t>
        </w:r>
        <w:r>
          <w:rPr>
            <w:noProof/>
            <w:webHidden/>
          </w:rPr>
          <w:tab/>
        </w:r>
        <w:r>
          <w:rPr>
            <w:noProof/>
            <w:webHidden/>
          </w:rPr>
          <w:fldChar w:fldCharType="begin"/>
        </w:r>
        <w:r>
          <w:rPr>
            <w:noProof/>
            <w:webHidden/>
          </w:rPr>
          <w:instrText xml:space="preserve"> PAGEREF _Toc207775165 \h </w:instrText>
        </w:r>
        <w:r>
          <w:rPr>
            <w:noProof/>
            <w:webHidden/>
          </w:rPr>
        </w:r>
        <w:r>
          <w:rPr>
            <w:noProof/>
            <w:webHidden/>
          </w:rPr>
          <w:fldChar w:fldCharType="separate"/>
        </w:r>
        <w:r>
          <w:rPr>
            <w:noProof/>
            <w:webHidden/>
          </w:rPr>
          <w:t>108</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166" w:history="1">
        <w:r w:rsidRPr="0090533F">
          <w:rPr>
            <w:rStyle w:val="Hyperlink"/>
            <w:rFonts w:ascii="Times New Roman" w:hAnsi="Times New Roman" w:cs="Times New Roman"/>
            <w:noProof/>
            <w:snapToGrid w:val="0"/>
            <w:w w:val="0"/>
          </w:rPr>
          <w:t>Appendix A</w:t>
        </w:r>
        <w:r>
          <w:rPr>
            <w:rFonts w:cstheme="minorBidi"/>
            <w:b w:val="0"/>
            <w:bCs w:val="0"/>
            <w:i w:val="0"/>
            <w:iCs w:val="0"/>
            <w:noProof/>
            <w:lang w:val="en-CA" w:eastAsia="en-CA" w:bidi="ar-SA"/>
          </w:rPr>
          <w:tab/>
        </w:r>
        <w:r w:rsidRPr="0090533F">
          <w:rPr>
            <w:rStyle w:val="Hyperlink"/>
            <w:noProof/>
          </w:rPr>
          <w:t>Thermal Calculations</w:t>
        </w:r>
        <w:r>
          <w:rPr>
            <w:noProof/>
            <w:webHidden/>
          </w:rPr>
          <w:tab/>
        </w:r>
        <w:r>
          <w:rPr>
            <w:noProof/>
            <w:webHidden/>
          </w:rPr>
          <w:fldChar w:fldCharType="begin"/>
        </w:r>
        <w:r>
          <w:rPr>
            <w:noProof/>
            <w:webHidden/>
          </w:rPr>
          <w:instrText xml:space="preserve"> PAGEREF _Toc207775166 \h </w:instrText>
        </w:r>
        <w:r>
          <w:rPr>
            <w:noProof/>
            <w:webHidden/>
          </w:rPr>
        </w:r>
        <w:r>
          <w:rPr>
            <w:noProof/>
            <w:webHidden/>
          </w:rPr>
          <w:fldChar w:fldCharType="separate"/>
        </w:r>
        <w:r>
          <w:rPr>
            <w:noProof/>
            <w:webHidden/>
          </w:rPr>
          <w:t>111</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167" w:history="1">
        <w:r w:rsidRPr="0090533F">
          <w:rPr>
            <w:rStyle w:val="Hyperlink"/>
            <w:rFonts w:ascii="Times New Roman" w:hAnsi="Times New Roman" w:cs="Times New Roman"/>
            <w:noProof/>
            <w:snapToGrid w:val="0"/>
            <w:w w:val="0"/>
          </w:rPr>
          <w:t>Appendix B</w:t>
        </w:r>
        <w:r>
          <w:rPr>
            <w:rFonts w:cstheme="minorBidi"/>
            <w:b w:val="0"/>
            <w:bCs w:val="0"/>
            <w:i w:val="0"/>
            <w:iCs w:val="0"/>
            <w:noProof/>
            <w:lang w:val="en-CA" w:eastAsia="en-CA" w:bidi="ar-SA"/>
          </w:rPr>
          <w:tab/>
        </w:r>
        <w:r w:rsidRPr="0090533F">
          <w:rPr>
            <w:rStyle w:val="Hyperlink"/>
            <w:noProof/>
          </w:rPr>
          <w:t>I²C  Communications Test Code</w:t>
        </w:r>
        <w:r>
          <w:rPr>
            <w:noProof/>
            <w:webHidden/>
          </w:rPr>
          <w:tab/>
        </w:r>
        <w:r>
          <w:rPr>
            <w:noProof/>
            <w:webHidden/>
          </w:rPr>
          <w:fldChar w:fldCharType="begin"/>
        </w:r>
        <w:r>
          <w:rPr>
            <w:noProof/>
            <w:webHidden/>
          </w:rPr>
          <w:instrText xml:space="preserve"> PAGEREF _Toc207775167 \h </w:instrText>
        </w:r>
        <w:r>
          <w:rPr>
            <w:noProof/>
            <w:webHidden/>
          </w:rPr>
        </w:r>
        <w:r>
          <w:rPr>
            <w:noProof/>
            <w:webHidden/>
          </w:rPr>
          <w:fldChar w:fldCharType="separate"/>
        </w:r>
        <w:r>
          <w:rPr>
            <w:noProof/>
            <w:webHidden/>
          </w:rPr>
          <w:t>116</w:t>
        </w:r>
        <w:r>
          <w:rPr>
            <w:noProof/>
            <w:webHidden/>
          </w:rPr>
          <w:fldChar w:fldCharType="end"/>
        </w:r>
      </w:hyperlink>
    </w:p>
    <w:p w:rsidR="00D46473" w:rsidRDefault="00D46473" w:rsidP="00D46473">
      <w:pPr>
        <w:pStyle w:val="TOC2"/>
        <w:tabs>
          <w:tab w:val="left" w:pos="880"/>
          <w:tab w:val="right" w:leader="dot" w:pos="8711"/>
        </w:tabs>
        <w:spacing w:before="0" w:after="0"/>
        <w:rPr>
          <w:rFonts w:cstheme="minorBidi"/>
          <w:b w:val="0"/>
          <w:bCs w:val="0"/>
          <w:noProof/>
          <w:lang w:val="en-CA" w:eastAsia="en-CA" w:bidi="ar-SA"/>
        </w:rPr>
      </w:pPr>
      <w:hyperlink w:anchor="_Toc207775168" w:history="1">
        <w:r w:rsidRPr="0090533F">
          <w:rPr>
            <w:rStyle w:val="Hyperlink"/>
            <w:noProof/>
          </w:rPr>
          <w:t>A.1.</w:t>
        </w:r>
        <w:r>
          <w:rPr>
            <w:rFonts w:cstheme="minorBidi"/>
            <w:b w:val="0"/>
            <w:bCs w:val="0"/>
            <w:noProof/>
            <w:lang w:val="en-CA" w:eastAsia="en-CA" w:bidi="ar-SA"/>
          </w:rPr>
          <w:tab/>
        </w:r>
        <w:r w:rsidRPr="0090533F">
          <w:rPr>
            <w:rStyle w:val="Hyperlink"/>
            <w:noProof/>
          </w:rPr>
          <w:t>Single Byte Each Way</w:t>
        </w:r>
        <w:r>
          <w:rPr>
            <w:noProof/>
            <w:webHidden/>
          </w:rPr>
          <w:tab/>
        </w:r>
        <w:r>
          <w:rPr>
            <w:noProof/>
            <w:webHidden/>
          </w:rPr>
          <w:fldChar w:fldCharType="begin"/>
        </w:r>
        <w:r>
          <w:rPr>
            <w:noProof/>
            <w:webHidden/>
          </w:rPr>
          <w:instrText xml:space="preserve"> PAGEREF _Toc207775168 \h </w:instrText>
        </w:r>
        <w:r>
          <w:rPr>
            <w:noProof/>
            <w:webHidden/>
          </w:rPr>
        </w:r>
        <w:r>
          <w:rPr>
            <w:noProof/>
            <w:webHidden/>
          </w:rPr>
          <w:fldChar w:fldCharType="separate"/>
        </w:r>
        <w:r>
          <w:rPr>
            <w:noProof/>
            <w:webHidden/>
          </w:rPr>
          <w:t>116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69" w:history="1">
        <w:r w:rsidRPr="0090533F">
          <w:rPr>
            <w:rStyle w:val="Hyperlink"/>
            <w:noProof/>
          </w:rPr>
          <w:t>A.1.1.</w:t>
        </w:r>
        <w:r>
          <w:rPr>
            <w:rFonts w:cstheme="minorBidi"/>
            <w:noProof/>
            <w:sz w:val="22"/>
            <w:szCs w:val="22"/>
            <w:lang w:val="en-CA" w:eastAsia="en-CA" w:bidi="ar-SA"/>
          </w:rPr>
          <w:tab/>
        </w:r>
        <w:r w:rsidRPr="0090533F">
          <w:rPr>
            <w:rStyle w:val="Hyperlink"/>
            <w:noProof/>
          </w:rPr>
          <w:t>Overview</w:t>
        </w:r>
        <w:r>
          <w:rPr>
            <w:noProof/>
            <w:webHidden/>
          </w:rPr>
          <w:tab/>
        </w:r>
        <w:r>
          <w:rPr>
            <w:noProof/>
            <w:webHidden/>
          </w:rPr>
          <w:fldChar w:fldCharType="begin"/>
        </w:r>
        <w:r>
          <w:rPr>
            <w:noProof/>
            <w:webHidden/>
          </w:rPr>
          <w:instrText xml:space="preserve"> PAGEREF _Toc207775169 \h </w:instrText>
        </w:r>
        <w:r>
          <w:rPr>
            <w:noProof/>
            <w:webHidden/>
          </w:rPr>
        </w:r>
        <w:r>
          <w:rPr>
            <w:noProof/>
            <w:webHidden/>
          </w:rPr>
          <w:fldChar w:fldCharType="separate"/>
        </w:r>
        <w:r>
          <w:rPr>
            <w:noProof/>
            <w:webHidden/>
          </w:rPr>
          <w:t>116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70" w:history="1">
        <w:r w:rsidRPr="0090533F">
          <w:rPr>
            <w:rStyle w:val="Hyperlink"/>
            <w:noProof/>
          </w:rPr>
          <w:t>A.1.2.</w:t>
        </w:r>
        <w:r>
          <w:rPr>
            <w:rFonts w:cstheme="minorBidi"/>
            <w:noProof/>
            <w:sz w:val="22"/>
            <w:szCs w:val="22"/>
            <w:lang w:val="en-CA" w:eastAsia="en-CA" w:bidi="ar-SA"/>
          </w:rPr>
          <w:tab/>
        </w:r>
        <w:r w:rsidRPr="0090533F">
          <w:rPr>
            <w:rStyle w:val="Hyperlink"/>
            <w:noProof/>
          </w:rPr>
          <w:t>Slave</w:t>
        </w:r>
        <w:r>
          <w:rPr>
            <w:noProof/>
            <w:webHidden/>
          </w:rPr>
          <w:tab/>
        </w:r>
        <w:r>
          <w:rPr>
            <w:noProof/>
            <w:webHidden/>
          </w:rPr>
          <w:fldChar w:fldCharType="begin"/>
        </w:r>
        <w:r>
          <w:rPr>
            <w:noProof/>
            <w:webHidden/>
          </w:rPr>
          <w:instrText xml:space="preserve"> PAGEREF _Toc207775170 \h </w:instrText>
        </w:r>
        <w:r>
          <w:rPr>
            <w:noProof/>
            <w:webHidden/>
          </w:rPr>
        </w:r>
        <w:r>
          <w:rPr>
            <w:noProof/>
            <w:webHidden/>
          </w:rPr>
          <w:fldChar w:fldCharType="separate"/>
        </w:r>
        <w:r>
          <w:rPr>
            <w:noProof/>
            <w:webHidden/>
          </w:rPr>
          <w:t>116</w:t>
        </w:r>
        <w:r>
          <w:rPr>
            <w:noProof/>
            <w:webHidden/>
          </w:rPr>
          <w:fldChar w:fldCharType="end"/>
        </w:r>
      </w:hyperlink>
    </w:p>
    <w:p w:rsidR="00D46473" w:rsidRDefault="00D46473" w:rsidP="00D46473">
      <w:pPr>
        <w:pStyle w:val="TOC3"/>
        <w:spacing w:after="0"/>
        <w:rPr>
          <w:rFonts w:cstheme="minorBidi"/>
          <w:noProof/>
          <w:sz w:val="22"/>
          <w:szCs w:val="22"/>
          <w:lang w:val="en-CA" w:eastAsia="en-CA" w:bidi="ar-SA"/>
        </w:rPr>
      </w:pPr>
      <w:hyperlink w:anchor="_Toc207775171" w:history="1">
        <w:r w:rsidRPr="0090533F">
          <w:rPr>
            <w:rStyle w:val="Hyperlink"/>
            <w:noProof/>
          </w:rPr>
          <w:t>A.1.3.</w:t>
        </w:r>
        <w:r>
          <w:rPr>
            <w:rFonts w:cstheme="minorBidi"/>
            <w:noProof/>
            <w:sz w:val="22"/>
            <w:szCs w:val="22"/>
            <w:lang w:val="en-CA" w:eastAsia="en-CA" w:bidi="ar-SA"/>
          </w:rPr>
          <w:tab/>
        </w:r>
        <w:r w:rsidRPr="0090533F">
          <w:rPr>
            <w:rStyle w:val="Hyperlink"/>
            <w:noProof/>
          </w:rPr>
          <w:t>Master</w:t>
        </w:r>
        <w:r>
          <w:rPr>
            <w:noProof/>
            <w:webHidden/>
          </w:rPr>
          <w:tab/>
        </w:r>
        <w:r>
          <w:rPr>
            <w:noProof/>
            <w:webHidden/>
          </w:rPr>
          <w:fldChar w:fldCharType="begin"/>
        </w:r>
        <w:r>
          <w:rPr>
            <w:noProof/>
            <w:webHidden/>
          </w:rPr>
          <w:instrText xml:space="preserve"> PAGEREF _Toc207775171 \h </w:instrText>
        </w:r>
        <w:r>
          <w:rPr>
            <w:noProof/>
            <w:webHidden/>
          </w:rPr>
        </w:r>
        <w:r>
          <w:rPr>
            <w:noProof/>
            <w:webHidden/>
          </w:rPr>
          <w:fldChar w:fldCharType="separate"/>
        </w:r>
        <w:r>
          <w:rPr>
            <w:noProof/>
            <w:webHidden/>
          </w:rPr>
          <w:t>121</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172" w:history="1">
        <w:r w:rsidRPr="0090533F">
          <w:rPr>
            <w:rStyle w:val="Hyperlink"/>
            <w:rFonts w:ascii="Times New Roman" w:hAnsi="Times New Roman" w:cs="Times New Roman"/>
            <w:noProof/>
            <w:snapToGrid w:val="0"/>
            <w:w w:val="0"/>
          </w:rPr>
          <w:t>Appendix C</w:t>
        </w:r>
        <w:r>
          <w:rPr>
            <w:rFonts w:cstheme="minorBidi"/>
            <w:b w:val="0"/>
            <w:bCs w:val="0"/>
            <w:i w:val="0"/>
            <w:iCs w:val="0"/>
            <w:noProof/>
            <w:lang w:val="en-CA" w:eastAsia="en-CA" w:bidi="ar-SA"/>
          </w:rPr>
          <w:tab/>
        </w:r>
        <w:r w:rsidRPr="0090533F">
          <w:rPr>
            <w:rStyle w:val="Hyperlink"/>
            <w:noProof/>
          </w:rPr>
          <w:t>Power Subsystem firmware</w:t>
        </w:r>
        <w:r>
          <w:rPr>
            <w:noProof/>
            <w:webHidden/>
          </w:rPr>
          <w:tab/>
        </w:r>
        <w:r>
          <w:rPr>
            <w:noProof/>
            <w:webHidden/>
          </w:rPr>
          <w:fldChar w:fldCharType="begin"/>
        </w:r>
        <w:r>
          <w:rPr>
            <w:noProof/>
            <w:webHidden/>
          </w:rPr>
          <w:instrText xml:space="preserve"> PAGEREF _Toc207775172 \h </w:instrText>
        </w:r>
        <w:r>
          <w:rPr>
            <w:noProof/>
            <w:webHidden/>
          </w:rPr>
        </w:r>
        <w:r>
          <w:rPr>
            <w:noProof/>
            <w:webHidden/>
          </w:rPr>
          <w:fldChar w:fldCharType="separate"/>
        </w:r>
        <w:r>
          <w:rPr>
            <w:noProof/>
            <w:webHidden/>
          </w:rPr>
          <w:t>125</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173" w:history="1">
        <w:r w:rsidRPr="0090533F">
          <w:rPr>
            <w:rStyle w:val="Hyperlink"/>
            <w:rFonts w:ascii="Times New Roman" w:hAnsi="Times New Roman" w:cs="Times New Roman"/>
            <w:noProof/>
            <w:snapToGrid w:val="0"/>
            <w:w w:val="0"/>
          </w:rPr>
          <w:t>Appendix D</w:t>
        </w:r>
        <w:r>
          <w:rPr>
            <w:rFonts w:cstheme="minorBidi"/>
            <w:b w:val="0"/>
            <w:bCs w:val="0"/>
            <w:i w:val="0"/>
            <w:iCs w:val="0"/>
            <w:noProof/>
            <w:lang w:val="en-CA" w:eastAsia="en-CA" w:bidi="ar-SA"/>
          </w:rPr>
          <w:tab/>
        </w:r>
        <w:r w:rsidRPr="0090533F">
          <w:rPr>
            <w:rStyle w:val="Hyperlink"/>
            <w:noProof/>
          </w:rPr>
          <w:t>Power Subsystem Code</w:t>
        </w:r>
        <w:r>
          <w:rPr>
            <w:noProof/>
            <w:webHidden/>
          </w:rPr>
          <w:tab/>
        </w:r>
        <w:r>
          <w:rPr>
            <w:noProof/>
            <w:webHidden/>
          </w:rPr>
          <w:fldChar w:fldCharType="begin"/>
        </w:r>
        <w:r>
          <w:rPr>
            <w:noProof/>
            <w:webHidden/>
          </w:rPr>
          <w:instrText xml:space="preserve"> PAGEREF _Toc207775173 \h </w:instrText>
        </w:r>
        <w:r>
          <w:rPr>
            <w:noProof/>
            <w:webHidden/>
          </w:rPr>
        </w:r>
        <w:r>
          <w:rPr>
            <w:noProof/>
            <w:webHidden/>
          </w:rPr>
          <w:fldChar w:fldCharType="separate"/>
        </w:r>
        <w:r>
          <w:rPr>
            <w:noProof/>
            <w:webHidden/>
          </w:rPr>
          <w:t>127</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174" w:history="1">
        <w:r w:rsidRPr="0090533F">
          <w:rPr>
            <w:rStyle w:val="Hyperlink"/>
            <w:rFonts w:ascii="Times New Roman" w:hAnsi="Times New Roman" w:cs="Times New Roman"/>
            <w:noProof/>
            <w:snapToGrid w:val="0"/>
            <w:w w:val="0"/>
          </w:rPr>
          <w:t>Appendix E</w:t>
        </w:r>
        <w:r>
          <w:rPr>
            <w:rFonts w:cstheme="minorBidi"/>
            <w:b w:val="0"/>
            <w:bCs w:val="0"/>
            <w:i w:val="0"/>
            <w:iCs w:val="0"/>
            <w:noProof/>
            <w:lang w:val="en-CA" w:eastAsia="en-CA" w:bidi="ar-SA"/>
          </w:rPr>
          <w:tab/>
        </w:r>
        <w:r w:rsidRPr="0090533F">
          <w:rPr>
            <w:rStyle w:val="Hyperlink"/>
            <w:noProof/>
          </w:rPr>
          <w:t>Additional mathematics</w:t>
        </w:r>
        <w:r>
          <w:rPr>
            <w:noProof/>
            <w:webHidden/>
          </w:rPr>
          <w:tab/>
        </w:r>
        <w:r>
          <w:rPr>
            <w:noProof/>
            <w:webHidden/>
          </w:rPr>
          <w:fldChar w:fldCharType="begin"/>
        </w:r>
        <w:r>
          <w:rPr>
            <w:noProof/>
            <w:webHidden/>
          </w:rPr>
          <w:instrText xml:space="preserve"> PAGEREF _Toc207775174 \h </w:instrText>
        </w:r>
        <w:r>
          <w:rPr>
            <w:noProof/>
            <w:webHidden/>
          </w:rPr>
        </w:r>
        <w:r>
          <w:rPr>
            <w:noProof/>
            <w:webHidden/>
          </w:rPr>
          <w:fldChar w:fldCharType="separate"/>
        </w:r>
        <w:r>
          <w:rPr>
            <w:noProof/>
            <w:webHidden/>
          </w:rPr>
          <w:t>143</w:t>
        </w:r>
        <w:r>
          <w:rPr>
            <w:noProof/>
            <w:webHidden/>
          </w:rPr>
          <w:fldChar w:fldCharType="end"/>
        </w:r>
      </w:hyperlink>
    </w:p>
    <w:p w:rsidR="00D46473" w:rsidRDefault="00D46473" w:rsidP="00D46473">
      <w:pPr>
        <w:pStyle w:val="TOC1"/>
        <w:tabs>
          <w:tab w:val="left" w:pos="1320"/>
          <w:tab w:val="right" w:leader="dot" w:pos="8711"/>
        </w:tabs>
        <w:spacing w:before="0" w:after="0"/>
        <w:rPr>
          <w:rFonts w:cstheme="minorBidi"/>
          <w:b w:val="0"/>
          <w:bCs w:val="0"/>
          <w:i w:val="0"/>
          <w:iCs w:val="0"/>
          <w:noProof/>
          <w:lang w:val="en-CA" w:eastAsia="en-CA" w:bidi="ar-SA"/>
        </w:rPr>
      </w:pPr>
      <w:hyperlink w:anchor="_Toc207775175" w:history="1">
        <w:r w:rsidRPr="0090533F">
          <w:rPr>
            <w:rStyle w:val="Hyperlink"/>
            <w:rFonts w:ascii="Times New Roman" w:hAnsi="Times New Roman" w:cs="Times New Roman"/>
            <w:noProof/>
            <w:snapToGrid w:val="0"/>
            <w:w w:val="0"/>
          </w:rPr>
          <w:t>Appendix F</w:t>
        </w:r>
        <w:r>
          <w:rPr>
            <w:rFonts w:cstheme="minorBidi"/>
            <w:b w:val="0"/>
            <w:bCs w:val="0"/>
            <w:i w:val="0"/>
            <w:iCs w:val="0"/>
            <w:noProof/>
            <w:lang w:val="en-CA" w:eastAsia="en-CA" w:bidi="ar-SA"/>
          </w:rPr>
          <w:tab/>
        </w:r>
        <w:r w:rsidRPr="0090533F">
          <w:rPr>
            <w:rStyle w:val="Hyperlink"/>
            <w:noProof/>
          </w:rPr>
          <w:t>Cube sat specifications document</w:t>
        </w:r>
        <w:r>
          <w:rPr>
            <w:noProof/>
            <w:webHidden/>
          </w:rPr>
          <w:tab/>
        </w:r>
        <w:r>
          <w:rPr>
            <w:noProof/>
            <w:webHidden/>
          </w:rPr>
          <w:fldChar w:fldCharType="begin"/>
        </w:r>
        <w:r>
          <w:rPr>
            <w:noProof/>
            <w:webHidden/>
          </w:rPr>
          <w:instrText xml:space="preserve"> PAGEREF _Toc207775175 \h </w:instrText>
        </w:r>
        <w:r>
          <w:rPr>
            <w:noProof/>
            <w:webHidden/>
          </w:rPr>
        </w:r>
        <w:r>
          <w:rPr>
            <w:noProof/>
            <w:webHidden/>
          </w:rPr>
          <w:fldChar w:fldCharType="separate"/>
        </w:r>
        <w:r>
          <w:rPr>
            <w:noProof/>
            <w:webHidden/>
          </w:rPr>
          <w:t>145</w:t>
        </w:r>
        <w:r>
          <w:rPr>
            <w:noProof/>
            <w:webHidden/>
          </w:rPr>
          <w:fldChar w:fldCharType="end"/>
        </w:r>
      </w:hyperlink>
    </w:p>
    <w:p w:rsidR="00D46473" w:rsidRDefault="00D46473" w:rsidP="00D46473">
      <w:pPr>
        <w:spacing w:after="0"/>
      </w:pPr>
      <w:r>
        <w:fldChar w:fldCharType="end"/>
      </w:r>
    </w:p>
    <w:p w:rsidR="00D46473" w:rsidRDefault="00D46473" w:rsidP="00D46473">
      <w:pPr>
        <w:rPr>
          <w:rFonts w:asciiTheme="majorHAnsi" w:eastAsiaTheme="majorEastAsia" w:hAnsiTheme="majorHAnsi" w:cstheme="majorBidi"/>
          <w:b/>
          <w:bCs/>
          <w:sz w:val="40"/>
          <w:szCs w:val="26"/>
          <w:lang w:val="en-US" w:bidi="en-US"/>
        </w:rPr>
      </w:pPr>
      <w:bookmarkStart w:id="25" w:name="_Toc200387034"/>
      <w:bookmarkStart w:id="26" w:name="_Toc200387732"/>
      <w:bookmarkStart w:id="27" w:name="_Toc200388003"/>
      <w:bookmarkStart w:id="28" w:name="_Toc204748205"/>
      <w:r>
        <w:br w:type="page"/>
      </w:r>
    </w:p>
    <w:p w:rsidR="00D46473" w:rsidRPr="00032AE9" w:rsidRDefault="00D46473" w:rsidP="00D46473">
      <w:pPr>
        <w:pStyle w:val="Frontmaterheading2"/>
      </w:pPr>
      <w:bookmarkStart w:id="29" w:name="_Toc207775070"/>
      <w:r w:rsidRPr="00032AE9">
        <w:lastRenderedPageBreak/>
        <w:t>List of Figures</w:t>
      </w:r>
      <w:bookmarkEnd w:id="25"/>
      <w:bookmarkEnd w:id="26"/>
      <w:bookmarkEnd w:id="27"/>
      <w:bookmarkEnd w:id="28"/>
      <w:bookmarkEnd w:id="29"/>
    </w:p>
    <w:p w:rsidR="00D46473" w:rsidRDefault="00D46473" w:rsidP="00D46473">
      <w:pPr>
        <w:pStyle w:val="TableofFigures"/>
        <w:tabs>
          <w:tab w:val="right" w:leader="dot" w:pos="8711"/>
        </w:tabs>
        <w:spacing w:after="0"/>
        <w:rPr>
          <w:noProof/>
          <w:lang w:val="en-CA" w:eastAsia="en-CA" w:bidi="ar-SA"/>
        </w:rPr>
      </w:pPr>
      <w:r w:rsidRPr="00E30F29">
        <w:fldChar w:fldCharType="begin"/>
      </w:r>
      <w:r w:rsidRPr="00B0106D">
        <w:instrText xml:space="preserve"> TOC \h \z \c "Figure" </w:instrText>
      </w:r>
      <w:r w:rsidRPr="00E30F29">
        <w:fldChar w:fldCharType="separate"/>
      </w:r>
      <w:hyperlink w:anchor="_Toc207775176" w:history="1">
        <w:r w:rsidRPr="00BE5A54">
          <w:rPr>
            <w:rStyle w:val="Hyperlink"/>
            <w:noProof/>
          </w:rPr>
          <w:t>Figure 1: Typical CubeSat System Architecture</w:t>
        </w:r>
        <w:r>
          <w:rPr>
            <w:noProof/>
            <w:webHidden/>
          </w:rPr>
          <w:tab/>
        </w:r>
        <w:r>
          <w:rPr>
            <w:noProof/>
            <w:webHidden/>
          </w:rPr>
          <w:fldChar w:fldCharType="begin"/>
        </w:r>
        <w:r>
          <w:rPr>
            <w:noProof/>
            <w:webHidden/>
          </w:rPr>
          <w:instrText xml:space="preserve"> PAGEREF _Toc207775176 \h </w:instrText>
        </w:r>
        <w:r>
          <w:rPr>
            <w:noProof/>
            <w:webHidden/>
          </w:rPr>
        </w:r>
        <w:r>
          <w:rPr>
            <w:noProof/>
            <w:webHidden/>
          </w:rPr>
          <w:fldChar w:fldCharType="separate"/>
        </w:r>
        <w:r>
          <w:rPr>
            <w:noProof/>
            <w:webHidden/>
          </w:rPr>
          <w:t>7</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77" w:history="1">
        <w:r w:rsidRPr="00BE5A54">
          <w:rPr>
            <w:rStyle w:val="Hyperlink"/>
            <w:noProof/>
          </w:rPr>
          <w:t xml:space="preserve">Figure 2: Location of highest stress </w:t>
        </w:r>
        <w:r w:rsidRPr="00BE5A54">
          <w:rPr>
            <w:rStyle w:val="Hyperlink"/>
            <w:noProof/>
            <w:lang w:val="en-CA"/>
          </w:rPr>
          <w:t>(Intelligent Space Systems Laboratory 2001)</w:t>
        </w:r>
        <w:r>
          <w:rPr>
            <w:noProof/>
            <w:webHidden/>
          </w:rPr>
          <w:tab/>
        </w:r>
        <w:r>
          <w:rPr>
            <w:noProof/>
            <w:webHidden/>
          </w:rPr>
          <w:fldChar w:fldCharType="begin"/>
        </w:r>
        <w:r>
          <w:rPr>
            <w:noProof/>
            <w:webHidden/>
          </w:rPr>
          <w:instrText xml:space="preserve"> PAGEREF _Toc207775177 \h </w:instrText>
        </w:r>
        <w:r>
          <w:rPr>
            <w:noProof/>
            <w:webHidden/>
          </w:rPr>
        </w:r>
        <w:r>
          <w:rPr>
            <w:noProof/>
            <w:webHidden/>
          </w:rPr>
          <w:fldChar w:fldCharType="separate"/>
        </w:r>
        <w:r>
          <w:rPr>
            <w:noProof/>
            <w:webHidden/>
          </w:rPr>
          <w:t>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78" w:history="1">
        <w:r w:rsidRPr="00BE5A54">
          <w:rPr>
            <w:rStyle w:val="Hyperlink"/>
            <w:noProof/>
          </w:rPr>
          <w:t>Figure 3: CubeSat Specification drawing (HutputtEanasin and Toorian 2006, 7)</w:t>
        </w:r>
        <w:r>
          <w:rPr>
            <w:noProof/>
            <w:webHidden/>
          </w:rPr>
          <w:tab/>
        </w:r>
        <w:r>
          <w:rPr>
            <w:noProof/>
            <w:webHidden/>
          </w:rPr>
          <w:fldChar w:fldCharType="begin"/>
        </w:r>
        <w:r>
          <w:rPr>
            <w:noProof/>
            <w:webHidden/>
          </w:rPr>
          <w:instrText xml:space="preserve"> PAGEREF _Toc207775178 \h </w:instrText>
        </w:r>
        <w:r>
          <w:rPr>
            <w:noProof/>
            <w:webHidden/>
          </w:rPr>
        </w:r>
        <w:r>
          <w:rPr>
            <w:noProof/>
            <w:webHidden/>
          </w:rPr>
          <w:fldChar w:fldCharType="separate"/>
        </w:r>
        <w:r>
          <w:rPr>
            <w:noProof/>
            <w:webHidden/>
          </w:rPr>
          <w:t>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79" w:history="1">
        <w:r w:rsidRPr="00BE5A54">
          <w:rPr>
            <w:rStyle w:val="Hyperlink"/>
            <w:noProof/>
          </w:rPr>
          <w:t xml:space="preserve">Figure 4: Diagram of a typical Mil-STD-1553 bus </w:t>
        </w:r>
        <w:r w:rsidRPr="00BE5A54">
          <w:rPr>
            <w:rStyle w:val="Hyperlink"/>
            <w:noProof/>
            <w:lang w:val="en-CA"/>
          </w:rPr>
          <w:t>(Wikipedia 2007)</w:t>
        </w:r>
        <w:r>
          <w:rPr>
            <w:noProof/>
            <w:webHidden/>
          </w:rPr>
          <w:tab/>
        </w:r>
        <w:r>
          <w:rPr>
            <w:noProof/>
            <w:webHidden/>
          </w:rPr>
          <w:fldChar w:fldCharType="begin"/>
        </w:r>
        <w:r>
          <w:rPr>
            <w:noProof/>
            <w:webHidden/>
          </w:rPr>
          <w:instrText xml:space="preserve"> PAGEREF _Toc207775179 \h </w:instrText>
        </w:r>
        <w:r>
          <w:rPr>
            <w:noProof/>
            <w:webHidden/>
          </w:rPr>
        </w:r>
        <w:r>
          <w:rPr>
            <w:noProof/>
            <w:webHidden/>
          </w:rPr>
          <w:fldChar w:fldCharType="separate"/>
        </w:r>
        <w:r>
          <w:rPr>
            <w:noProof/>
            <w:webHidden/>
          </w:rPr>
          <w:t>16</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0" w:history="1">
        <w:r w:rsidRPr="00BE5A54">
          <w:rPr>
            <w:rStyle w:val="Hyperlink"/>
            <w:noProof/>
          </w:rPr>
          <w:t>Figure 5: SpaceWire configuration (ESA 2003)</w:t>
        </w:r>
        <w:r>
          <w:rPr>
            <w:noProof/>
            <w:webHidden/>
          </w:rPr>
          <w:tab/>
        </w:r>
        <w:r>
          <w:rPr>
            <w:noProof/>
            <w:webHidden/>
          </w:rPr>
          <w:fldChar w:fldCharType="begin"/>
        </w:r>
        <w:r>
          <w:rPr>
            <w:noProof/>
            <w:webHidden/>
          </w:rPr>
          <w:instrText xml:space="preserve"> PAGEREF _Toc207775180 \h </w:instrText>
        </w:r>
        <w:r>
          <w:rPr>
            <w:noProof/>
            <w:webHidden/>
          </w:rPr>
        </w:r>
        <w:r>
          <w:rPr>
            <w:noProof/>
            <w:webHidden/>
          </w:rPr>
          <w:fldChar w:fldCharType="separate"/>
        </w:r>
        <w:r>
          <w:rPr>
            <w:noProof/>
            <w:webHidden/>
          </w:rPr>
          <w:t>17</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1" w:history="1">
        <w:r w:rsidRPr="00BE5A54">
          <w:rPr>
            <w:rStyle w:val="Hyperlink"/>
            <w:noProof/>
          </w:rPr>
          <w:t xml:space="preserve">Figure 6: Example SPI interface </w:t>
        </w:r>
        <w:r w:rsidRPr="00BE5A54">
          <w:rPr>
            <w:rStyle w:val="Hyperlink"/>
            <w:noProof/>
            <w:lang w:val="en-CA"/>
          </w:rPr>
          <w:t>(Wikipedia 2008)</w:t>
        </w:r>
        <w:r>
          <w:rPr>
            <w:noProof/>
            <w:webHidden/>
          </w:rPr>
          <w:tab/>
        </w:r>
        <w:r>
          <w:rPr>
            <w:noProof/>
            <w:webHidden/>
          </w:rPr>
          <w:fldChar w:fldCharType="begin"/>
        </w:r>
        <w:r>
          <w:rPr>
            <w:noProof/>
            <w:webHidden/>
          </w:rPr>
          <w:instrText xml:space="preserve"> PAGEREF _Toc207775181 \h </w:instrText>
        </w:r>
        <w:r>
          <w:rPr>
            <w:noProof/>
            <w:webHidden/>
          </w:rPr>
        </w:r>
        <w:r>
          <w:rPr>
            <w:noProof/>
            <w:webHidden/>
          </w:rPr>
          <w:fldChar w:fldCharType="separate"/>
        </w:r>
        <w:r>
          <w:rPr>
            <w:noProof/>
            <w:webHidden/>
          </w:rPr>
          <w:t>18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2" w:history="1">
        <w:r w:rsidRPr="00BE5A54">
          <w:rPr>
            <w:rStyle w:val="Hyperlink"/>
            <w:noProof/>
          </w:rPr>
          <w:t>Figure 7: KUTESat system block diagram original (Paruchuri 2006)</w:t>
        </w:r>
        <w:r>
          <w:rPr>
            <w:noProof/>
            <w:webHidden/>
          </w:rPr>
          <w:tab/>
        </w:r>
        <w:r>
          <w:rPr>
            <w:noProof/>
            <w:webHidden/>
          </w:rPr>
          <w:fldChar w:fldCharType="begin"/>
        </w:r>
        <w:r>
          <w:rPr>
            <w:noProof/>
            <w:webHidden/>
          </w:rPr>
          <w:instrText xml:space="preserve"> PAGEREF _Toc207775182 \h </w:instrText>
        </w:r>
        <w:r>
          <w:rPr>
            <w:noProof/>
            <w:webHidden/>
          </w:rPr>
        </w:r>
        <w:r>
          <w:rPr>
            <w:noProof/>
            <w:webHidden/>
          </w:rPr>
          <w:fldChar w:fldCharType="separate"/>
        </w:r>
        <w:r>
          <w:rPr>
            <w:noProof/>
            <w:webHidden/>
          </w:rPr>
          <w:t>18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3" w:history="1">
        <w:r w:rsidRPr="00BE5A54">
          <w:rPr>
            <w:rStyle w:val="Hyperlink"/>
            <w:noProof/>
          </w:rPr>
          <w:t>Figure 8: KUTESat final configuration (Paruchuri 2006)</w:t>
        </w:r>
        <w:r>
          <w:rPr>
            <w:noProof/>
            <w:webHidden/>
          </w:rPr>
          <w:tab/>
        </w:r>
        <w:r>
          <w:rPr>
            <w:noProof/>
            <w:webHidden/>
          </w:rPr>
          <w:fldChar w:fldCharType="begin"/>
        </w:r>
        <w:r>
          <w:rPr>
            <w:noProof/>
            <w:webHidden/>
          </w:rPr>
          <w:instrText xml:space="preserve"> PAGEREF _Toc207775183 \h </w:instrText>
        </w:r>
        <w:r>
          <w:rPr>
            <w:noProof/>
            <w:webHidden/>
          </w:rPr>
        </w:r>
        <w:r>
          <w:rPr>
            <w:noProof/>
            <w:webHidden/>
          </w:rPr>
          <w:fldChar w:fldCharType="separate"/>
        </w:r>
        <w:r>
          <w:rPr>
            <w:noProof/>
            <w:webHidden/>
          </w:rPr>
          <w:t>18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4" w:history="1">
        <w:r w:rsidRPr="00BE5A54">
          <w:rPr>
            <w:rStyle w:val="Hyperlink"/>
            <w:noProof/>
          </w:rPr>
          <w:t xml:space="preserve">Figure 9: Xi 3 system block diagram </w:t>
        </w:r>
        <w:r w:rsidRPr="00BE5A54">
          <w:rPr>
            <w:rStyle w:val="Hyperlink"/>
            <w:noProof/>
            <w:lang w:val="en-CA"/>
          </w:rPr>
          <w:t>(Intelligent Space Systems Laboratory 2001)</w:t>
        </w:r>
        <w:r>
          <w:rPr>
            <w:noProof/>
            <w:webHidden/>
          </w:rPr>
          <w:tab/>
        </w:r>
        <w:r>
          <w:rPr>
            <w:noProof/>
            <w:webHidden/>
          </w:rPr>
          <w:fldChar w:fldCharType="begin"/>
        </w:r>
        <w:r>
          <w:rPr>
            <w:noProof/>
            <w:webHidden/>
          </w:rPr>
          <w:instrText xml:space="preserve"> PAGEREF _Toc207775184 \h </w:instrText>
        </w:r>
        <w:r>
          <w:rPr>
            <w:noProof/>
            <w:webHidden/>
          </w:rPr>
        </w:r>
        <w:r>
          <w:rPr>
            <w:noProof/>
            <w:webHidden/>
          </w:rPr>
          <w:fldChar w:fldCharType="separate"/>
        </w:r>
        <w:r>
          <w:rPr>
            <w:noProof/>
            <w:webHidden/>
          </w:rPr>
          <w:t>19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5" w:history="1">
        <w:r w:rsidRPr="00BE5A54">
          <w:rPr>
            <w:rStyle w:val="Hyperlink"/>
            <w:noProof/>
          </w:rPr>
          <w:t xml:space="preserve">Figure 10: nCube System block diagram </w:t>
        </w:r>
        <w:r w:rsidRPr="00BE5A54">
          <w:rPr>
            <w:rStyle w:val="Hyperlink"/>
            <w:noProof/>
            <w:lang w:val="en-CA"/>
          </w:rPr>
          <w:t>(Øverby 2004)</w:t>
        </w:r>
        <w:r>
          <w:rPr>
            <w:noProof/>
            <w:webHidden/>
          </w:rPr>
          <w:tab/>
        </w:r>
        <w:r>
          <w:rPr>
            <w:noProof/>
            <w:webHidden/>
          </w:rPr>
          <w:fldChar w:fldCharType="begin"/>
        </w:r>
        <w:r>
          <w:rPr>
            <w:noProof/>
            <w:webHidden/>
          </w:rPr>
          <w:instrText xml:space="preserve"> PAGEREF _Toc207775185 \h </w:instrText>
        </w:r>
        <w:r>
          <w:rPr>
            <w:noProof/>
            <w:webHidden/>
          </w:rPr>
        </w:r>
        <w:r>
          <w:rPr>
            <w:noProof/>
            <w:webHidden/>
          </w:rPr>
          <w:fldChar w:fldCharType="separate"/>
        </w:r>
        <w:r>
          <w:rPr>
            <w:noProof/>
            <w:webHidden/>
          </w:rPr>
          <w:t>20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6" w:history="1">
        <w:r w:rsidRPr="00BE5A54">
          <w:rPr>
            <w:rStyle w:val="Hyperlink"/>
            <w:noProof/>
          </w:rPr>
          <w:t>Figure 11: CubeSat kit Interface (Pumkin 2007)</w:t>
        </w:r>
        <w:r>
          <w:rPr>
            <w:noProof/>
            <w:webHidden/>
          </w:rPr>
          <w:tab/>
        </w:r>
        <w:r>
          <w:rPr>
            <w:noProof/>
            <w:webHidden/>
          </w:rPr>
          <w:fldChar w:fldCharType="begin"/>
        </w:r>
        <w:r>
          <w:rPr>
            <w:noProof/>
            <w:webHidden/>
          </w:rPr>
          <w:instrText xml:space="preserve"> PAGEREF _Toc207775186 \h </w:instrText>
        </w:r>
        <w:r>
          <w:rPr>
            <w:noProof/>
            <w:webHidden/>
          </w:rPr>
        </w:r>
        <w:r>
          <w:rPr>
            <w:noProof/>
            <w:webHidden/>
          </w:rPr>
          <w:fldChar w:fldCharType="separate"/>
        </w:r>
        <w:r>
          <w:rPr>
            <w:noProof/>
            <w:webHidden/>
          </w:rPr>
          <w:t>21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7" w:history="1">
        <w:r w:rsidRPr="00BE5A54">
          <w:rPr>
            <w:rStyle w:val="Hyperlink"/>
            <w:noProof/>
          </w:rPr>
          <w:t>Figure 12: Satellite configuration drawing</w:t>
        </w:r>
        <w:r>
          <w:rPr>
            <w:noProof/>
            <w:webHidden/>
          </w:rPr>
          <w:tab/>
        </w:r>
        <w:r>
          <w:rPr>
            <w:noProof/>
            <w:webHidden/>
          </w:rPr>
          <w:fldChar w:fldCharType="begin"/>
        </w:r>
        <w:r>
          <w:rPr>
            <w:noProof/>
            <w:webHidden/>
          </w:rPr>
          <w:instrText xml:space="preserve"> PAGEREF _Toc207775187 \h </w:instrText>
        </w:r>
        <w:r>
          <w:rPr>
            <w:noProof/>
            <w:webHidden/>
          </w:rPr>
        </w:r>
        <w:r>
          <w:rPr>
            <w:noProof/>
            <w:webHidden/>
          </w:rPr>
          <w:fldChar w:fldCharType="separate"/>
        </w:r>
        <w:r>
          <w:rPr>
            <w:noProof/>
            <w:webHidden/>
          </w:rPr>
          <w:t>37</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8" w:history="1">
        <w:r w:rsidRPr="00BE5A54">
          <w:rPr>
            <w:rStyle w:val="Hyperlink"/>
            <w:noProof/>
          </w:rPr>
          <w:t>Figure 13: System block diagram (hardware specific)</w:t>
        </w:r>
        <w:r>
          <w:rPr>
            <w:noProof/>
            <w:webHidden/>
          </w:rPr>
          <w:tab/>
        </w:r>
        <w:r>
          <w:rPr>
            <w:noProof/>
            <w:webHidden/>
          </w:rPr>
          <w:fldChar w:fldCharType="begin"/>
        </w:r>
        <w:r>
          <w:rPr>
            <w:noProof/>
            <w:webHidden/>
          </w:rPr>
          <w:instrText xml:space="preserve"> PAGEREF _Toc207775188 \h </w:instrText>
        </w:r>
        <w:r>
          <w:rPr>
            <w:noProof/>
            <w:webHidden/>
          </w:rPr>
        </w:r>
        <w:r>
          <w:rPr>
            <w:noProof/>
            <w:webHidden/>
          </w:rPr>
          <w:fldChar w:fldCharType="separate"/>
        </w:r>
        <w:r>
          <w:rPr>
            <w:noProof/>
            <w:webHidden/>
          </w:rPr>
          <w:t>38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89" w:history="1">
        <w:r w:rsidRPr="00BE5A54">
          <w:rPr>
            <w:rStyle w:val="Hyperlink"/>
            <w:noProof/>
          </w:rPr>
          <w:t>Figure 14: Systems block representation of the proposed standard.</w:t>
        </w:r>
        <w:r>
          <w:rPr>
            <w:noProof/>
            <w:webHidden/>
          </w:rPr>
          <w:tab/>
        </w:r>
        <w:r>
          <w:rPr>
            <w:noProof/>
            <w:webHidden/>
          </w:rPr>
          <w:fldChar w:fldCharType="begin"/>
        </w:r>
        <w:r>
          <w:rPr>
            <w:noProof/>
            <w:webHidden/>
          </w:rPr>
          <w:instrText xml:space="preserve"> PAGEREF _Toc207775189 \h </w:instrText>
        </w:r>
        <w:r>
          <w:rPr>
            <w:noProof/>
            <w:webHidden/>
          </w:rPr>
        </w:r>
        <w:r>
          <w:rPr>
            <w:noProof/>
            <w:webHidden/>
          </w:rPr>
          <w:fldChar w:fldCharType="separate"/>
        </w:r>
        <w:r>
          <w:rPr>
            <w:noProof/>
            <w:webHidden/>
          </w:rPr>
          <w:t>40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0" w:history="1">
        <w:r w:rsidRPr="00BE5A54">
          <w:rPr>
            <w:rStyle w:val="Hyperlink"/>
            <w:noProof/>
          </w:rPr>
          <w:t>Figure 15: Electrical Schematic of Interface used on RyeSat.</w:t>
        </w:r>
        <w:r>
          <w:rPr>
            <w:noProof/>
            <w:webHidden/>
          </w:rPr>
          <w:tab/>
        </w:r>
        <w:r>
          <w:rPr>
            <w:noProof/>
            <w:webHidden/>
          </w:rPr>
          <w:fldChar w:fldCharType="begin"/>
        </w:r>
        <w:r>
          <w:rPr>
            <w:noProof/>
            <w:webHidden/>
          </w:rPr>
          <w:instrText xml:space="preserve"> PAGEREF _Toc207775190 \h </w:instrText>
        </w:r>
        <w:r>
          <w:rPr>
            <w:noProof/>
            <w:webHidden/>
          </w:rPr>
        </w:r>
        <w:r>
          <w:rPr>
            <w:noProof/>
            <w:webHidden/>
          </w:rPr>
          <w:fldChar w:fldCharType="separate"/>
        </w:r>
        <w:r>
          <w:rPr>
            <w:noProof/>
            <w:webHidden/>
          </w:rPr>
          <w:t>40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1" w:history="1">
        <w:r w:rsidRPr="00BE5A54">
          <w:rPr>
            <w:rStyle w:val="Hyperlink"/>
            <w:noProof/>
          </w:rPr>
          <w:t>Figure 16: Thermal subsystem block diagram</w:t>
        </w:r>
        <w:r>
          <w:rPr>
            <w:noProof/>
            <w:webHidden/>
          </w:rPr>
          <w:tab/>
        </w:r>
        <w:r>
          <w:rPr>
            <w:noProof/>
            <w:webHidden/>
          </w:rPr>
          <w:fldChar w:fldCharType="begin"/>
        </w:r>
        <w:r>
          <w:rPr>
            <w:noProof/>
            <w:webHidden/>
          </w:rPr>
          <w:instrText xml:space="preserve"> PAGEREF _Toc207775191 \h </w:instrText>
        </w:r>
        <w:r>
          <w:rPr>
            <w:noProof/>
            <w:webHidden/>
          </w:rPr>
        </w:r>
        <w:r>
          <w:rPr>
            <w:noProof/>
            <w:webHidden/>
          </w:rPr>
          <w:fldChar w:fldCharType="separate"/>
        </w:r>
        <w:r>
          <w:rPr>
            <w:noProof/>
            <w:webHidden/>
          </w:rPr>
          <w:t>42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2" w:history="1">
        <w:r w:rsidRPr="00BE5A54">
          <w:rPr>
            <w:rStyle w:val="Hyperlink"/>
            <w:noProof/>
          </w:rPr>
          <w:t>Figure 17: Power subsystem function block diagram</w:t>
        </w:r>
        <w:r>
          <w:rPr>
            <w:noProof/>
            <w:webHidden/>
          </w:rPr>
          <w:tab/>
        </w:r>
        <w:r>
          <w:rPr>
            <w:noProof/>
            <w:webHidden/>
          </w:rPr>
          <w:fldChar w:fldCharType="begin"/>
        </w:r>
        <w:r>
          <w:rPr>
            <w:noProof/>
            <w:webHidden/>
          </w:rPr>
          <w:instrText xml:space="preserve"> PAGEREF _Toc207775192 \h </w:instrText>
        </w:r>
        <w:r>
          <w:rPr>
            <w:noProof/>
            <w:webHidden/>
          </w:rPr>
        </w:r>
        <w:r>
          <w:rPr>
            <w:noProof/>
            <w:webHidden/>
          </w:rPr>
          <w:fldChar w:fldCharType="separate"/>
        </w:r>
        <w:r>
          <w:rPr>
            <w:noProof/>
            <w:webHidden/>
          </w:rPr>
          <w:t>44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3" w:history="1">
        <w:r w:rsidRPr="00BE5A54">
          <w:rPr>
            <w:rStyle w:val="Hyperlink"/>
            <w:noProof/>
          </w:rPr>
          <w:t>Figure 18: ACS hardware block diagram</w:t>
        </w:r>
        <w:r>
          <w:rPr>
            <w:noProof/>
            <w:webHidden/>
          </w:rPr>
          <w:tab/>
        </w:r>
        <w:r>
          <w:rPr>
            <w:noProof/>
            <w:webHidden/>
          </w:rPr>
          <w:fldChar w:fldCharType="begin"/>
        </w:r>
        <w:r>
          <w:rPr>
            <w:noProof/>
            <w:webHidden/>
          </w:rPr>
          <w:instrText xml:space="preserve"> PAGEREF _Toc207775193 \h </w:instrText>
        </w:r>
        <w:r>
          <w:rPr>
            <w:noProof/>
            <w:webHidden/>
          </w:rPr>
        </w:r>
        <w:r>
          <w:rPr>
            <w:noProof/>
            <w:webHidden/>
          </w:rPr>
          <w:fldChar w:fldCharType="separate"/>
        </w:r>
        <w:r>
          <w:rPr>
            <w:noProof/>
            <w:webHidden/>
          </w:rPr>
          <w:t>47</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4" w:history="1">
        <w:r w:rsidRPr="00BE5A54">
          <w:rPr>
            <w:rStyle w:val="Hyperlink"/>
            <w:noProof/>
          </w:rPr>
          <w:t>Figure 19: Considered shape to calculate worst case gravity gradient</w:t>
        </w:r>
        <w:r>
          <w:rPr>
            <w:noProof/>
            <w:webHidden/>
          </w:rPr>
          <w:tab/>
        </w:r>
        <w:r>
          <w:rPr>
            <w:noProof/>
            <w:webHidden/>
          </w:rPr>
          <w:fldChar w:fldCharType="begin"/>
        </w:r>
        <w:r>
          <w:rPr>
            <w:noProof/>
            <w:webHidden/>
          </w:rPr>
          <w:instrText xml:space="preserve"> PAGEREF _Toc207775194 \h </w:instrText>
        </w:r>
        <w:r>
          <w:rPr>
            <w:noProof/>
            <w:webHidden/>
          </w:rPr>
        </w:r>
        <w:r>
          <w:rPr>
            <w:noProof/>
            <w:webHidden/>
          </w:rPr>
          <w:fldChar w:fldCharType="separate"/>
        </w:r>
        <w:r>
          <w:rPr>
            <w:noProof/>
            <w:webHidden/>
          </w:rPr>
          <w:t>48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5" w:history="1">
        <w:r w:rsidRPr="00BE5A54">
          <w:rPr>
            <w:rStyle w:val="Hyperlink"/>
            <w:noProof/>
          </w:rPr>
          <w:t>Figure 20: Layout of potential current loops</w:t>
        </w:r>
        <w:r>
          <w:rPr>
            <w:noProof/>
            <w:webHidden/>
          </w:rPr>
          <w:tab/>
        </w:r>
        <w:r>
          <w:rPr>
            <w:noProof/>
            <w:webHidden/>
          </w:rPr>
          <w:fldChar w:fldCharType="begin"/>
        </w:r>
        <w:r>
          <w:rPr>
            <w:noProof/>
            <w:webHidden/>
          </w:rPr>
          <w:instrText xml:space="preserve"> PAGEREF _Toc207775195 \h </w:instrText>
        </w:r>
        <w:r>
          <w:rPr>
            <w:noProof/>
            <w:webHidden/>
          </w:rPr>
        </w:r>
        <w:r>
          <w:rPr>
            <w:noProof/>
            <w:webHidden/>
          </w:rPr>
          <w:fldChar w:fldCharType="separate"/>
        </w:r>
        <w:r>
          <w:rPr>
            <w:noProof/>
            <w:webHidden/>
          </w:rPr>
          <w:t>49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6" w:history="1">
        <w:r w:rsidRPr="00BE5A54">
          <w:rPr>
            <w:rStyle w:val="Hyperlink"/>
            <w:noProof/>
          </w:rPr>
          <w:t>Figure 21: Picture of Portescap motor</w:t>
        </w:r>
        <w:r>
          <w:rPr>
            <w:noProof/>
            <w:webHidden/>
          </w:rPr>
          <w:tab/>
        </w:r>
        <w:r>
          <w:rPr>
            <w:noProof/>
            <w:webHidden/>
          </w:rPr>
          <w:fldChar w:fldCharType="begin"/>
        </w:r>
        <w:r>
          <w:rPr>
            <w:noProof/>
            <w:webHidden/>
          </w:rPr>
          <w:instrText xml:space="preserve"> PAGEREF _Toc207775196 \h </w:instrText>
        </w:r>
        <w:r>
          <w:rPr>
            <w:noProof/>
            <w:webHidden/>
          </w:rPr>
        </w:r>
        <w:r>
          <w:rPr>
            <w:noProof/>
            <w:webHidden/>
          </w:rPr>
          <w:fldChar w:fldCharType="separate"/>
        </w:r>
        <w:r>
          <w:rPr>
            <w:noProof/>
            <w:webHidden/>
          </w:rPr>
          <w:t>52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7" w:history="1">
        <w:r w:rsidRPr="00BE5A54">
          <w:rPr>
            <w:rStyle w:val="Hyperlink"/>
            <w:noProof/>
          </w:rPr>
          <w:t>Figure 22: Flywheel: solid disc configuration</w:t>
        </w:r>
        <w:r>
          <w:rPr>
            <w:noProof/>
            <w:webHidden/>
          </w:rPr>
          <w:tab/>
        </w:r>
        <w:r>
          <w:rPr>
            <w:noProof/>
            <w:webHidden/>
          </w:rPr>
          <w:fldChar w:fldCharType="begin"/>
        </w:r>
        <w:r>
          <w:rPr>
            <w:noProof/>
            <w:webHidden/>
          </w:rPr>
          <w:instrText xml:space="preserve"> PAGEREF _Toc207775197 \h </w:instrText>
        </w:r>
        <w:r>
          <w:rPr>
            <w:noProof/>
            <w:webHidden/>
          </w:rPr>
        </w:r>
        <w:r>
          <w:rPr>
            <w:noProof/>
            <w:webHidden/>
          </w:rPr>
          <w:fldChar w:fldCharType="separate"/>
        </w:r>
        <w:r>
          <w:rPr>
            <w:noProof/>
            <w:webHidden/>
          </w:rPr>
          <w:t>53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8" w:history="1">
        <w:r w:rsidRPr="00BE5A54">
          <w:rPr>
            <w:rStyle w:val="Hyperlink"/>
            <w:noProof/>
          </w:rPr>
          <w:t>Figure 23: Mass efficient flywheel design</w:t>
        </w:r>
        <w:r>
          <w:rPr>
            <w:noProof/>
            <w:webHidden/>
          </w:rPr>
          <w:tab/>
        </w:r>
        <w:r>
          <w:rPr>
            <w:noProof/>
            <w:webHidden/>
          </w:rPr>
          <w:fldChar w:fldCharType="begin"/>
        </w:r>
        <w:r>
          <w:rPr>
            <w:noProof/>
            <w:webHidden/>
          </w:rPr>
          <w:instrText xml:space="preserve"> PAGEREF _Toc207775198 \h </w:instrText>
        </w:r>
        <w:r>
          <w:rPr>
            <w:noProof/>
            <w:webHidden/>
          </w:rPr>
        </w:r>
        <w:r>
          <w:rPr>
            <w:noProof/>
            <w:webHidden/>
          </w:rPr>
          <w:fldChar w:fldCharType="separate"/>
        </w:r>
        <w:r>
          <w:rPr>
            <w:noProof/>
            <w:webHidden/>
          </w:rPr>
          <w:t>54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199" w:history="1">
        <w:r w:rsidRPr="00BE5A54">
          <w:rPr>
            <w:rStyle w:val="Hyperlink"/>
            <w:noProof/>
          </w:rPr>
          <w:t>Figure 24: Physical network (Sturrman 2007)</w:t>
        </w:r>
        <w:r>
          <w:rPr>
            <w:noProof/>
            <w:webHidden/>
          </w:rPr>
          <w:tab/>
        </w:r>
        <w:r>
          <w:rPr>
            <w:noProof/>
            <w:webHidden/>
          </w:rPr>
          <w:fldChar w:fldCharType="begin"/>
        </w:r>
        <w:r>
          <w:rPr>
            <w:noProof/>
            <w:webHidden/>
          </w:rPr>
          <w:instrText xml:space="preserve"> PAGEREF _Toc207775199 \h </w:instrText>
        </w:r>
        <w:r>
          <w:rPr>
            <w:noProof/>
            <w:webHidden/>
          </w:rPr>
        </w:r>
        <w:r>
          <w:rPr>
            <w:noProof/>
            <w:webHidden/>
          </w:rPr>
          <w:fldChar w:fldCharType="separate"/>
        </w:r>
        <w:r>
          <w:rPr>
            <w:noProof/>
            <w:webHidden/>
          </w:rPr>
          <w:t>61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0" w:history="1">
        <w:r w:rsidRPr="00BE5A54">
          <w:rPr>
            <w:rStyle w:val="Hyperlink"/>
            <w:noProof/>
          </w:rPr>
          <w:t>Figure 25: Sample data sentence</w:t>
        </w:r>
        <w:r>
          <w:rPr>
            <w:noProof/>
            <w:webHidden/>
          </w:rPr>
          <w:tab/>
        </w:r>
        <w:r>
          <w:rPr>
            <w:noProof/>
            <w:webHidden/>
          </w:rPr>
          <w:fldChar w:fldCharType="begin"/>
        </w:r>
        <w:r>
          <w:rPr>
            <w:noProof/>
            <w:webHidden/>
          </w:rPr>
          <w:instrText xml:space="preserve"> PAGEREF _Toc207775200 \h </w:instrText>
        </w:r>
        <w:r>
          <w:rPr>
            <w:noProof/>
            <w:webHidden/>
          </w:rPr>
        </w:r>
        <w:r>
          <w:rPr>
            <w:noProof/>
            <w:webHidden/>
          </w:rPr>
          <w:fldChar w:fldCharType="separate"/>
        </w:r>
        <w:r>
          <w:rPr>
            <w:noProof/>
            <w:webHidden/>
          </w:rPr>
          <w:t>62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1" w:history="1">
        <w:r w:rsidRPr="00BE5A54">
          <w:rPr>
            <w:rStyle w:val="Hyperlink"/>
            <w:noProof/>
          </w:rPr>
          <w:t>Figure 26: Thermal system schematic</w:t>
        </w:r>
        <w:r>
          <w:rPr>
            <w:noProof/>
            <w:webHidden/>
          </w:rPr>
          <w:tab/>
        </w:r>
        <w:r>
          <w:rPr>
            <w:noProof/>
            <w:webHidden/>
          </w:rPr>
          <w:fldChar w:fldCharType="begin"/>
        </w:r>
        <w:r>
          <w:rPr>
            <w:noProof/>
            <w:webHidden/>
          </w:rPr>
          <w:instrText xml:space="preserve"> PAGEREF _Toc207775201 \h </w:instrText>
        </w:r>
        <w:r>
          <w:rPr>
            <w:noProof/>
            <w:webHidden/>
          </w:rPr>
        </w:r>
        <w:r>
          <w:rPr>
            <w:noProof/>
            <w:webHidden/>
          </w:rPr>
          <w:fldChar w:fldCharType="separate"/>
        </w:r>
        <w:r>
          <w:rPr>
            <w:noProof/>
            <w:webHidden/>
          </w:rPr>
          <w:t>67</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2" w:history="1">
        <w:r w:rsidRPr="00BE5A54">
          <w:rPr>
            <w:rStyle w:val="Hyperlink"/>
            <w:noProof/>
          </w:rPr>
          <w:t>Figure 27: 3.3V uninterruptible supply circuit</w:t>
        </w:r>
        <w:r>
          <w:rPr>
            <w:noProof/>
            <w:webHidden/>
          </w:rPr>
          <w:tab/>
        </w:r>
        <w:r>
          <w:rPr>
            <w:noProof/>
            <w:webHidden/>
          </w:rPr>
          <w:fldChar w:fldCharType="begin"/>
        </w:r>
        <w:r>
          <w:rPr>
            <w:noProof/>
            <w:webHidden/>
          </w:rPr>
          <w:instrText xml:space="preserve"> PAGEREF _Toc207775202 \h </w:instrText>
        </w:r>
        <w:r>
          <w:rPr>
            <w:noProof/>
            <w:webHidden/>
          </w:rPr>
        </w:r>
        <w:r>
          <w:rPr>
            <w:noProof/>
            <w:webHidden/>
          </w:rPr>
          <w:fldChar w:fldCharType="separate"/>
        </w:r>
        <w:r>
          <w:rPr>
            <w:noProof/>
            <w:webHidden/>
          </w:rPr>
          <w:t>69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3" w:history="1">
        <w:r w:rsidRPr="00BE5A54">
          <w:rPr>
            <w:rStyle w:val="Hyperlink"/>
            <w:noProof/>
          </w:rPr>
          <w:t>Figure 28: 5 volt step up and supply circuit</w:t>
        </w:r>
        <w:r>
          <w:rPr>
            <w:noProof/>
            <w:webHidden/>
          </w:rPr>
          <w:tab/>
        </w:r>
        <w:r>
          <w:rPr>
            <w:noProof/>
            <w:webHidden/>
          </w:rPr>
          <w:fldChar w:fldCharType="begin"/>
        </w:r>
        <w:r>
          <w:rPr>
            <w:noProof/>
            <w:webHidden/>
          </w:rPr>
          <w:instrText xml:space="preserve"> PAGEREF _Toc207775203 \h </w:instrText>
        </w:r>
        <w:r>
          <w:rPr>
            <w:noProof/>
            <w:webHidden/>
          </w:rPr>
        </w:r>
        <w:r>
          <w:rPr>
            <w:noProof/>
            <w:webHidden/>
          </w:rPr>
          <w:fldChar w:fldCharType="separate"/>
        </w:r>
        <w:r>
          <w:rPr>
            <w:noProof/>
            <w:webHidden/>
          </w:rPr>
          <w:t>71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4" w:history="1">
        <w:r w:rsidRPr="00BE5A54">
          <w:rPr>
            <w:rStyle w:val="Hyperlink"/>
            <w:noProof/>
          </w:rPr>
          <w:t>Figure 29: 3.3V 250 mA power supply lines (PS 1and3)</w:t>
        </w:r>
        <w:r>
          <w:rPr>
            <w:noProof/>
            <w:webHidden/>
          </w:rPr>
          <w:tab/>
        </w:r>
        <w:r>
          <w:rPr>
            <w:noProof/>
            <w:webHidden/>
          </w:rPr>
          <w:fldChar w:fldCharType="begin"/>
        </w:r>
        <w:r>
          <w:rPr>
            <w:noProof/>
            <w:webHidden/>
          </w:rPr>
          <w:instrText xml:space="preserve"> PAGEREF _Toc207775204 \h </w:instrText>
        </w:r>
        <w:r>
          <w:rPr>
            <w:noProof/>
            <w:webHidden/>
          </w:rPr>
        </w:r>
        <w:r>
          <w:rPr>
            <w:noProof/>
            <w:webHidden/>
          </w:rPr>
          <w:fldChar w:fldCharType="separate"/>
        </w:r>
        <w:r>
          <w:rPr>
            <w:noProof/>
            <w:webHidden/>
          </w:rPr>
          <w:t>71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5" w:history="1">
        <w:r w:rsidRPr="00BE5A54">
          <w:rPr>
            <w:rStyle w:val="Hyperlink"/>
            <w:noProof/>
          </w:rPr>
          <w:t>Figure 30: 3.3V 800 mA power supply line (PS 2 and 4)</w:t>
        </w:r>
        <w:r>
          <w:rPr>
            <w:noProof/>
            <w:webHidden/>
          </w:rPr>
          <w:tab/>
        </w:r>
        <w:r>
          <w:rPr>
            <w:noProof/>
            <w:webHidden/>
          </w:rPr>
          <w:fldChar w:fldCharType="begin"/>
        </w:r>
        <w:r>
          <w:rPr>
            <w:noProof/>
            <w:webHidden/>
          </w:rPr>
          <w:instrText xml:space="preserve"> PAGEREF _Toc207775205 \h </w:instrText>
        </w:r>
        <w:r>
          <w:rPr>
            <w:noProof/>
            <w:webHidden/>
          </w:rPr>
        </w:r>
        <w:r>
          <w:rPr>
            <w:noProof/>
            <w:webHidden/>
          </w:rPr>
          <w:fldChar w:fldCharType="separate"/>
        </w:r>
        <w:r>
          <w:rPr>
            <w:noProof/>
            <w:webHidden/>
          </w:rPr>
          <w:t>71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6" w:history="1">
        <w:r w:rsidRPr="00BE5A54">
          <w:rPr>
            <w:rStyle w:val="Hyperlink"/>
            <w:noProof/>
          </w:rPr>
          <w:t>Figure 31: Feed line control mechanism</w:t>
        </w:r>
        <w:r>
          <w:rPr>
            <w:noProof/>
            <w:webHidden/>
          </w:rPr>
          <w:tab/>
        </w:r>
        <w:r>
          <w:rPr>
            <w:noProof/>
            <w:webHidden/>
          </w:rPr>
          <w:fldChar w:fldCharType="begin"/>
        </w:r>
        <w:r>
          <w:rPr>
            <w:noProof/>
            <w:webHidden/>
          </w:rPr>
          <w:instrText xml:space="preserve"> PAGEREF _Toc207775206 \h </w:instrText>
        </w:r>
        <w:r>
          <w:rPr>
            <w:noProof/>
            <w:webHidden/>
          </w:rPr>
        </w:r>
        <w:r>
          <w:rPr>
            <w:noProof/>
            <w:webHidden/>
          </w:rPr>
          <w:fldChar w:fldCharType="separate"/>
        </w:r>
        <w:r>
          <w:rPr>
            <w:noProof/>
            <w:webHidden/>
          </w:rPr>
          <w:t>72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7" w:history="1">
        <w:r w:rsidRPr="00BE5A54">
          <w:rPr>
            <w:rStyle w:val="Hyperlink"/>
            <w:noProof/>
          </w:rPr>
          <w:t>Figure 32: Two solar cell circuit</w:t>
        </w:r>
        <w:r>
          <w:rPr>
            <w:noProof/>
            <w:webHidden/>
          </w:rPr>
          <w:tab/>
        </w:r>
        <w:r>
          <w:rPr>
            <w:noProof/>
            <w:webHidden/>
          </w:rPr>
          <w:fldChar w:fldCharType="begin"/>
        </w:r>
        <w:r>
          <w:rPr>
            <w:noProof/>
            <w:webHidden/>
          </w:rPr>
          <w:instrText xml:space="preserve"> PAGEREF _Toc207775207 \h </w:instrText>
        </w:r>
        <w:r>
          <w:rPr>
            <w:noProof/>
            <w:webHidden/>
          </w:rPr>
        </w:r>
        <w:r>
          <w:rPr>
            <w:noProof/>
            <w:webHidden/>
          </w:rPr>
          <w:fldChar w:fldCharType="separate"/>
        </w:r>
        <w:r>
          <w:rPr>
            <w:noProof/>
            <w:webHidden/>
          </w:rPr>
          <w:t>75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8" w:history="1">
        <w:r w:rsidRPr="00BE5A54">
          <w:rPr>
            <w:rStyle w:val="Hyperlink"/>
            <w:noProof/>
          </w:rPr>
          <w:t>Figure 33: Battery charger circuit</w:t>
        </w:r>
        <w:r>
          <w:rPr>
            <w:noProof/>
            <w:webHidden/>
          </w:rPr>
          <w:tab/>
        </w:r>
        <w:r>
          <w:rPr>
            <w:noProof/>
            <w:webHidden/>
          </w:rPr>
          <w:fldChar w:fldCharType="begin"/>
        </w:r>
        <w:r>
          <w:rPr>
            <w:noProof/>
            <w:webHidden/>
          </w:rPr>
          <w:instrText xml:space="preserve"> PAGEREF _Toc207775208 \h </w:instrText>
        </w:r>
        <w:r>
          <w:rPr>
            <w:noProof/>
            <w:webHidden/>
          </w:rPr>
        </w:r>
        <w:r>
          <w:rPr>
            <w:noProof/>
            <w:webHidden/>
          </w:rPr>
          <w:fldChar w:fldCharType="separate"/>
        </w:r>
        <w:r>
          <w:rPr>
            <w:noProof/>
            <w:webHidden/>
          </w:rPr>
          <w:t>76</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09" w:history="1">
        <w:r w:rsidRPr="00BE5A54">
          <w:rPr>
            <w:rStyle w:val="Hyperlink"/>
            <w:noProof/>
          </w:rPr>
          <w:t>Figure 34: Battery monitor circuit</w:t>
        </w:r>
        <w:r>
          <w:rPr>
            <w:noProof/>
            <w:webHidden/>
          </w:rPr>
          <w:tab/>
        </w:r>
        <w:r>
          <w:rPr>
            <w:noProof/>
            <w:webHidden/>
          </w:rPr>
          <w:fldChar w:fldCharType="begin"/>
        </w:r>
        <w:r>
          <w:rPr>
            <w:noProof/>
            <w:webHidden/>
          </w:rPr>
          <w:instrText xml:space="preserve"> PAGEREF _Toc207775209 \h </w:instrText>
        </w:r>
        <w:r>
          <w:rPr>
            <w:noProof/>
            <w:webHidden/>
          </w:rPr>
        </w:r>
        <w:r>
          <w:rPr>
            <w:noProof/>
            <w:webHidden/>
          </w:rPr>
          <w:fldChar w:fldCharType="separate"/>
        </w:r>
        <w:r>
          <w:rPr>
            <w:noProof/>
            <w:webHidden/>
          </w:rPr>
          <w:t>76</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0" w:history="1">
        <w:r w:rsidRPr="00BE5A54">
          <w:rPr>
            <w:rStyle w:val="Hyperlink"/>
            <w:noProof/>
          </w:rPr>
          <w:t>Figure 35: Interface to the satellite bus</w:t>
        </w:r>
        <w:r>
          <w:rPr>
            <w:noProof/>
            <w:webHidden/>
          </w:rPr>
          <w:tab/>
        </w:r>
        <w:r>
          <w:rPr>
            <w:noProof/>
            <w:webHidden/>
          </w:rPr>
          <w:fldChar w:fldCharType="begin"/>
        </w:r>
        <w:r>
          <w:rPr>
            <w:noProof/>
            <w:webHidden/>
          </w:rPr>
          <w:instrText xml:space="preserve"> PAGEREF _Toc207775210 \h </w:instrText>
        </w:r>
        <w:r>
          <w:rPr>
            <w:noProof/>
            <w:webHidden/>
          </w:rPr>
        </w:r>
        <w:r>
          <w:rPr>
            <w:noProof/>
            <w:webHidden/>
          </w:rPr>
          <w:fldChar w:fldCharType="separate"/>
        </w:r>
        <w:r>
          <w:rPr>
            <w:noProof/>
            <w:webHidden/>
          </w:rPr>
          <w:t>77</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1" w:history="1">
        <w:r w:rsidRPr="00BE5A54">
          <w:rPr>
            <w:rStyle w:val="Hyperlink"/>
            <w:noProof/>
          </w:rPr>
          <w:t>Figure 36: Microcontroller pin-out</w:t>
        </w:r>
        <w:r>
          <w:rPr>
            <w:noProof/>
            <w:webHidden/>
          </w:rPr>
          <w:tab/>
        </w:r>
        <w:r>
          <w:rPr>
            <w:noProof/>
            <w:webHidden/>
          </w:rPr>
          <w:fldChar w:fldCharType="begin"/>
        </w:r>
        <w:r>
          <w:rPr>
            <w:noProof/>
            <w:webHidden/>
          </w:rPr>
          <w:instrText xml:space="preserve"> PAGEREF _Toc207775211 \h </w:instrText>
        </w:r>
        <w:r>
          <w:rPr>
            <w:noProof/>
            <w:webHidden/>
          </w:rPr>
        </w:r>
        <w:r>
          <w:rPr>
            <w:noProof/>
            <w:webHidden/>
          </w:rPr>
          <w:fldChar w:fldCharType="separate"/>
        </w:r>
        <w:r>
          <w:rPr>
            <w:noProof/>
            <w:webHidden/>
          </w:rPr>
          <w:t>77</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2" w:history="1">
        <w:r w:rsidRPr="00BE5A54">
          <w:rPr>
            <w:rStyle w:val="Hyperlink"/>
            <w:noProof/>
          </w:rPr>
          <w:t>Figure 37: Power subsystem schematic</w:t>
        </w:r>
        <w:r>
          <w:rPr>
            <w:noProof/>
            <w:webHidden/>
          </w:rPr>
          <w:tab/>
        </w:r>
        <w:r>
          <w:rPr>
            <w:noProof/>
            <w:webHidden/>
          </w:rPr>
          <w:fldChar w:fldCharType="begin"/>
        </w:r>
        <w:r>
          <w:rPr>
            <w:noProof/>
            <w:webHidden/>
          </w:rPr>
          <w:instrText xml:space="preserve"> PAGEREF _Toc207775212 \h </w:instrText>
        </w:r>
        <w:r>
          <w:rPr>
            <w:noProof/>
            <w:webHidden/>
          </w:rPr>
        </w:r>
        <w:r>
          <w:rPr>
            <w:noProof/>
            <w:webHidden/>
          </w:rPr>
          <w:fldChar w:fldCharType="separate"/>
        </w:r>
        <w:r>
          <w:rPr>
            <w:noProof/>
            <w:webHidden/>
          </w:rPr>
          <w:t>78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3" w:history="1">
        <w:r w:rsidRPr="00BE5A54">
          <w:rPr>
            <w:rStyle w:val="Hyperlink"/>
            <w:noProof/>
          </w:rPr>
          <w:t>Figure 38: Power subsystem schematic continued</w:t>
        </w:r>
        <w:r>
          <w:rPr>
            <w:noProof/>
            <w:webHidden/>
          </w:rPr>
          <w:tab/>
        </w:r>
        <w:r>
          <w:rPr>
            <w:noProof/>
            <w:webHidden/>
          </w:rPr>
          <w:fldChar w:fldCharType="begin"/>
        </w:r>
        <w:r>
          <w:rPr>
            <w:noProof/>
            <w:webHidden/>
          </w:rPr>
          <w:instrText xml:space="preserve"> PAGEREF _Toc207775213 \h </w:instrText>
        </w:r>
        <w:r>
          <w:rPr>
            <w:noProof/>
            <w:webHidden/>
          </w:rPr>
        </w:r>
        <w:r>
          <w:rPr>
            <w:noProof/>
            <w:webHidden/>
          </w:rPr>
          <w:fldChar w:fldCharType="separate"/>
        </w:r>
        <w:r>
          <w:rPr>
            <w:noProof/>
            <w:webHidden/>
          </w:rPr>
          <w:t>79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4" w:history="1">
        <w:r w:rsidRPr="00BE5A54">
          <w:rPr>
            <w:rStyle w:val="Hyperlink"/>
            <w:noProof/>
          </w:rPr>
          <w:t>Figure 39: PCB layout</w:t>
        </w:r>
        <w:r>
          <w:rPr>
            <w:noProof/>
            <w:webHidden/>
          </w:rPr>
          <w:tab/>
        </w:r>
        <w:r>
          <w:rPr>
            <w:noProof/>
            <w:webHidden/>
          </w:rPr>
          <w:fldChar w:fldCharType="begin"/>
        </w:r>
        <w:r>
          <w:rPr>
            <w:noProof/>
            <w:webHidden/>
          </w:rPr>
          <w:instrText xml:space="preserve"> PAGEREF _Toc207775214 \h </w:instrText>
        </w:r>
        <w:r>
          <w:rPr>
            <w:noProof/>
            <w:webHidden/>
          </w:rPr>
        </w:r>
        <w:r>
          <w:rPr>
            <w:noProof/>
            <w:webHidden/>
          </w:rPr>
          <w:fldChar w:fldCharType="separate"/>
        </w:r>
        <w:r>
          <w:rPr>
            <w:noProof/>
            <w:webHidden/>
          </w:rPr>
          <w:t>80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5" w:history="1">
        <w:r w:rsidRPr="00BE5A54">
          <w:rPr>
            <w:rStyle w:val="Hyperlink"/>
            <w:noProof/>
          </w:rPr>
          <w:t>Figure 40: Firmware Design (Main loop)</w:t>
        </w:r>
        <w:r>
          <w:rPr>
            <w:noProof/>
            <w:webHidden/>
          </w:rPr>
          <w:tab/>
        </w:r>
        <w:r>
          <w:rPr>
            <w:noProof/>
            <w:webHidden/>
          </w:rPr>
          <w:fldChar w:fldCharType="begin"/>
        </w:r>
        <w:r>
          <w:rPr>
            <w:noProof/>
            <w:webHidden/>
          </w:rPr>
          <w:instrText xml:space="preserve"> PAGEREF _Toc207775215 \h </w:instrText>
        </w:r>
        <w:r>
          <w:rPr>
            <w:noProof/>
            <w:webHidden/>
          </w:rPr>
        </w:r>
        <w:r>
          <w:rPr>
            <w:noProof/>
            <w:webHidden/>
          </w:rPr>
          <w:fldChar w:fldCharType="separate"/>
        </w:r>
        <w:r>
          <w:rPr>
            <w:noProof/>
            <w:webHidden/>
          </w:rPr>
          <w:t>81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6" w:history="1">
        <w:r w:rsidRPr="00BE5A54">
          <w:rPr>
            <w:rStyle w:val="Hyperlink"/>
            <w:noProof/>
          </w:rPr>
          <w:t>Figure 41: Firmware design (Interrupt)</w:t>
        </w:r>
        <w:r>
          <w:rPr>
            <w:noProof/>
            <w:webHidden/>
          </w:rPr>
          <w:tab/>
        </w:r>
        <w:r>
          <w:rPr>
            <w:noProof/>
            <w:webHidden/>
          </w:rPr>
          <w:fldChar w:fldCharType="begin"/>
        </w:r>
        <w:r>
          <w:rPr>
            <w:noProof/>
            <w:webHidden/>
          </w:rPr>
          <w:instrText xml:space="preserve"> PAGEREF _Toc207775216 \h </w:instrText>
        </w:r>
        <w:r>
          <w:rPr>
            <w:noProof/>
            <w:webHidden/>
          </w:rPr>
        </w:r>
        <w:r>
          <w:rPr>
            <w:noProof/>
            <w:webHidden/>
          </w:rPr>
          <w:fldChar w:fldCharType="separate"/>
        </w:r>
        <w:r>
          <w:rPr>
            <w:noProof/>
            <w:webHidden/>
          </w:rPr>
          <w:t>81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7" w:history="1">
        <w:r w:rsidRPr="00BE5A54">
          <w:rPr>
            <w:rStyle w:val="Hyperlink"/>
            <w:noProof/>
          </w:rPr>
          <w:t>Figure 42: Firmware design (Interrupt) continued</w:t>
        </w:r>
        <w:r>
          <w:rPr>
            <w:noProof/>
            <w:webHidden/>
          </w:rPr>
          <w:tab/>
        </w:r>
        <w:r>
          <w:rPr>
            <w:noProof/>
            <w:webHidden/>
          </w:rPr>
          <w:fldChar w:fldCharType="begin"/>
        </w:r>
        <w:r>
          <w:rPr>
            <w:noProof/>
            <w:webHidden/>
          </w:rPr>
          <w:instrText xml:space="preserve"> PAGEREF _Toc207775217 \h </w:instrText>
        </w:r>
        <w:r>
          <w:rPr>
            <w:noProof/>
            <w:webHidden/>
          </w:rPr>
        </w:r>
        <w:r>
          <w:rPr>
            <w:noProof/>
            <w:webHidden/>
          </w:rPr>
          <w:fldChar w:fldCharType="separate"/>
        </w:r>
        <w:r>
          <w:rPr>
            <w:noProof/>
            <w:webHidden/>
          </w:rPr>
          <w:t>81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8" w:history="1">
        <w:r w:rsidRPr="00BE5A54">
          <w:rPr>
            <w:rStyle w:val="Hyperlink"/>
            <w:noProof/>
          </w:rPr>
          <w:t>Figure 43: Schematic for the ACS subsystem (magnetic torquers only)</w:t>
        </w:r>
        <w:r>
          <w:rPr>
            <w:noProof/>
            <w:webHidden/>
          </w:rPr>
          <w:tab/>
        </w:r>
        <w:r>
          <w:rPr>
            <w:noProof/>
            <w:webHidden/>
          </w:rPr>
          <w:fldChar w:fldCharType="begin"/>
        </w:r>
        <w:r>
          <w:rPr>
            <w:noProof/>
            <w:webHidden/>
          </w:rPr>
          <w:instrText xml:space="preserve"> PAGEREF _Toc207775218 \h </w:instrText>
        </w:r>
        <w:r>
          <w:rPr>
            <w:noProof/>
            <w:webHidden/>
          </w:rPr>
        </w:r>
        <w:r>
          <w:rPr>
            <w:noProof/>
            <w:webHidden/>
          </w:rPr>
          <w:fldChar w:fldCharType="separate"/>
        </w:r>
        <w:r>
          <w:rPr>
            <w:noProof/>
            <w:webHidden/>
          </w:rPr>
          <w:t>85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19" w:history="1">
        <w:r w:rsidRPr="00BE5A54">
          <w:rPr>
            <w:rStyle w:val="Hyperlink"/>
            <w:noProof/>
          </w:rPr>
          <w:t>Figure 44: PCB layout (preliminary)</w:t>
        </w:r>
        <w:r>
          <w:rPr>
            <w:noProof/>
            <w:webHidden/>
          </w:rPr>
          <w:tab/>
        </w:r>
        <w:r>
          <w:rPr>
            <w:noProof/>
            <w:webHidden/>
          </w:rPr>
          <w:fldChar w:fldCharType="begin"/>
        </w:r>
        <w:r>
          <w:rPr>
            <w:noProof/>
            <w:webHidden/>
          </w:rPr>
          <w:instrText xml:space="preserve"> PAGEREF _Toc207775219 \h </w:instrText>
        </w:r>
        <w:r>
          <w:rPr>
            <w:noProof/>
            <w:webHidden/>
          </w:rPr>
        </w:r>
        <w:r>
          <w:rPr>
            <w:noProof/>
            <w:webHidden/>
          </w:rPr>
          <w:fldChar w:fldCharType="separate"/>
        </w:r>
        <w:r>
          <w:rPr>
            <w:noProof/>
            <w:webHidden/>
          </w:rPr>
          <w:t>86</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0" w:history="1">
        <w:r w:rsidRPr="00BE5A54">
          <w:rPr>
            <w:rStyle w:val="Hyperlink"/>
            <w:noProof/>
          </w:rPr>
          <w:t>Figure 45: Angular response PD controller.</w:t>
        </w:r>
        <w:r>
          <w:rPr>
            <w:noProof/>
            <w:webHidden/>
          </w:rPr>
          <w:tab/>
        </w:r>
        <w:r>
          <w:rPr>
            <w:noProof/>
            <w:webHidden/>
          </w:rPr>
          <w:fldChar w:fldCharType="begin"/>
        </w:r>
        <w:r>
          <w:rPr>
            <w:noProof/>
            <w:webHidden/>
          </w:rPr>
          <w:instrText xml:space="preserve"> PAGEREF _Toc207775220 \h </w:instrText>
        </w:r>
        <w:r>
          <w:rPr>
            <w:noProof/>
            <w:webHidden/>
          </w:rPr>
        </w:r>
        <w:r>
          <w:rPr>
            <w:noProof/>
            <w:webHidden/>
          </w:rPr>
          <w:fldChar w:fldCharType="separate"/>
        </w:r>
        <w:r>
          <w:rPr>
            <w:noProof/>
            <w:webHidden/>
          </w:rPr>
          <w:t>91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1" w:history="1">
        <w:r w:rsidRPr="00BE5A54">
          <w:rPr>
            <w:rStyle w:val="Hyperlink"/>
            <w:noProof/>
          </w:rPr>
          <w:t>Figure 46: Momentum storage for a simple PD controller</w:t>
        </w:r>
        <w:r>
          <w:rPr>
            <w:noProof/>
            <w:webHidden/>
          </w:rPr>
          <w:tab/>
        </w:r>
        <w:r>
          <w:rPr>
            <w:noProof/>
            <w:webHidden/>
          </w:rPr>
          <w:fldChar w:fldCharType="begin"/>
        </w:r>
        <w:r>
          <w:rPr>
            <w:noProof/>
            <w:webHidden/>
          </w:rPr>
          <w:instrText xml:space="preserve"> PAGEREF _Toc207775221 \h </w:instrText>
        </w:r>
        <w:r>
          <w:rPr>
            <w:noProof/>
            <w:webHidden/>
          </w:rPr>
        </w:r>
        <w:r>
          <w:rPr>
            <w:noProof/>
            <w:webHidden/>
          </w:rPr>
          <w:fldChar w:fldCharType="separate"/>
        </w:r>
        <w:r>
          <w:rPr>
            <w:noProof/>
            <w:webHidden/>
          </w:rPr>
          <w:t>91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2" w:history="1">
        <w:r w:rsidRPr="00BE5A54">
          <w:rPr>
            <w:rStyle w:val="Hyperlink"/>
            <w:noProof/>
          </w:rPr>
          <w:t>Figure 47: Torques for PD controller</w:t>
        </w:r>
        <w:r>
          <w:rPr>
            <w:noProof/>
            <w:webHidden/>
          </w:rPr>
          <w:tab/>
        </w:r>
        <w:r>
          <w:rPr>
            <w:noProof/>
            <w:webHidden/>
          </w:rPr>
          <w:fldChar w:fldCharType="begin"/>
        </w:r>
        <w:r>
          <w:rPr>
            <w:noProof/>
            <w:webHidden/>
          </w:rPr>
          <w:instrText xml:space="preserve"> PAGEREF _Toc207775222 \h </w:instrText>
        </w:r>
        <w:r>
          <w:rPr>
            <w:noProof/>
            <w:webHidden/>
          </w:rPr>
        </w:r>
        <w:r>
          <w:rPr>
            <w:noProof/>
            <w:webHidden/>
          </w:rPr>
          <w:fldChar w:fldCharType="separate"/>
        </w:r>
        <w:r>
          <w:rPr>
            <w:noProof/>
            <w:webHidden/>
          </w:rPr>
          <w:t>91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3" w:history="1">
        <w:r w:rsidRPr="00BE5A54">
          <w:rPr>
            <w:rStyle w:val="Hyperlink"/>
            <w:noProof/>
          </w:rPr>
          <w:t>Figure 48: Magnetic PD controller response</w:t>
        </w:r>
        <w:r>
          <w:rPr>
            <w:noProof/>
            <w:webHidden/>
          </w:rPr>
          <w:tab/>
        </w:r>
        <w:r>
          <w:rPr>
            <w:noProof/>
            <w:webHidden/>
          </w:rPr>
          <w:fldChar w:fldCharType="begin"/>
        </w:r>
        <w:r>
          <w:rPr>
            <w:noProof/>
            <w:webHidden/>
          </w:rPr>
          <w:instrText xml:space="preserve"> PAGEREF _Toc207775223 \h </w:instrText>
        </w:r>
        <w:r>
          <w:rPr>
            <w:noProof/>
            <w:webHidden/>
          </w:rPr>
        </w:r>
        <w:r>
          <w:rPr>
            <w:noProof/>
            <w:webHidden/>
          </w:rPr>
          <w:fldChar w:fldCharType="separate"/>
        </w:r>
        <w:r>
          <w:rPr>
            <w:noProof/>
            <w:webHidden/>
          </w:rPr>
          <w:t>93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4" w:history="1">
        <w:r w:rsidRPr="00BE5A54">
          <w:rPr>
            <w:rStyle w:val="Hyperlink"/>
            <w:noProof/>
          </w:rPr>
          <w:t>Figure 49: Magnetic PD controller input</w:t>
        </w:r>
        <w:r>
          <w:rPr>
            <w:noProof/>
            <w:webHidden/>
          </w:rPr>
          <w:tab/>
        </w:r>
        <w:r>
          <w:rPr>
            <w:noProof/>
            <w:webHidden/>
          </w:rPr>
          <w:fldChar w:fldCharType="begin"/>
        </w:r>
        <w:r>
          <w:rPr>
            <w:noProof/>
            <w:webHidden/>
          </w:rPr>
          <w:instrText xml:space="preserve"> PAGEREF _Toc207775224 \h </w:instrText>
        </w:r>
        <w:r>
          <w:rPr>
            <w:noProof/>
            <w:webHidden/>
          </w:rPr>
        </w:r>
        <w:r>
          <w:rPr>
            <w:noProof/>
            <w:webHidden/>
          </w:rPr>
          <w:fldChar w:fldCharType="separate"/>
        </w:r>
        <w:r>
          <w:rPr>
            <w:noProof/>
            <w:webHidden/>
          </w:rPr>
          <w:t>94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5" w:history="1">
        <w:r w:rsidRPr="00BE5A54">
          <w:rPr>
            <w:rStyle w:val="Hyperlink"/>
            <w:noProof/>
          </w:rPr>
          <w:t>Figure 50: Attitude response (ideal cube MOI)</w:t>
        </w:r>
        <w:r>
          <w:rPr>
            <w:noProof/>
            <w:webHidden/>
          </w:rPr>
          <w:tab/>
        </w:r>
        <w:r>
          <w:rPr>
            <w:noProof/>
            <w:webHidden/>
          </w:rPr>
          <w:fldChar w:fldCharType="begin"/>
        </w:r>
        <w:r>
          <w:rPr>
            <w:noProof/>
            <w:webHidden/>
          </w:rPr>
          <w:instrText xml:space="preserve"> PAGEREF _Toc207775225 \h </w:instrText>
        </w:r>
        <w:r>
          <w:rPr>
            <w:noProof/>
            <w:webHidden/>
          </w:rPr>
        </w:r>
        <w:r>
          <w:rPr>
            <w:noProof/>
            <w:webHidden/>
          </w:rPr>
          <w:fldChar w:fldCharType="separate"/>
        </w:r>
        <w:r>
          <w:rPr>
            <w:noProof/>
            <w:webHidden/>
          </w:rPr>
          <w:t>98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6" w:history="1">
        <w:r w:rsidRPr="00BE5A54">
          <w:rPr>
            <w:rStyle w:val="Hyperlink"/>
            <w:noProof/>
          </w:rPr>
          <w:t>Figure 51: Torque and adaptive gains (ideal cube MOI)</w:t>
        </w:r>
        <w:r>
          <w:rPr>
            <w:noProof/>
            <w:webHidden/>
          </w:rPr>
          <w:tab/>
        </w:r>
        <w:r>
          <w:rPr>
            <w:noProof/>
            <w:webHidden/>
          </w:rPr>
          <w:fldChar w:fldCharType="begin"/>
        </w:r>
        <w:r>
          <w:rPr>
            <w:noProof/>
            <w:webHidden/>
          </w:rPr>
          <w:instrText xml:space="preserve"> PAGEREF _Toc207775226 \h </w:instrText>
        </w:r>
        <w:r>
          <w:rPr>
            <w:noProof/>
            <w:webHidden/>
          </w:rPr>
        </w:r>
        <w:r>
          <w:rPr>
            <w:noProof/>
            <w:webHidden/>
          </w:rPr>
          <w:fldChar w:fldCharType="separate"/>
        </w:r>
        <w:r>
          <w:rPr>
            <w:noProof/>
            <w:webHidden/>
          </w:rPr>
          <w:t>99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7" w:history="1">
        <w:r w:rsidRPr="00BE5A54">
          <w:rPr>
            <w:rStyle w:val="Hyperlink"/>
            <w:noProof/>
          </w:rPr>
          <w:t>Figure 52: Reaction wheel storage momentum (ideal cube MOI)</w:t>
        </w:r>
        <w:r>
          <w:rPr>
            <w:noProof/>
            <w:webHidden/>
          </w:rPr>
          <w:tab/>
        </w:r>
        <w:r>
          <w:rPr>
            <w:noProof/>
            <w:webHidden/>
          </w:rPr>
          <w:fldChar w:fldCharType="begin"/>
        </w:r>
        <w:r>
          <w:rPr>
            <w:noProof/>
            <w:webHidden/>
          </w:rPr>
          <w:instrText xml:space="preserve"> PAGEREF _Toc207775227 \h </w:instrText>
        </w:r>
        <w:r>
          <w:rPr>
            <w:noProof/>
            <w:webHidden/>
          </w:rPr>
        </w:r>
        <w:r>
          <w:rPr>
            <w:noProof/>
            <w:webHidden/>
          </w:rPr>
          <w:fldChar w:fldCharType="separate"/>
        </w:r>
        <w:r>
          <w:rPr>
            <w:noProof/>
            <w:webHidden/>
          </w:rPr>
          <w:t>99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8" w:history="1">
        <w:r w:rsidRPr="00BE5A54">
          <w:rPr>
            <w:rStyle w:val="Hyperlink"/>
            <w:noProof/>
          </w:rPr>
          <w:t>Figure 53: Attitude response (worst case MOI)</w:t>
        </w:r>
        <w:r>
          <w:rPr>
            <w:noProof/>
            <w:webHidden/>
          </w:rPr>
          <w:tab/>
        </w:r>
        <w:r>
          <w:rPr>
            <w:noProof/>
            <w:webHidden/>
          </w:rPr>
          <w:fldChar w:fldCharType="begin"/>
        </w:r>
        <w:r>
          <w:rPr>
            <w:noProof/>
            <w:webHidden/>
          </w:rPr>
          <w:instrText xml:space="preserve"> PAGEREF _Toc207775228 \h </w:instrText>
        </w:r>
        <w:r>
          <w:rPr>
            <w:noProof/>
            <w:webHidden/>
          </w:rPr>
        </w:r>
        <w:r>
          <w:rPr>
            <w:noProof/>
            <w:webHidden/>
          </w:rPr>
          <w:fldChar w:fldCharType="separate"/>
        </w:r>
        <w:r>
          <w:rPr>
            <w:noProof/>
            <w:webHidden/>
          </w:rPr>
          <w:t>100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29" w:history="1">
        <w:r w:rsidRPr="00BE5A54">
          <w:rPr>
            <w:rStyle w:val="Hyperlink"/>
            <w:noProof/>
          </w:rPr>
          <w:t>Figure 54: Torque and adaptive gains (worst case MOI)</w:t>
        </w:r>
        <w:r>
          <w:rPr>
            <w:noProof/>
            <w:webHidden/>
          </w:rPr>
          <w:tab/>
        </w:r>
        <w:r>
          <w:rPr>
            <w:noProof/>
            <w:webHidden/>
          </w:rPr>
          <w:fldChar w:fldCharType="begin"/>
        </w:r>
        <w:r>
          <w:rPr>
            <w:noProof/>
            <w:webHidden/>
          </w:rPr>
          <w:instrText xml:space="preserve"> PAGEREF _Toc207775229 \h </w:instrText>
        </w:r>
        <w:r>
          <w:rPr>
            <w:noProof/>
            <w:webHidden/>
          </w:rPr>
        </w:r>
        <w:r>
          <w:rPr>
            <w:noProof/>
            <w:webHidden/>
          </w:rPr>
          <w:fldChar w:fldCharType="separate"/>
        </w:r>
        <w:r>
          <w:rPr>
            <w:noProof/>
            <w:webHidden/>
          </w:rPr>
          <w:t>100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0" w:history="1">
        <w:r w:rsidRPr="00BE5A54">
          <w:rPr>
            <w:rStyle w:val="Hyperlink"/>
            <w:noProof/>
          </w:rPr>
          <w:t>Figure 55: Reaction wheel storage momentum (worst case MOI)</w:t>
        </w:r>
        <w:r>
          <w:rPr>
            <w:noProof/>
            <w:webHidden/>
          </w:rPr>
          <w:tab/>
        </w:r>
        <w:r>
          <w:rPr>
            <w:noProof/>
            <w:webHidden/>
          </w:rPr>
          <w:fldChar w:fldCharType="begin"/>
        </w:r>
        <w:r>
          <w:rPr>
            <w:noProof/>
            <w:webHidden/>
          </w:rPr>
          <w:instrText xml:space="preserve"> PAGEREF _Toc207775230 \h </w:instrText>
        </w:r>
        <w:r>
          <w:rPr>
            <w:noProof/>
            <w:webHidden/>
          </w:rPr>
        </w:r>
        <w:r>
          <w:rPr>
            <w:noProof/>
            <w:webHidden/>
          </w:rPr>
          <w:fldChar w:fldCharType="separate"/>
        </w:r>
        <w:r>
          <w:rPr>
            <w:noProof/>
            <w:webHidden/>
          </w:rPr>
          <w:t>101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1" w:history="1">
        <w:r w:rsidRPr="00BE5A54">
          <w:rPr>
            <w:rStyle w:val="Hyperlink"/>
            <w:noProof/>
          </w:rPr>
          <w:t>Figure 56: Attitude maneuver response (ideal cube MOI)</w:t>
        </w:r>
        <w:r>
          <w:rPr>
            <w:noProof/>
            <w:webHidden/>
          </w:rPr>
          <w:tab/>
        </w:r>
        <w:r>
          <w:rPr>
            <w:noProof/>
            <w:webHidden/>
          </w:rPr>
          <w:fldChar w:fldCharType="begin"/>
        </w:r>
        <w:r>
          <w:rPr>
            <w:noProof/>
            <w:webHidden/>
          </w:rPr>
          <w:instrText xml:space="preserve"> PAGEREF _Toc207775231 \h </w:instrText>
        </w:r>
        <w:r>
          <w:rPr>
            <w:noProof/>
            <w:webHidden/>
          </w:rPr>
        </w:r>
        <w:r>
          <w:rPr>
            <w:noProof/>
            <w:webHidden/>
          </w:rPr>
          <w:fldChar w:fldCharType="separate"/>
        </w:r>
        <w:r>
          <w:rPr>
            <w:noProof/>
            <w:webHidden/>
          </w:rPr>
          <w:t>102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2" w:history="1">
        <w:r w:rsidRPr="00BE5A54">
          <w:rPr>
            <w:rStyle w:val="Hyperlink"/>
            <w:noProof/>
          </w:rPr>
          <w:t>Figure 57: Torque and adaptive gains while maneuvering (ideal cube MOI)</w:t>
        </w:r>
        <w:r>
          <w:rPr>
            <w:noProof/>
            <w:webHidden/>
          </w:rPr>
          <w:tab/>
        </w:r>
        <w:r>
          <w:rPr>
            <w:noProof/>
            <w:webHidden/>
          </w:rPr>
          <w:fldChar w:fldCharType="begin"/>
        </w:r>
        <w:r>
          <w:rPr>
            <w:noProof/>
            <w:webHidden/>
          </w:rPr>
          <w:instrText xml:space="preserve"> PAGEREF _Toc207775232 \h </w:instrText>
        </w:r>
        <w:r>
          <w:rPr>
            <w:noProof/>
            <w:webHidden/>
          </w:rPr>
        </w:r>
        <w:r>
          <w:rPr>
            <w:noProof/>
            <w:webHidden/>
          </w:rPr>
          <w:fldChar w:fldCharType="separate"/>
        </w:r>
        <w:r>
          <w:rPr>
            <w:noProof/>
            <w:webHidden/>
          </w:rPr>
          <w:t>103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3" w:history="1">
        <w:r w:rsidRPr="00BE5A54">
          <w:rPr>
            <w:rStyle w:val="Hyperlink"/>
            <w:noProof/>
          </w:rPr>
          <w:t>Figure 58: Reaction wheel storage momentum while maneuvering (ideal cube MOI))</w:t>
        </w:r>
        <w:r>
          <w:rPr>
            <w:noProof/>
            <w:webHidden/>
          </w:rPr>
          <w:tab/>
        </w:r>
        <w:r>
          <w:rPr>
            <w:noProof/>
            <w:webHidden/>
          </w:rPr>
          <w:fldChar w:fldCharType="begin"/>
        </w:r>
        <w:r>
          <w:rPr>
            <w:noProof/>
            <w:webHidden/>
          </w:rPr>
          <w:instrText xml:space="preserve"> PAGEREF _Toc207775233 \h </w:instrText>
        </w:r>
        <w:r>
          <w:rPr>
            <w:noProof/>
            <w:webHidden/>
          </w:rPr>
        </w:r>
        <w:r>
          <w:rPr>
            <w:noProof/>
            <w:webHidden/>
          </w:rPr>
          <w:fldChar w:fldCharType="separate"/>
        </w:r>
        <w:r>
          <w:rPr>
            <w:noProof/>
            <w:webHidden/>
          </w:rPr>
          <w:t>103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4" w:history="1">
        <w:r w:rsidRPr="00BE5A54">
          <w:rPr>
            <w:rStyle w:val="Hyperlink"/>
            <w:noProof/>
          </w:rPr>
          <w:t>Figure 59: Attitude maneuver response (worst case MOI)</w:t>
        </w:r>
        <w:r>
          <w:rPr>
            <w:noProof/>
            <w:webHidden/>
          </w:rPr>
          <w:tab/>
        </w:r>
        <w:r>
          <w:rPr>
            <w:noProof/>
            <w:webHidden/>
          </w:rPr>
          <w:fldChar w:fldCharType="begin"/>
        </w:r>
        <w:r>
          <w:rPr>
            <w:noProof/>
            <w:webHidden/>
          </w:rPr>
          <w:instrText xml:space="preserve"> PAGEREF _Toc207775234 \h </w:instrText>
        </w:r>
        <w:r>
          <w:rPr>
            <w:noProof/>
            <w:webHidden/>
          </w:rPr>
        </w:r>
        <w:r>
          <w:rPr>
            <w:noProof/>
            <w:webHidden/>
          </w:rPr>
          <w:fldChar w:fldCharType="separate"/>
        </w:r>
        <w:r>
          <w:rPr>
            <w:noProof/>
            <w:webHidden/>
          </w:rPr>
          <w:t>103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5" w:history="1">
        <w:r w:rsidRPr="00BE5A54">
          <w:rPr>
            <w:rStyle w:val="Hyperlink"/>
            <w:noProof/>
          </w:rPr>
          <w:t>Figure 60: Torque and adaptive gains while maneuvering (worst case MOI)</w:t>
        </w:r>
        <w:r>
          <w:rPr>
            <w:noProof/>
            <w:webHidden/>
          </w:rPr>
          <w:tab/>
        </w:r>
        <w:r>
          <w:rPr>
            <w:noProof/>
            <w:webHidden/>
          </w:rPr>
          <w:fldChar w:fldCharType="begin"/>
        </w:r>
        <w:r>
          <w:rPr>
            <w:noProof/>
            <w:webHidden/>
          </w:rPr>
          <w:instrText xml:space="preserve"> PAGEREF _Toc207775235 \h </w:instrText>
        </w:r>
        <w:r>
          <w:rPr>
            <w:noProof/>
            <w:webHidden/>
          </w:rPr>
        </w:r>
        <w:r>
          <w:rPr>
            <w:noProof/>
            <w:webHidden/>
          </w:rPr>
          <w:fldChar w:fldCharType="separate"/>
        </w:r>
        <w:r>
          <w:rPr>
            <w:noProof/>
            <w:webHidden/>
          </w:rPr>
          <w:t>104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6" w:history="1">
        <w:r w:rsidRPr="00BE5A54">
          <w:rPr>
            <w:rStyle w:val="Hyperlink"/>
            <w:noProof/>
          </w:rPr>
          <w:t>Figure 61: Reaction wheel storage momentum while maneuvering (worst case MOI))</w:t>
        </w:r>
        <w:r>
          <w:rPr>
            <w:noProof/>
            <w:webHidden/>
          </w:rPr>
          <w:tab/>
        </w:r>
        <w:r>
          <w:rPr>
            <w:noProof/>
            <w:webHidden/>
          </w:rPr>
          <w:fldChar w:fldCharType="begin"/>
        </w:r>
        <w:r>
          <w:rPr>
            <w:noProof/>
            <w:webHidden/>
          </w:rPr>
          <w:instrText xml:space="preserve"> PAGEREF _Toc207775236 \h </w:instrText>
        </w:r>
        <w:r>
          <w:rPr>
            <w:noProof/>
            <w:webHidden/>
          </w:rPr>
        </w:r>
        <w:r>
          <w:rPr>
            <w:noProof/>
            <w:webHidden/>
          </w:rPr>
          <w:fldChar w:fldCharType="separate"/>
        </w:r>
        <w:r>
          <w:rPr>
            <w:noProof/>
            <w:webHidden/>
          </w:rPr>
          <w:t>104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7" w:history="1">
        <w:r w:rsidRPr="00BE5A54">
          <w:rPr>
            <w:rStyle w:val="Hyperlink"/>
            <w:noProof/>
          </w:rPr>
          <w:t>Figure 62: Power subsystem main loop &amp; WDT</w:t>
        </w:r>
        <w:r>
          <w:rPr>
            <w:noProof/>
            <w:webHidden/>
          </w:rPr>
          <w:tab/>
        </w:r>
        <w:r>
          <w:rPr>
            <w:noProof/>
            <w:webHidden/>
          </w:rPr>
          <w:fldChar w:fldCharType="begin"/>
        </w:r>
        <w:r>
          <w:rPr>
            <w:noProof/>
            <w:webHidden/>
          </w:rPr>
          <w:instrText xml:space="preserve"> PAGEREF _Toc207775237 \h </w:instrText>
        </w:r>
        <w:r>
          <w:rPr>
            <w:noProof/>
            <w:webHidden/>
          </w:rPr>
        </w:r>
        <w:r>
          <w:rPr>
            <w:noProof/>
            <w:webHidden/>
          </w:rPr>
          <w:fldChar w:fldCharType="separate"/>
        </w:r>
        <w:r>
          <w:rPr>
            <w:noProof/>
            <w:webHidden/>
          </w:rPr>
          <w:t>125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8" w:history="1">
        <w:r w:rsidRPr="00BE5A54">
          <w:rPr>
            <w:rStyle w:val="Hyperlink"/>
            <w:noProof/>
          </w:rPr>
          <w:t>Figure 63: Interrupt error checking steps</w:t>
        </w:r>
        <w:r>
          <w:rPr>
            <w:noProof/>
            <w:webHidden/>
          </w:rPr>
          <w:tab/>
        </w:r>
        <w:r>
          <w:rPr>
            <w:noProof/>
            <w:webHidden/>
          </w:rPr>
          <w:fldChar w:fldCharType="begin"/>
        </w:r>
        <w:r>
          <w:rPr>
            <w:noProof/>
            <w:webHidden/>
          </w:rPr>
          <w:instrText xml:space="preserve"> PAGEREF _Toc207775238 \h </w:instrText>
        </w:r>
        <w:r>
          <w:rPr>
            <w:noProof/>
            <w:webHidden/>
          </w:rPr>
        </w:r>
        <w:r>
          <w:rPr>
            <w:noProof/>
            <w:webHidden/>
          </w:rPr>
          <w:fldChar w:fldCharType="separate"/>
        </w:r>
        <w:r>
          <w:rPr>
            <w:noProof/>
            <w:webHidden/>
          </w:rPr>
          <w:t>125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39" w:history="1">
        <w:r w:rsidRPr="00BE5A54">
          <w:rPr>
            <w:rStyle w:val="Hyperlink"/>
            <w:noProof/>
          </w:rPr>
          <w:t>Figure 64: Interrupt continued</w:t>
        </w:r>
        <w:r>
          <w:rPr>
            <w:noProof/>
            <w:webHidden/>
          </w:rPr>
          <w:tab/>
        </w:r>
        <w:r>
          <w:rPr>
            <w:noProof/>
            <w:webHidden/>
          </w:rPr>
          <w:fldChar w:fldCharType="begin"/>
        </w:r>
        <w:r>
          <w:rPr>
            <w:noProof/>
            <w:webHidden/>
          </w:rPr>
          <w:instrText xml:space="preserve"> PAGEREF _Toc207775239 \h </w:instrText>
        </w:r>
        <w:r>
          <w:rPr>
            <w:noProof/>
            <w:webHidden/>
          </w:rPr>
        </w:r>
        <w:r>
          <w:rPr>
            <w:noProof/>
            <w:webHidden/>
          </w:rPr>
          <w:fldChar w:fldCharType="separate"/>
        </w:r>
        <w:r>
          <w:rPr>
            <w:noProof/>
            <w:webHidden/>
          </w:rPr>
          <w:t>126</w:t>
        </w:r>
        <w:r>
          <w:rPr>
            <w:noProof/>
            <w:webHidden/>
          </w:rPr>
          <w:fldChar w:fldCharType="end"/>
        </w:r>
      </w:hyperlink>
    </w:p>
    <w:p w:rsidR="00D46473" w:rsidRDefault="00D46473" w:rsidP="00D46473">
      <w:r w:rsidRPr="00B0106D">
        <w:fldChar w:fldCharType="end"/>
      </w:r>
    </w:p>
    <w:p w:rsidR="00D46473" w:rsidRPr="00032AE9" w:rsidRDefault="00D46473" w:rsidP="00D46473">
      <w:pPr>
        <w:pStyle w:val="Frontmaterheading2"/>
      </w:pPr>
      <w:r w:rsidRPr="00032AE9">
        <w:br w:type="page"/>
      </w:r>
      <w:bookmarkStart w:id="30" w:name="_Toc194472034"/>
      <w:bookmarkStart w:id="31" w:name="_Toc194472226"/>
      <w:bookmarkStart w:id="32" w:name="_Toc194484240"/>
      <w:bookmarkStart w:id="33" w:name="_Toc194488681"/>
      <w:bookmarkStart w:id="34" w:name="_Toc200387035"/>
      <w:bookmarkStart w:id="35" w:name="_Toc200387733"/>
      <w:bookmarkStart w:id="36" w:name="_Toc200388004"/>
      <w:bookmarkStart w:id="37" w:name="_Toc204748206"/>
      <w:bookmarkStart w:id="38" w:name="_Toc207775071"/>
      <w:r w:rsidRPr="00032AE9">
        <w:lastRenderedPageBreak/>
        <w:t>List of Tables</w:t>
      </w:r>
      <w:bookmarkEnd w:id="30"/>
      <w:bookmarkEnd w:id="31"/>
      <w:bookmarkEnd w:id="32"/>
      <w:bookmarkEnd w:id="33"/>
      <w:bookmarkEnd w:id="34"/>
      <w:bookmarkEnd w:id="35"/>
      <w:bookmarkEnd w:id="36"/>
      <w:bookmarkEnd w:id="37"/>
      <w:bookmarkEnd w:id="38"/>
    </w:p>
    <w:p w:rsidR="00D46473" w:rsidRDefault="00D46473" w:rsidP="00D46473">
      <w:pPr>
        <w:pStyle w:val="TableofFigures"/>
        <w:tabs>
          <w:tab w:val="right" w:leader="dot" w:pos="8711"/>
        </w:tabs>
        <w:spacing w:after="0"/>
        <w:rPr>
          <w:noProof/>
          <w:lang w:val="en-CA" w:eastAsia="en-CA" w:bidi="ar-SA"/>
        </w:rPr>
      </w:pPr>
      <w:r w:rsidRPr="00E30F29">
        <w:fldChar w:fldCharType="begin"/>
      </w:r>
      <w:r w:rsidRPr="00B0106D">
        <w:instrText xml:space="preserve"> TOC \h \z \c "Table" </w:instrText>
      </w:r>
      <w:r w:rsidRPr="00E30F29">
        <w:fldChar w:fldCharType="separate"/>
      </w:r>
      <w:hyperlink w:anchor="_Toc207775240" w:history="1">
        <w:r w:rsidRPr="00132B9A">
          <w:rPr>
            <w:rStyle w:val="Hyperlink"/>
            <w:noProof/>
          </w:rPr>
          <w:t xml:space="preserve">Table 1: Classification of spacecraft by mass </w:t>
        </w:r>
        <w:r w:rsidRPr="00132B9A">
          <w:rPr>
            <w:rStyle w:val="Hyperlink"/>
            <w:noProof/>
            <w:lang w:val="en-CA"/>
          </w:rPr>
          <w:t>(Kumar 2006)</w:t>
        </w:r>
        <w:r>
          <w:rPr>
            <w:noProof/>
            <w:webHidden/>
          </w:rPr>
          <w:tab/>
        </w:r>
        <w:r>
          <w:rPr>
            <w:noProof/>
            <w:webHidden/>
          </w:rPr>
          <w:fldChar w:fldCharType="begin"/>
        </w:r>
        <w:r>
          <w:rPr>
            <w:noProof/>
            <w:webHidden/>
          </w:rPr>
          <w:instrText xml:space="preserve"> PAGEREF _Toc207775240 \h </w:instrText>
        </w:r>
        <w:r>
          <w:rPr>
            <w:noProof/>
            <w:webHidden/>
          </w:rPr>
        </w:r>
        <w:r>
          <w:rPr>
            <w:noProof/>
            <w:webHidden/>
          </w:rPr>
          <w:fldChar w:fldCharType="separate"/>
        </w:r>
        <w:r>
          <w:rPr>
            <w:noProof/>
            <w:webHidden/>
          </w:rPr>
          <w:t>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41" w:history="1">
        <w:r w:rsidRPr="00132B9A">
          <w:rPr>
            <w:rStyle w:val="Hyperlink"/>
            <w:noProof/>
          </w:rPr>
          <w:t>Table 2: Summary of missions</w:t>
        </w:r>
        <w:r>
          <w:rPr>
            <w:noProof/>
            <w:webHidden/>
          </w:rPr>
          <w:tab/>
        </w:r>
        <w:r>
          <w:rPr>
            <w:noProof/>
            <w:webHidden/>
          </w:rPr>
          <w:fldChar w:fldCharType="begin"/>
        </w:r>
        <w:r>
          <w:rPr>
            <w:noProof/>
            <w:webHidden/>
          </w:rPr>
          <w:instrText xml:space="preserve"> PAGEREF _Toc207775241 \h </w:instrText>
        </w:r>
        <w:r>
          <w:rPr>
            <w:noProof/>
            <w:webHidden/>
          </w:rPr>
        </w:r>
        <w:r>
          <w:rPr>
            <w:noProof/>
            <w:webHidden/>
          </w:rPr>
          <w:fldChar w:fldCharType="separate"/>
        </w:r>
        <w:r>
          <w:rPr>
            <w:noProof/>
            <w:webHidden/>
          </w:rPr>
          <w:t>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42" w:history="1">
        <w:r w:rsidRPr="00132B9A">
          <w:rPr>
            <w:rStyle w:val="Hyperlink"/>
            <w:noProof/>
          </w:rPr>
          <w:t>Table 3: Typical Requirements for a Pico-satellite</w:t>
        </w:r>
        <w:r>
          <w:rPr>
            <w:noProof/>
            <w:webHidden/>
          </w:rPr>
          <w:tab/>
        </w:r>
        <w:r>
          <w:rPr>
            <w:noProof/>
            <w:webHidden/>
          </w:rPr>
          <w:fldChar w:fldCharType="begin"/>
        </w:r>
        <w:r>
          <w:rPr>
            <w:noProof/>
            <w:webHidden/>
          </w:rPr>
          <w:instrText xml:space="preserve"> PAGEREF _Toc207775242 \h </w:instrText>
        </w:r>
        <w:r>
          <w:rPr>
            <w:noProof/>
            <w:webHidden/>
          </w:rPr>
        </w:r>
        <w:r>
          <w:rPr>
            <w:noProof/>
            <w:webHidden/>
          </w:rPr>
          <w:fldChar w:fldCharType="separate"/>
        </w:r>
        <w:r>
          <w:rPr>
            <w:noProof/>
            <w:webHidden/>
          </w:rPr>
          <w:t>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43" w:history="1">
        <w:r w:rsidRPr="00132B9A">
          <w:rPr>
            <w:rStyle w:val="Hyperlink"/>
            <w:noProof/>
          </w:rPr>
          <w:t>Table 4: Summary of attitude and orbit control systems</w:t>
        </w:r>
        <w:r>
          <w:rPr>
            <w:noProof/>
            <w:webHidden/>
          </w:rPr>
          <w:tab/>
        </w:r>
        <w:r>
          <w:rPr>
            <w:noProof/>
            <w:webHidden/>
          </w:rPr>
          <w:fldChar w:fldCharType="begin"/>
        </w:r>
        <w:r>
          <w:rPr>
            <w:noProof/>
            <w:webHidden/>
          </w:rPr>
          <w:instrText xml:space="preserve"> PAGEREF _Toc207775243 \h </w:instrText>
        </w:r>
        <w:r>
          <w:rPr>
            <w:noProof/>
            <w:webHidden/>
          </w:rPr>
        </w:r>
        <w:r>
          <w:rPr>
            <w:noProof/>
            <w:webHidden/>
          </w:rPr>
          <w:fldChar w:fldCharType="separate"/>
        </w:r>
        <w:r>
          <w:rPr>
            <w:noProof/>
            <w:webHidden/>
          </w:rPr>
          <w:t>11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44" w:history="1">
        <w:r w:rsidRPr="00132B9A">
          <w:rPr>
            <w:rStyle w:val="Hyperlink"/>
            <w:noProof/>
          </w:rPr>
          <w:t>Table 5: Summary of communication systems</w:t>
        </w:r>
        <w:r>
          <w:rPr>
            <w:noProof/>
            <w:webHidden/>
          </w:rPr>
          <w:tab/>
        </w:r>
        <w:r>
          <w:rPr>
            <w:noProof/>
            <w:webHidden/>
          </w:rPr>
          <w:fldChar w:fldCharType="begin"/>
        </w:r>
        <w:r>
          <w:rPr>
            <w:noProof/>
            <w:webHidden/>
          </w:rPr>
          <w:instrText xml:space="preserve"> PAGEREF _Toc207775244 \h </w:instrText>
        </w:r>
        <w:r>
          <w:rPr>
            <w:noProof/>
            <w:webHidden/>
          </w:rPr>
        </w:r>
        <w:r>
          <w:rPr>
            <w:noProof/>
            <w:webHidden/>
          </w:rPr>
          <w:fldChar w:fldCharType="separate"/>
        </w:r>
        <w:r>
          <w:rPr>
            <w:noProof/>
            <w:webHidden/>
          </w:rPr>
          <w:t>12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45" w:history="1">
        <w:r w:rsidRPr="00132B9A">
          <w:rPr>
            <w:rStyle w:val="Hyperlink"/>
            <w:noProof/>
          </w:rPr>
          <w:t>Table 6: Summary of C&amp;DH systems</w:t>
        </w:r>
        <w:r>
          <w:rPr>
            <w:noProof/>
            <w:webHidden/>
          </w:rPr>
          <w:tab/>
        </w:r>
        <w:r>
          <w:rPr>
            <w:noProof/>
            <w:webHidden/>
          </w:rPr>
          <w:fldChar w:fldCharType="begin"/>
        </w:r>
        <w:r>
          <w:rPr>
            <w:noProof/>
            <w:webHidden/>
          </w:rPr>
          <w:instrText xml:space="preserve"> PAGEREF _Toc207775245 \h </w:instrText>
        </w:r>
        <w:r>
          <w:rPr>
            <w:noProof/>
            <w:webHidden/>
          </w:rPr>
        </w:r>
        <w:r>
          <w:rPr>
            <w:noProof/>
            <w:webHidden/>
          </w:rPr>
          <w:fldChar w:fldCharType="separate"/>
        </w:r>
        <w:r>
          <w:rPr>
            <w:noProof/>
            <w:webHidden/>
          </w:rPr>
          <w:t>13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46" w:history="1">
        <w:r w:rsidRPr="00132B9A">
          <w:rPr>
            <w:rStyle w:val="Hyperlink"/>
            <w:noProof/>
          </w:rPr>
          <w:t>Table 7: Summary of power systems</w:t>
        </w:r>
        <w:r>
          <w:rPr>
            <w:noProof/>
            <w:webHidden/>
          </w:rPr>
          <w:tab/>
        </w:r>
        <w:r>
          <w:rPr>
            <w:noProof/>
            <w:webHidden/>
          </w:rPr>
          <w:fldChar w:fldCharType="begin"/>
        </w:r>
        <w:r>
          <w:rPr>
            <w:noProof/>
            <w:webHidden/>
          </w:rPr>
          <w:instrText xml:space="preserve"> PAGEREF _Toc207775246 \h </w:instrText>
        </w:r>
        <w:r>
          <w:rPr>
            <w:noProof/>
            <w:webHidden/>
          </w:rPr>
        </w:r>
        <w:r>
          <w:rPr>
            <w:noProof/>
            <w:webHidden/>
          </w:rPr>
          <w:fldChar w:fldCharType="separate"/>
        </w:r>
        <w:r>
          <w:rPr>
            <w:noProof/>
            <w:webHidden/>
          </w:rPr>
          <w:t>13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47" w:history="1">
        <w:r w:rsidRPr="00132B9A">
          <w:rPr>
            <w:rStyle w:val="Hyperlink"/>
            <w:noProof/>
          </w:rPr>
          <w:t>Table 8: Summary of Payloads</w:t>
        </w:r>
        <w:r>
          <w:rPr>
            <w:noProof/>
            <w:webHidden/>
          </w:rPr>
          <w:tab/>
        </w:r>
        <w:r>
          <w:rPr>
            <w:noProof/>
            <w:webHidden/>
          </w:rPr>
          <w:fldChar w:fldCharType="begin"/>
        </w:r>
        <w:r>
          <w:rPr>
            <w:noProof/>
            <w:webHidden/>
          </w:rPr>
          <w:instrText xml:space="preserve"> PAGEREF _Toc207775247 \h </w:instrText>
        </w:r>
        <w:r>
          <w:rPr>
            <w:noProof/>
            <w:webHidden/>
          </w:rPr>
        </w:r>
        <w:r>
          <w:rPr>
            <w:noProof/>
            <w:webHidden/>
          </w:rPr>
          <w:fldChar w:fldCharType="separate"/>
        </w:r>
        <w:r>
          <w:rPr>
            <w:noProof/>
            <w:webHidden/>
          </w:rPr>
          <w:t>15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48" w:history="1">
        <w:r w:rsidRPr="00132B9A">
          <w:rPr>
            <w:rStyle w:val="Hyperlink"/>
            <w:noProof/>
          </w:rPr>
          <w:t>Table 9: Overall system requirements</w:t>
        </w:r>
        <w:r>
          <w:rPr>
            <w:noProof/>
            <w:webHidden/>
          </w:rPr>
          <w:tab/>
        </w:r>
        <w:r>
          <w:rPr>
            <w:noProof/>
            <w:webHidden/>
          </w:rPr>
          <w:fldChar w:fldCharType="begin"/>
        </w:r>
        <w:r>
          <w:rPr>
            <w:noProof/>
            <w:webHidden/>
          </w:rPr>
          <w:instrText xml:space="preserve"> PAGEREF _Toc207775248 \h </w:instrText>
        </w:r>
        <w:r>
          <w:rPr>
            <w:noProof/>
            <w:webHidden/>
          </w:rPr>
        </w:r>
        <w:r>
          <w:rPr>
            <w:noProof/>
            <w:webHidden/>
          </w:rPr>
          <w:fldChar w:fldCharType="separate"/>
        </w:r>
        <w:r>
          <w:rPr>
            <w:noProof/>
            <w:webHidden/>
          </w:rPr>
          <w:t>29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49" w:history="1">
        <w:r w:rsidRPr="00132B9A">
          <w:rPr>
            <w:rStyle w:val="Hyperlink"/>
            <w:noProof/>
          </w:rPr>
          <w:t>Table 10: Design budget</w:t>
        </w:r>
        <w:r>
          <w:rPr>
            <w:noProof/>
            <w:webHidden/>
          </w:rPr>
          <w:tab/>
        </w:r>
        <w:r>
          <w:rPr>
            <w:noProof/>
            <w:webHidden/>
          </w:rPr>
          <w:fldChar w:fldCharType="begin"/>
        </w:r>
        <w:r>
          <w:rPr>
            <w:noProof/>
            <w:webHidden/>
          </w:rPr>
          <w:instrText xml:space="preserve"> PAGEREF _Toc207775249 \h </w:instrText>
        </w:r>
        <w:r>
          <w:rPr>
            <w:noProof/>
            <w:webHidden/>
          </w:rPr>
        </w:r>
        <w:r>
          <w:rPr>
            <w:noProof/>
            <w:webHidden/>
          </w:rPr>
          <w:fldChar w:fldCharType="separate"/>
        </w:r>
        <w:r>
          <w:rPr>
            <w:noProof/>
            <w:webHidden/>
          </w:rPr>
          <w:t>30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0" w:history="1">
        <w:r w:rsidRPr="00132B9A">
          <w:rPr>
            <w:rStyle w:val="Hyperlink"/>
            <w:noProof/>
          </w:rPr>
          <w:t>Table 11: System bus requirements</w:t>
        </w:r>
        <w:r>
          <w:rPr>
            <w:noProof/>
            <w:webHidden/>
          </w:rPr>
          <w:tab/>
        </w:r>
        <w:r>
          <w:rPr>
            <w:noProof/>
            <w:webHidden/>
          </w:rPr>
          <w:fldChar w:fldCharType="begin"/>
        </w:r>
        <w:r>
          <w:rPr>
            <w:noProof/>
            <w:webHidden/>
          </w:rPr>
          <w:instrText xml:space="preserve"> PAGEREF _Toc207775250 \h </w:instrText>
        </w:r>
        <w:r>
          <w:rPr>
            <w:noProof/>
            <w:webHidden/>
          </w:rPr>
        </w:r>
        <w:r>
          <w:rPr>
            <w:noProof/>
            <w:webHidden/>
          </w:rPr>
          <w:fldChar w:fldCharType="separate"/>
        </w:r>
        <w:r>
          <w:rPr>
            <w:noProof/>
            <w:webHidden/>
          </w:rPr>
          <w:t>30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1" w:history="1">
        <w:r w:rsidRPr="00132B9A">
          <w:rPr>
            <w:rStyle w:val="Hyperlink"/>
            <w:noProof/>
          </w:rPr>
          <w:t>Table 12: Environmental requirements</w:t>
        </w:r>
        <w:r>
          <w:rPr>
            <w:noProof/>
            <w:webHidden/>
          </w:rPr>
          <w:tab/>
        </w:r>
        <w:r>
          <w:rPr>
            <w:noProof/>
            <w:webHidden/>
          </w:rPr>
          <w:fldChar w:fldCharType="begin"/>
        </w:r>
        <w:r>
          <w:rPr>
            <w:noProof/>
            <w:webHidden/>
          </w:rPr>
          <w:instrText xml:space="preserve"> PAGEREF _Toc207775251 \h </w:instrText>
        </w:r>
        <w:r>
          <w:rPr>
            <w:noProof/>
            <w:webHidden/>
          </w:rPr>
        </w:r>
        <w:r>
          <w:rPr>
            <w:noProof/>
            <w:webHidden/>
          </w:rPr>
          <w:fldChar w:fldCharType="separate"/>
        </w:r>
        <w:r>
          <w:rPr>
            <w:noProof/>
            <w:webHidden/>
          </w:rPr>
          <w:t>31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2" w:history="1">
        <w:r w:rsidRPr="00132B9A">
          <w:rPr>
            <w:rStyle w:val="Hyperlink"/>
            <w:noProof/>
          </w:rPr>
          <w:t>Table 13: Power requirements</w:t>
        </w:r>
        <w:r>
          <w:rPr>
            <w:noProof/>
            <w:webHidden/>
          </w:rPr>
          <w:tab/>
        </w:r>
        <w:r>
          <w:rPr>
            <w:noProof/>
            <w:webHidden/>
          </w:rPr>
          <w:fldChar w:fldCharType="begin"/>
        </w:r>
        <w:r>
          <w:rPr>
            <w:noProof/>
            <w:webHidden/>
          </w:rPr>
          <w:instrText xml:space="preserve"> PAGEREF _Toc207775252 \h </w:instrText>
        </w:r>
        <w:r>
          <w:rPr>
            <w:noProof/>
            <w:webHidden/>
          </w:rPr>
        </w:r>
        <w:r>
          <w:rPr>
            <w:noProof/>
            <w:webHidden/>
          </w:rPr>
          <w:fldChar w:fldCharType="separate"/>
        </w:r>
        <w:r>
          <w:rPr>
            <w:noProof/>
            <w:webHidden/>
          </w:rPr>
          <w:t>32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3" w:history="1">
        <w:r w:rsidRPr="00132B9A">
          <w:rPr>
            <w:rStyle w:val="Hyperlink"/>
            <w:noProof/>
          </w:rPr>
          <w:t>Table 14: ADCS requirements</w:t>
        </w:r>
        <w:r>
          <w:rPr>
            <w:noProof/>
            <w:webHidden/>
          </w:rPr>
          <w:tab/>
        </w:r>
        <w:r>
          <w:rPr>
            <w:noProof/>
            <w:webHidden/>
          </w:rPr>
          <w:fldChar w:fldCharType="begin"/>
        </w:r>
        <w:r>
          <w:rPr>
            <w:noProof/>
            <w:webHidden/>
          </w:rPr>
          <w:instrText xml:space="preserve"> PAGEREF _Toc207775253 \h </w:instrText>
        </w:r>
        <w:r>
          <w:rPr>
            <w:noProof/>
            <w:webHidden/>
          </w:rPr>
        </w:r>
        <w:r>
          <w:rPr>
            <w:noProof/>
            <w:webHidden/>
          </w:rPr>
          <w:fldChar w:fldCharType="separate"/>
        </w:r>
        <w:r>
          <w:rPr>
            <w:noProof/>
            <w:webHidden/>
          </w:rPr>
          <w:t>33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4" w:history="1">
        <w:r w:rsidRPr="00132B9A">
          <w:rPr>
            <w:rStyle w:val="Hyperlink"/>
            <w:noProof/>
          </w:rPr>
          <w:t>Table 15: C&amp;DH requirements</w:t>
        </w:r>
        <w:r>
          <w:rPr>
            <w:noProof/>
            <w:webHidden/>
          </w:rPr>
          <w:tab/>
        </w:r>
        <w:r>
          <w:rPr>
            <w:noProof/>
            <w:webHidden/>
          </w:rPr>
          <w:fldChar w:fldCharType="begin"/>
        </w:r>
        <w:r>
          <w:rPr>
            <w:noProof/>
            <w:webHidden/>
          </w:rPr>
          <w:instrText xml:space="preserve"> PAGEREF _Toc207775254 \h </w:instrText>
        </w:r>
        <w:r>
          <w:rPr>
            <w:noProof/>
            <w:webHidden/>
          </w:rPr>
        </w:r>
        <w:r>
          <w:rPr>
            <w:noProof/>
            <w:webHidden/>
          </w:rPr>
          <w:fldChar w:fldCharType="separate"/>
        </w:r>
        <w:r>
          <w:rPr>
            <w:noProof/>
            <w:webHidden/>
          </w:rPr>
          <w:t>34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5" w:history="1">
        <w:r w:rsidRPr="00132B9A">
          <w:rPr>
            <w:rStyle w:val="Hyperlink"/>
            <w:noProof/>
          </w:rPr>
          <w:t>Table 16: Payload requirements</w:t>
        </w:r>
        <w:r>
          <w:rPr>
            <w:noProof/>
            <w:webHidden/>
          </w:rPr>
          <w:tab/>
        </w:r>
        <w:r>
          <w:rPr>
            <w:noProof/>
            <w:webHidden/>
          </w:rPr>
          <w:fldChar w:fldCharType="begin"/>
        </w:r>
        <w:r>
          <w:rPr>
            <w:noProof/>
            <w:webHidden/>
          </w:rPr>
          <w:instrText xml:space="preserve"> PAGEREF _Toc207775255 \h </w:instrText>
        </w:r>
        <w:r>
          <w:rPr>
            <w:noProof/>
            <w:webHidden/>
          </w:rPr>
        </w:r>
        <w:r>
          <w:rPr>
            <w:noProof/>
            <w:webHidden/>
          </w:rPr>
          <w:fldChar w:fldCharType="separate"/>
        </w:r>
        <w:r>
          <w:rPr>
            <w:noProof/>
            <w:webHidden/>
          </w:rPr>
          <w:t>35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6" w:history="1">
        <w:r w:rsidRPr="00132B9A">
          <w:rPr>
            <w:rStyle w:val="Hyperlink"/>
            <w:noProof/>
          </w:rPr>
          <w:t>Table 17: Interface matrix</w:t>
        </w:r>
        <w:r>
          <w:rPr>
            <w:noProof/>
            <w:webHidden/>
          </w:rPr>
          <w:tab/>
        </w:r>
        <w:r>
          <w:rPr>
            <w:noProof/>
            <w:webHidden/>
          </w:rPr>
          <w:fldChar w:fldCharType="begin"/>
        </w:r>
        <w:r>
          <w:rPr>
            <w:noProof/>
            <w:webHidden/>
          </w:rPr>
          <w:instrText xml:space="preserve"> PAGEREF _Toc207775256 \h </w:instrText>
        </w:r>
        <w:r>
          <w:rPr>
            <w:noProof/>
            <w:webHidden/>
          </w:rPr>
        </w:r>
        <w:r>
          <w:rPr>
            <w:noProof/>
            <w:webHidden/>
          </w:rPr>
          <w:fldChar w:fldCharType="separate"/>
        </w:r>
        <w:r>
          <w:rPr>
            <w:noProof/>
            <w:webHidden/>
          </w:rPr>
          <w:t>42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7" w:history="1">
        <w:r w:rsidRPr="00132B9A">
          <w:rPr>
            <w:rStyle w:val="Hyperlink"/>
            <w:noProof/>
          </w:rPr>
          <w:t>Table 18: Spacecraft overall temperature at 1000 km without heaters</w:t>
        </w:r>
        <w:r>
          <w:rPr>
            <w:noProof/>
            <w:webHidden/>
          </w:rPr>
          <w:tab/>
        </w:r>
        <w:r>
          <w:rPr>
            <w:noProof/>
            <w:webHidden/>
          </w:rPr>
          <w:fldChar w:fldCharType="begin"/>
        </w:r>
        <w:r>
          <w:rPr>
            <w:noProof/>
            <w:webHidden/>
          </w:rPr>
          <w:instrText xml:space="preserve"> PAGEREF _Toc207775257 \h </w:instrText>
        </w:r>
        <w:r>
          <w:rPr>
            <w:noProof/>
            <w:webHidden/>
          </w:rPr>
        </w:r>
        <w:r>
          <w:rPr>
            <w:noProof/>
            <w:webHidden/>
          </w:rPr>
          <w:fldChar w:fldCharType="separate"/>
        </w:r>
        <w:r>
          <w:rPr>
            <w:noProof/>
            <w:webHidden/>
          </w:rPr>
          <w:t>43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8" w:history="1">
        <w:r w:rsidRPr="00132B9A">
          <w:rPr>
            <w:rStyle w:val="Hyperlink"/>
            <w:noProof/>
          </w:rPr>
          <w:t>Table 19: Spacecraft overall temperature at 1000 km with 2.35W heater</w:t>
        </w:r>
        <w:r>
          <w:rPr>
            <w:noProof/>
            <w:webHidden/>
          </w:rPr>
          <w:tab/>
        </w:r>
        <w:r>
          <w:rPr>
            <w:noProof/>
            <w:webHidden/>
          </w:rPr>
          <w:fldChar w:fldCharType="begin"/>
        </w:r>
        <w:r>
          <w:rPr>
            <w:noProof/>
            <w:webHidden/>
          </w:rPr>
          <w:instrText xml:space="preserve"> PAGEREF _Toc207775258 \h </w:instrText>
        </w:r>
        <w:r>
          <w:rPr>
            <w:noProof/>
            <w:webHidden/>
          </w:rPr>
        </w:r>
        <w:r>
          <w:rPr>
            <w:noProof/>
            <w:webHidden/>
          </w:rPr>
          <w:fldChar w:fldCharType="separate"/>
        </w:r>
        <w:r>
          <w:rPr>
            <w:noProof/>
            <w:webHidden/>
          </w:rPr>
          <w:t>43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59" w:history="1">
        <w:r w:rsidRPr="00132B9A">
          <w:rPr>
            <w:rStyle w:val="Hyperlink"/>
            <w:noProof/>
          </w:rPr>
          <w:t>Table 20: Spacecraft overall temperature at 500 km without heaters</w:t>
        </w:r>
        <w:r>
          <w:rPr>
            <w:noProof/>
            <w:webHidden/>
          </w:rPr>
          <w:tab/>
        </w:r>
        <w:r>
          <w:rPr>
            <w:noProof/>
            <w:webHidden/>
          </w:rPr>
          <w:fldChar w:fldCharType="begin"/>
        </w:r>
        <w:r>
          <w:rPr>
            <w:noProof/>
            <w:webHidden/>
          </w:rPr>
          <w:instrText xml:space="preserve"> PAGEREF _Toc207775259 \h </w:instrText>
        </w:r>
        <w:r>
          <w:rPr>
            <w:noProof/>
            <w:webHidden/>
          </w:rPr>
        </w:r>
        <w:r>
          <w:rPr>
            <w:noProof/>
            <w:webHidden/>
          </w:rPr>
          <w:fldChar w:fldCharType="separate"/>
        </w:r>
        <w:r>
          <w:rPr>
            <w:noProof/>
            <w:webHidden/>
          </w:rPr>
          <w:t>43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0" w:history="1">
        <w:r w:rsidRPr="00132B9A">
          <w:rPr>
            <w:rStyle w:val="Hyperlink"/>
            <w:noProof/>
          </w:rPr>
          <w:t>Table 21: Spacecraft overall temperature and at km with 2.35W heater</w:t>
        </w:r>
        <w:r>
          <w:rPr>
            <w:noProof/>
            <w:webHidden/>
          </w:rPr>
          <w:tab/>
        </w:r>
        <w:r>
          <w:rPr>
            <w:noProof/>
            <w:webHidden/>
          </w:rPr>
          <w:fldChar w:fldCharType="begin"/>
        </w:r>
        <w:r>
          <w:rPr>
            <w:noProof/>
            <w:webHidden/>
          </w:rPr>
          <w:instrText xml:space="preserve"> PAGEREF _Toc207775260 \h </w:instrText>
        </w:r>
        <w:r>
          <w:rPr>
            <w:noProof/>
            <w:webHidden/>
          </w:rPr>
        </w:r>
        <w:r>
          <w:rPr>
            <w:noProof/>
            <w:webHidden/>
          </w:rPr>
          <w:fldChar w:fldCharType="separate"/>
        </w:r>
        <w:r>
          <w:rPr>
            <w:noProof/>
            <w:webHidden/>
          </w:rPr>
          <w:t>43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1" w:history="1">
        <w:r w:rsidRPr="00132B9A">
          <w:rPr>
            <w:rStyle w:val="Hyperlink"/>
            <w:noProof/>
          </w:rPr>
          <w:t>Table 22: Interface matrix</w:t>
        </w:r>
        <w:r>
          <w:rPr>
            <w:noProof/>
            <w:webHidden/>
          </w:rPr>
          <w:tab/>
        </w:r>
        <w:r>
          <w:rPr>
            <w:noProof/>
            <w:webHidden/>
          </w:rPr>
          <w:fldChar w:fldCharType="begin"/>
        </w:r>
        <w:r>
          <w:rPr>
            <w:noProof/>
            <w:webHidden/>
          </w:rPr>
          <w:instrText xml:space="preserve"> PAGEREF _Toc207775261 \h </w:instrText>
        </w:r>
        <w:r>
          <w:rPr>
            <w:noProof/>
            <w:webHidden/>
          </w:rPr>
        </w:r>
        <w:r>
          <w:rPr>
            <w:noProof/>
            <w:webHidden/>
          </w:rPr>
          <w:fldChar w:fldCharType="separate"/>
        </w:r>
        <w:r>
          <w:rPr>
            <w:noProof/>
            <w:webHidden/>
          </w:rPr>
          <w:t>44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2" w:history="1">
        <w:r w:rsidRPr="00132B9A">
          <w:rPr>
            <w:rStyle w:val="Hyperlink"/>
            <w:noProof/>
          </w:rPr>
          <w:t>Table 23: Solar cell power generation assumptions</w:t>
        </w:r>
        <w:r>
          <w:rPr>
            <w:noProof/>
            <w:webHidden/>
          </w:rPr>
          <w:tab/>
        </w:r>
        <w:r>
          <w:rPr>
            <w:noProof/>
            <w:webHidden/>
          </w:rPr>
          <w:fldChar w:fldCharType="begin"/>
        </w:r>
        <w:r>
          <w:rPr>
            <w:noProof/>
            <w:webHidden/>
          </w:rPr>
          <w:instrText xml:space="preserve"> PAGEREF _Toc207775262 \h </w:instrText>
        </w:r>
        <w:r>
          <w:rPr>
            <w:noProof/>
            <w:webHidden/>
          </w:rPr>
        </w:r>
        <w:r>
          <w:rPr>
            <w:noProof/>
            <w:webHidden/>
          </w:rPr>
          <w:fldChar w:fldCharType="separate"/>
        </w:r>
        <w:r>
          <w:rPr>
            <w:noProof/>
            <w:webHidden/>
          </w:rPr>
          <w:t>45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3" w:history="1">
        <w:r w:rsidRPr="00132B9A">
          <w:rPr>
            <w:rStyle w:val="Hyperlink"/>
            <w:noProof/>
          </w:rPr>
          <w:t>Table 24: Power outputs from solar cells</w:t>
        </w:r>
        <w:r>
          <w:rPr>
            <w:noProof/>
            <w:webHidden/>
          </w:rPr>
          <w:tab/>
        </w:r>
        <w:r>
          <w:rPr>
            <w:noProof/>
            <w:webHidden/>
          </w:rPr>
          <w:fldChar w:fldCharType="begin"/>
        </w:r>
        <w:r>
          <w:rPr>
            <w:noProof/>
            <w:webHidden/>
          </w:rPr>
          <w:instrText xml:space="preserve"> PAGEREF _Toc207775263 \h </w:instrText>
        </w:r>
        <w:r>
          <w:rPr>
            <w:noProof/>
            <w:webHidden/>
          </w:rPr>
        </w:r>
        <w:r>
          <w:rPr>
            <w:noProof/>
            <w:webHidden/>
          </w:rPr>
          <w:fldChar w:fldCharType="separate"/>
        </w:r>
        <w:r>
          <w:rPr>
            <w:noProof/>
            <w:webHidden/>
          </w:rPr>
          <w:t>45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4" w:history="1">
        <w:r w:rsidRPr="00132B9A">
          <w:rPr>
            <w:rStyle w:val="Hyperlink"/>
            <w:noProof/>
          </w:rPr>
          <w:t>Table 25: Power consumption (without heaters on)</w:t>
        </w:r>
        <w:r>
          <w:rPr>
            <w:noProof/>
            <w:webHidden/>
          </w:rPr>
          <w:tab/>
        </w:r>
        <w:r>
          <w:rPr>
            <w:noProof/>
            <w:webHidden/>
          </w:rPr>
          <w:fldChar w:fldCharType="begin"/>
        </w:r>
        <w:r>
          <w:rPr>
            <w:noProof/>
            <w:webHidden/>
          </w:rPr>
          <w:instrText xml:space="preserve"> PAGEREF _Toc207775264 \h </w:instrText>
        </w:r>
        <w:r>
          <w:rPr>
            <w:noProof/>
            <w:webHidden/>
          </w:rPr>
        </w:r>
        <w:r>
          <w:rPr>
            <w:noProof/>
            <w:webHidden/>
          </w:rPr>
          <w:fldChar w:fldCharType="separate"/>
        </w:r>
        <w:r>
          <w:rPr>
            <w:noProof/>
            <w:webHidden/>
          </w:rPr>
          <w:t>46</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5" w:history="1">
        <w:r w:rsidRPr="00132B9A">
          <w:rPr>
            <w:rStyle w:val="Hyperlink"/>
            <w:noProof/>
          </w:rPr>
          <w:t>Table 26: Power consumption (with heaters on)</w:t>
        </w:r>
        <w:r>
          <w:rPr>
            <w:noProof/>
            <w:webHidden/>
          </w:rPr>
          <w:tab/>
        </w:r>
        <w:r>
          <w:rPr>
            <w:noProof/>
            <w:webHidden/>
          </w:rPr>
          <w:fldChar w:fldCharType="begin"/>
        </w:r>
        <w:r>
          <w:rPr>
            <w:noProof/>
            <w:webHidden/>
          </w:rPr>
          <w:instrText xml:space="preserve"> PAGEREF _Toc207775265 \h </w:instrText>
        </w:r>
        <w:r>
          <w:rPr>
            <w:noProof/>
            <w:webHidden/>
          </w:rPr>
        </w:r>
        <w:r>
          <w:rPr>
            <w:noProof/>
            <w:webHidden/>
          </w:rPr>
          <w:fldChar w:fldCharType="separate"/>
        </w:r>
        <w:r>
          <w:rPr>
            <w:noProof/>
            <w:webHidden/>
          </w:rPr>
          <w:t>46</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6" w:history="1">
        <w:r w:rsidRPr="00132B9A">
          <w:rPr>
            <w:rStyle w:val="Hyperlink"/>
            <w:noProof/>
          </w:rPr>
          <w:t>Table 27: Interface matrix</w:t>
        </w:r>
        <w:r>
          <w:rPr>
            <w:noProof/>
            <w:webHidden/>
          </w:rPr>
          <w:tab/>
        </w:r>
        <w:r>
          <w:rPr>
            <w:noProof/>
            <w:webHidden/>
          </w:rPr>
          <w:fldChar w:fldCharType="begin"/>
        </w:r>
        <w:r>
          <w:rPr>
            <w:noProof/>
            <w:webHidden/>
          </w:rPr>
          <w:instrText xml:space="preserve"> PAGEREF _Toc207775266 \h </w:instrText>
        </w:r>
        <w:r>
          <w:rPr>
            <w:noProof/>
            <w:webHidden/>
          </w:rPr>
        </w:r>
        <w:r>
          <w:rPr>
            <w:noProof/>
            <w:webHidden/>
          </w:rPr>
          <w:fldChar w:fldCharType="separate"/>
        </w:r>
        <w:r>
          <w:rPr>
            <w:noProof/>
            <w:webHidden/>
          </w:rPr>
          <w:t>47</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7" w:history="1">
        <w:r w:rsidRPr="00132B9A">
          <w:rPr>
            <w:rStyle w:val="Hyperlink"/>
            <w:noProof/>
          </w:rPr>
          <w:t>Table 28: Disturbance torque models</w:t>
        </w:r>
        <w:r>
          <w:rPr>
            <w:noProof/>
            <w:webHidden/>
          </w:rPr>
          <w:tab/>
        </w:r>
        <w:r>
          <w:rPr>
            <w:noProof/>
            <w:webHidden/>
          </w:rPr>
          <w:fldChar w:fldCharType="begin"/>
        </w:r>
        <w:r>
          <w:rPr>
            <w:noProof/>
            <w:webHidden/>
          </w:rPr>
          <w:instrText xml:space="preserve"> PAGEREF _Toc207775267 \h </w:instrText>
        </w:r>
        <w:r>
          <w:rPr>
            <w:noProof/>
            <w:webHidden/>
          </w:rPr>
        </w:r>
        <w:r>
          <w:rPr>
            <w:noProof/>
            <w:webHidden/>
          </w:rPr>
          <w:fldChar w:fldCharType="separate"/>
        </w:r>
        <w:r>
          <w:rPr>
            <w:noProof/>
            <w:webHidden/>
          </w:rPr>
          <w:t>48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8" w:history="1">
        <w:r w:rsidRPr="00132B9A">
          <w:rPr>
            <w:rStyle w:val="Hyperlink"/>
            <w:noProof/>
          </w:rPr>
          <w:t>Table 29: Estimated magnetic moments from current loops</w:t>
        </w:r>
        <w:r>
          <w:rPr>
            <w:noProof/>
            <w:webHidden/>
          </w:rPr>
          <w:tab/>
        </w:r>
        <w:r>
          <w:rPr>
            <w:noProof/>
            <w:webHidden/>
          </w:rPr>
          <w:fldChar w:fldCharType="begin"/>
        </w:r>
        <w:r>
          <w:rPr>
            <w:noProof/>
            <w:webHidden/>
          </w:rPr>
          <w:instrText xml:space="preserve"> PAGEREF _Toc207775268 \h </w:instrText>
        </w:r>
        <w:r>
          <w:rPr>
            <w:noProof/>
            <w:webHidden/>
          </w:rPr>
        </w:r>
        <w:r>
          <w:rPr>
            <w:noProof/>
            <w:webHidden/>
          </w:rPr>
          <w:fldChar w:fldCharType="separate"/>
        </w:r>
        <w:r>
          <w:rPr>
            <w:noProof/>
            <w:webHidden/>
          </w:rPr>
          <w:t>49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69" w:history="1">
        <w:r w:rsidRPr="00132B9A">
          <w:rPr>
            <w:rStyle w:val="Hyperlink"/>
            <w:noProof/>
          </w:rPr>
          <w:t>Table 30: disturbance torques at 400km</w:t>
        </w:r>
        <w:r>
          <w:rPr>
            <w:noProof/>
            <w:webHidden/>
          </w:rPr>
          <w:tab/>
        </w:r>
        <w:r>
          <w:rPr>
            <w:noProof/>
            <w:webHidden/>
          </w:rPr>
          <w:fldChar w:fldCharType="begin"/>
        </w:r>
        <w:r>
          <w:rPr>
            <w:noProof/>
            <w:webHidden/>
          </w:rPr>
          <w:instrText xml:space="preserve"> PAGEREF _Toc207775269 \h </w:instrText>
        </w:r>
        <w:r>
          <w:rPr>
            <w:noProof/>
            <w:webHidden/>
          </w:rPr>
        </w:r>
        <w:r>
          <w:rPr>
            <w:noProof/>
            <w:webHidden/>
          </w:rPr>
          <w:fldChar w:fldCharType="separate"/>
        </w:r>
        <w:r>
          <w:rPr>
            <w:noProof/>
            <w:webHidden/>
          </w:rPr>
          <w:t>50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0" w:history="1">
        <w:r w:rsidRPr="00132B9A">
          <w:rPr>
            <w:rStyle w:val="Hyperlink"/>
            <w:noProof/>
          </w:rPr>
          <w:t>Table 31: disturbance torques @ 1000km</w:t>
        </w:r>
        <w:r>
          <w:rPr>
            <w:noProof/>
            <w:webHidden/>
          </w:rPr>
          <w:tab/>
        </w:r>
        <w:r>
          <w:rPr>
            <w:noProof/>
            <w:webHidden/>
          </w:rPr>
          <w:fldChar w:fldCharType="begin"/>
        </w:r>
        <w:r>
          <w:rPr>
            <w:noProof/>
            <w:webHidden/>
          </w:rPr>
          <w:instrText xml:space="preserve"> PAGEREF _Toc207775270 \h </w:instrText>
        </w:r>
        <w:r>
          <w:rPr>
            <w:noProof/>
            <w:webHidden/>
          </w:rPr>
        </w:r>
        <w:r>
          <w:rPr>
            <w:noProof/>
            <w:webHidden/>
          </w:rPr>
          <w:fldChar w:fldCharType="separate"/>
        </w:r>
        <w:r>
          <w:rPr>
            <w:noProof/>
            <w:webHidden/>
          </w:rPr>
          <w:t>50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1" w:history="1">
        <w:r w:rsidRPr="00132B9A">
          <w:rPr>
            <w:rStyle w:val="Hyperlink"/>
            <w:noProof/>
          </w:rPr>
          <w:t>Table 32: Reaction wheel sizing criteria</w:t>
        </w:r>
        <w:r>
          <w:rPr>
            <w:noProof/>
            <w:webHidden/>
          </w:rPr>
          <w:tab/>
        </w:r>
        <w:r>
          <w:rPr>
            <w:noProof/>
            <w:webHidden/>
          </w:rPr>
          <w:fldChar w:fldCharType="begin"/>
        </w:r>
        <w:r>
          <w:rPr>
            <w:noProof/>
            <w:webHidden/>
          </w:rPr>
          <w:instrText xml:space="preserve"> PAGEREF _Toc207775271 \h </w:instrText>
        </w:r>
        <w:r>
          <w:rPr>
            <w:noProof/>
            <w:webHidden/>
          </w:rPr>
        </w:r>
        <w:r>
          <w:rPr>
            <w:noProof/>
            <w:webHidden/>
          </w:rPr>
          <w:fldChar w:fldCharType="separate"/>
        </w:r>
        <w:r>
          <w:rPr>
            <w:noProof/>
            <w:webHidden/>
          </w:rPr>
          <w:t>51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2" w:history="1">
        <w:r w:rsidRPr="00132B9A">
          <w:rPr>
            <w:rStyle w:val="Hyperlink"/>
            <w:noProof/>
          </w:rPr>
          <w:t>Table 33: Example motor constants</w:t>
        </w:r>
        <w:r>
          <w:rPr>
            <w:noProof/>
            <w:webHidden/>
          </w:rPr>
          <w:tab/>
        </w:r>
        <w:r>
          <w:rPr>
            <w:noProof/>
            <w:webHidden/>
          </w:rPr>
          <w:fldChar w:fldCharType="begin"/>
        </w:r>
        <w:r>
          <w:rPr>
            <w:noProof/>
            <w:webHidden/>
          </w:rPr>
          <w:instrText xml:space="preserve"> PAGEREF _Toc207775272 \h </w:instrText>
        </w:r>
        <w:r>
          <w:rPr>
            <w:noProof/>
            <w:webHidden/>
          </w:rPr>
        </w:r>
        <w:r>
          <w:rPr>
            <w:noProof/>
            <w:webHidden/>
          </w:rPr>
          <w:fldChar w:fldCharType="separate"/>
        </w:r>
        <w:r>
          <w:rPr>
            <w:noProof/>
            <w:webHidden/>
          </w:rPr>
          <w:t>51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3" w:history="1">
        <w:r w:rsidRPr="00132B9A">
          <w:rPr>
            <w:rStyle w:val="Hyperlink"/>
            <w:noProof/>
          </w:rPr>
          <w:t>Table 34: Example motor characteristics</w:t>
        </w:r>
        <w:r>
          <w:rPr>
            <w:noProof/>
            <w:webHidden/>
          </w:rPr>
          <w:tab/>
        </w:r>
        <w:r>
          <w:rPr>
            <w:noProof/>
            <w:webHidden/>
          </w:rPr>
          <w:fldChar w:fldCharType="begin"/>
        </w:r>
        <w:r>
          <w:rPr>
            <w:noProof/>
            <w:webHidden/>
          </w:rPr>
          <w:instrText xml:space="preserve"> PAGEREF _Toc207775273 \h </w:instrText>
        </w:r>
        <w:r>
          <w:rPr>
            <w:noProof/>
            <w:webHidden/>
          </w:rPr>
        </w:r>
        <w:r>
          <w:rPr>
            <w:noProof/>
            <w:webHidden/>
          </w:rPr>
          <w:fldChar w:fldCharType="separate"/>
        </w:r>
        <w:r>
          <w:rPr>
            <w:noProof/>
            <w:webHidden/>
          </w:rPr>
          <w:t>52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4" w:history="1">
        <w:r w:rsidRPr="00132B9A">
          <w:rPr>
            <w:rStyle w:val="Hyperlink"/>
            <w:noProof/>
          </w:rPr>
          <w:t>Table 35: Fly wheel sizing considerations</w:t>
        </w:r>
        <w:r>
          <w:rPr>
            <w:noProof/>
            <w:webHidden/>
          </w:rPr>
          <w:tab/>
        </w:r>
        <w:r>
          <w:rPr>
            <w:noProof/>
            <w:webHidden/>
          </w:rPr>
          <w:fldChar w:fldCharType="begin"/>
        </w:r>
        <w:r>
          <w:rPr>
            <w:noProof/>
            <w:webHidden/>
          </w:rPr>
          <w:instrText xml:space="preserve"> PAGEREF _Toc207775274 \h </w:instrText>
        </w:r>
        <w:r>
          <w:rPr>
            <w:noProof/>
            <w:webHidden/>
          </w:rPr>
        </w:r>
        <w:r>
          <w:rPr>
            <w:noProof/>
            <w:webHidden/>
          </w:rPr>
          <w:fldChar w:fldCharType="separate"/>
        </w:r>
        <w:r>
          <w:rPr>
            <w:noProof/>
            <w:webHidden/>
          </w:rPr>
          <w:t>52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5" w:history="1">
        <w:r w:rsidRPr="00132B9A">
          <w:rPr>
            <w:rStyle w:val="Hyperlink"/>
            <w:noProof/>
          </w:rPr>
          <w:t>Table 36: Fly wheel: solid disc parameters</w:t>
        </w:r>
        <w:r>
          <w:rPr>
            <w:noProof/>
            <w:webHidden/>
          </w:rPr>
          <w:tab/>
        </w:r>
        <w:r>
          <w:rPr>
            <w:noProof/>
            <w:webHidden/>
          </w:rPr>
          <w:fldChar w:fldCharType="begin"/>
        </w:r>
        <w:r>
          <w:rPr>
            <w:noProof/>
            <w:webHidden/>
          </w:rPr>
          <w:instrText xml:space="preserve"> PAGEREF _Toc207775275 \h </w:instrText>
        </w:r>
        <w:r>
          <w:rPr>
            <w:noProof/>
            <w:webHidden/>
          </w:rPr>
        </w:r>
        <w:r>
          <w:rPr>
            <w:noProof/>
            <w:webHidden/>
          </w:rPr>
          <w:fldChar w:fldCharType="separate"/>
        </w:r>
        <w:r>
          <w:rPr>
            <w:noProof/>
            <w:webHidden/>
          </w:rPr>
          <w:t>53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6" w:history="1">
        <w:r w:rsidRPr="00132B9A">
          <w:rPr>
            <w:rStyle w:val="Hyperlink"/>
            <w:noProof/>
          </w:rPr>
          <w:t>Table 37: Simple ring fly wheel parameters</w:t>
        </w:r>
        <w:r>
          <w:rPr>
            <w:noProof/>
            <w:webHidden/>
          </w:rPr>
          <w:tab/>
        </w:r>
        <w:r>
          <w:rPr>
            <w:noProof/>
            <w:webHidden/>
          </w:rPr>
          <w:fldChar w:fldCharType="begin"/>
        </w:r>
        <w:r>
          <w:rPr>
            <w:noProof/>
            <w:webHidden/>
          </w:rPr>
          <w:instrText xml:space="preserve"> PAGEREF _Toc207775276 \h </w:instrText>
        </w:r>
        <w:r>
          <w:rPr>
            <w:noProof/>
            <w:webHidden/>
          </w:rPr>
        </w:r>
        <w:r>
          <w:rPr>
            <w:noProof/>
            <w:webHidden/>
          </w:rPr>
          <w:fldChar w:fldCharType="separate"/>
        </w:r>
        <w:r>
          <w:rPr>
            <w:noProof/>
            <w:webHidden/>
          </w:rPr>
          <w:t>54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7" w:history="1">
        <w:r w:rsidRPr="00132B9A">
          <w:rPr>
            <w:rStyle w:val="Hyperlink"/>
            <w:noProof/>
          </w:rPr>
          <w:t>Table 38: Comparison to other available wheels</w:t>
        </w:r>
        <w:r>
          <w:rPr>
            <w:noProof/>
            <w:webHidden/>
          </w:rPr>
          <w:tab/>
        </w:r>
        <w:r>
          <w:rPr>
            <w:noProof/>
            <w:webHidden/>
          </w:rPr>
          <w:fldChar w:fldCharType="begin"/>
        </w:r>
        <w:r>
          <w:rPr>
            <w:noProof/>
            <w:webHidden/>
          </w:rPr>
          <w:instrText xml:space="preserve"> PAGEREF _Toc207775277 \h </w:instrText>
        </w:r>
        <w:r>
          <w:rPr>
            <w:noProof/>
            <w:webHidden/>
          </w:rPr>
        </w:r>
        <w:r>
          <w:rPr>
            <w:noProof/>
            <w:webHidden/>
          </w:rPr>
          <w:fldChar w:fldCharType="separate"/>
        </w:r>
        <w:r>
          <w:rPr>
            <w:noProof/>
            <w:webHidden/>
          </w:rPr>
          <w:t>54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8" w:history="1">
        <w:r w:rsidRPr="00132B9A">
          <w:rPr>
            <w:rStyle w:val="Hyperlink"/>
            <w:noProof/>
          </w:rPr>
          <w:t>Table 39: Magnetic torquer requirements</w:t>
        </w:r>
        <w:r>
          <w:rPr>
            <w:noProof/>
            <w:webHidden/>
          </w:rPr>
          <w:tab/>
        </w:r>
        <w:r>
          <w:rPr>
            <w:noProof/>
            <w:webHidden/>
          </w:rPr>
          <w:fldChar w:fldCharType="begin"/>
        </w:r>
        <w:r>
          <w:rPr>
            <w:noProof/>
            <w:webHidden/>
          </w:rPr>
          <w:instrText xml:space="preserve"> PAGEREF _Toc207775278 \h </w:instrText>
        </w:r>
        <w:r>
          <w:rPr>
            <w:noProof/>
            <w:webHidden/>
          </w:rPr>
        </w:r>
        <w:r>
          <w:rPr>
            <w:noProof/>
            <w:webHidden/>
          </w:rPr>
          <w:fldChar w:fldCharType="separate"/>
        </w:r>
        <w:r>
          <w:rPr>
            <w:noProof/>
            <w:webHidden/>
          </w:rPr>
          <w:t>55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79" w:history="1">
        <w:r w:rsidRPr="00132B9A">
          <w:rPr>
            <w:rStyle w:val="Hyperlink"/>
            <w:noProof/>
          </w:rPr>
          <w:t>Table 40: Air core design parameters</w:t>
        </w:r>
        <w:r>
          <w:rPr>
            <w:noProof/>
            <w:webHidden/>
          </w:rPr>
          <w:tab/>
        </w:r>
        <w:r>
          <w:rPr>
            <w:noProof/>
            <w:webHidden/>
          </w:rPr>
          <w:fldChar w:fldCharType="begin"/>
        </w:r>
        <w:r>
          <w:rPr>
            <w:noProof/>
            <w:webHidden/>
          </w:rPr>
          <w:instrText xml:space="preserve"> PAGEREF _Toc207775279 \h </w:instrText>
        </w:r>
        <w:r>
          <w:rPr>
            <w:noProof/>
            <w:webHidden/>
          </w:rPr>
        </w:r>
        <w:r>
          <w:rPr>
            <w:noProof/>
            <w:webHidden/>
          </w:rPr>
          <w:fldChar w:fldCharType="separate"/>
        </w:r>
        <w:r>
          <w:rPr>
            <w:noProof/>
            <w:webHidden/>
          </w:rPr>
          <w:t>57</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0" w:history="1">
        <w:r w:rsidRPr="00132B9A">
          <w:rPr>
            <w:rStyle w:val="Hyperlink"/>
            <w:noProof/>
          </w:rPr>
          <w:t>Table 41:  Ferrite core design (magnetic parameters)</w:t>
        </w:r>
        <w:r>
          <w:rPr>
            <w:noProof/>
            <w:webHidden/>
          </w:rPr>
          <w:tab/>
        </w:r>
        <w:r>
          <w:rPr>
            <w:noProof/>
            <w:webHidden/>
          </w:rPr>
          <w:fldChar w:fldCharType="begin"/>
        </w:r>
        <w:r>
          <w:rPr>
            <w:noProof/>
            <w:webHidden/>
          </w:rPr>
          <w:instrText xml:space="preserve"> PAGEREF _Toc207775280 \h </w:instrText>
        </w:r>
        <w:r>
          <w:rPr>
            <w:noProof/>
            <w:webHidden/>
          </w:rPr>
        </w:r>
        <w:r>
          <w:rPr>
            <w:noProof/>
            <w:webHidden/>
          </w:rPr>
          <w:fldChar w:fldCharType="separate"/>
        </w:r>
        <w:r>
          <w:rPr>
            <w:noProof/>
            <w:webHidden/>
          </w:rPr>
          <w:t>58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1" w:history="1">
        <w:r w:rsidRPr="00132B9A">
          <w:rPr>
            <w:rStyle w:val="Hyperlink"/>
            <w:noProof/>
          </w:rPr>
          <w:t>Table 42:  Ferrite core design (mass parameters)</w:t>
        </w:r>
        <w:r>
          <w:rPr>
            <w:noProof/>
            <w:webHidden/>
          </w:rPr>
          <w:tab/>
        </w:r>
        <w:r>
          <w:rPr>
            <w:noProof/>
            <w:webHidden/>
          </w:rPr>
          <w:fldChar w:fldCharType="begin"/>
        </w:r>
        <w:r>
          <w:rPr>
            <w:noProof/>
            <w:webHidden/>
          </w:rPr>
          <w:instrText xml:space="preserve"> PAGEREF _Toc207775281 \h </w:instrText>
        </w:r>
        <w:r>
          <w:rPr>
            <w:noProof/>
            <w:webHidden/>
          </w:rPr>
        </w:r>
        <w:r>
          <w:rPr>
            <w:noProof/>
            <w:webHidden/>
          </w:rPr>
          <w:fldChar w:fldCharType="separate"/>
        </w:r>
        <w:r>
          <w:rPr>
            <w:noProof/>
            <w:webHidden/>
          </w:rPr>
          <w:t>58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2" w:history="1">
        <w:r w:rsidRPr="00132B9A">
          <w:rPr>
            <w:rStyle w:val="Hyperlink"/>
            <w:noProof/>
          </w:rPr>
          <w:t>Table 43:  Ferrite core design (size parameters)</w:t>
        </w:r>
        <w:r>
          <w:rPr>
            <w:noProof/>
            <w:webHidden/>
          </w:rPr>
          <w:tab/>
        </w:r>
        <w:r>
          <w:rPr>
            <w:noProof/>
            <w:webHidden/>
          </w:rPr>
          <w:fldChar w:fldCharType="begin"/>
        </w:r>
        <w:r>
          <w:rPr>
            <w:noProof/>
            <w:webHidden/>
          </w:rPr>
          <w:instrText xml:space="preserve"> PAGEREF _Toc207775282 \h </w:instrText>
        </w:r>
        <w:r>
          <w:rPr>
            <w:noProof/>
            <w:webHidden/>
          </w:rPr>
        </w:r>
        <w:r>
          <w:rPr>
            <w:noProof/>
            <w:webHidden/>
          </w:rPr>
          <w:fldChar w:fldCharType="separate"/>
        </w:r>
        <w:r>
          <w:rPr>
            <w:noProof/>
            <w:webHidden/>
          </w:rPr>
          <w:t>59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3" w:history="1">
        <w:r w:rsidRPr="00132B9A">
          <w:rPr>
            <w:rStyle w:val="Hyperlink"/>
            <w:noProof/>
          </w:rPr>
          <w:t>Table 44: Comparison of available magnetic torquers</w:t>
        </w:r>
        <w:r>
          <w:rPr>
            <w:noProof/>
            <w:webHidden/>
          </w:rPr>
          <w:tab/>
        </w:r>
        <w:r>
          <w:rPr>
            <w:noProof/>
            <w:webHidden/>
          </w:rPr>
          <w:fldChar w:fldCharType="begin"/>
        </w:r>
        <w:r>
          <w:rPr>
            <w:noProof/>
            <w:webHidden/>
          </w:rPr>
          <w:instrText xml:space="preserve"> PAGEREF _Toc207775283 \h </w:instrText>
        </w:r>
        <w:r>
          <w:rPr>
            <w:noProof/>
            <w:webHidden/>
          </w:rPr>
        </w:r>
        <w:r>
          <w:rPr>
            <w:noProof/>
            <w:webHidden/>
          </w:rPr>
          <w:fldChar w:fldCharType="separate"/>
        </w:r>
        <w:r>
          <w:rPr>
            <w:noProof/>
            <w:webHidden/>
          </w:rPr>
          <w:t>59</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4" w:history="1">
        <w:r w:rsidRPr="00132B9A">
          <w:rPr>
            <w:rStyle w:val="Hyperlink"/>
            <w:noProof/>
          </w:rPr>
          <w:t>Table 45: I²C Address table for RyeSat</w:t>
        </w:r>
        <w:r>
          <w:rPr>
            <w:noProof/>
            <w:webHidden/>
          </w:rPr>
          <w:tab/>
        </w:r>
        <w:r>
          <w:rPr>
            <w:noProof/>
            <w:webHidden/>
          </w:rPr>
          <w:fldChar w:fldCharType="begin"/>
        </w:r>
        <w:r>
          <w:rPr>
            <w:noProof/>
            <w:webHidden/>
          </w:rPr>
          <w:instrText xml:space="preserve"> PAGEREF _Toc207775284 \h </w:instrText>
        </w:r>
        <w:r>
          <w:rPr>
            <w:noProof/>
            <w:webHidden/>
          </w:rPr>
        </w:r>
        <w:r>
          <w:rPr>
            <w:noProof/>
            <w:webHidden/>
          </w:rPr>
          <w:fldChar w:fldCharType="separate"/>
        </w:r>
        <w:r>
          <w:rPr>
            <w:noProof/>
            <w:webHidden/>
          </w:rPr>
          <w:t>61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5" w:history="1">
        <w:r w:rsidRPr="00132B9A">
          <w:rPr>
            <w:rStyle w:val="Hyperlink"/>
            <w:noProof/>
          </w:rPr>
          <w:t>Table 46: Case 1 (Master sends no response wanted)</w:t>
        </w:r>
        <w:r>
          <w:rPr>
            <w:noProof/>
            <w:webHidden/>
          </w:rPr>
          <w:tab/>
        </w:r>
        <w:r>
          <w:rPr>
            <w:noProof/>
            <w:webHidden/>
          </w:rPr>
          <w:fldChar w:fldCharType="begin"/>
        </w:r>
        <w:r>
          <w:rPr>
            <w:noProof/>
            <w:webHidden/>
          </w:rPr>
          <w:instrText xml:space="preserve"> PAGEREF _Toc207775285 \h </w:instrText>
        </w:r>
        <w:r>
          <w:rPr>
            <w:noProof/>
            <w:webHidden/>
          </w:rPr>
        </w:r>
        <w:r>
          <w:rPr>
            <w:noProof/>
            <w:webHidden/>
          </w:rPr>
          <w:fldChar w:fldCharType="separate"/>
        </w:r>
        <w:r>
          <w:rPr>
            <w:noProof/>
            <w:webHidden/>
          </w:rPr>
          <w:t>62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6" w:history="1">
        <w:r w:rsidRPr="00132B9A">
          <w:rPr>
            <w:rStyle w:val="Hyperlink"/>
            <w:noProof/>
          </w:rPr>
          <w:t>Table 47: Case 2(Master sends, and a response is wanted)</w:t>
        </w:r>
        <w:r>
          <w:rPr>
            <w:noProof/>
            <w:webHidden/>
          </w:rPr>
          <w:tab/>
        </w:r>
        <w:r>
          <w:rPr>
            <w:noProof/>
            <w:webHidden/>
          </w:rPr>
          <w:fldChar w:fldCharType="begin"/>
        </w:r>
        <w:r>
          <w:rPr>
            <w:noProof/>
            <w:webHidden/>
          </w:rPr>
          <w:instrText xml:space="preserve"> PAGEREF _Toc207775286 \h </w:instrText>
        </w:r>
        <w:r>
          <w:rPr>
            <w:noProof/>
            <w:webHidden/>
          </w:rPr>
        </w:r>
        <w:r>
          <w:rPr>
            <w:noProof/>
            <w:webHidden/>
          </w:rPr>
          <w:fldChar w:fldCharType="separate"/>
        </w:r>
        <w:r>
          <w:rPr>
            <w:noProof/>
            <w:webHidden/>
          </w:rPr>
          <w:t>63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7" w:history="1">
        <w:r w:rsidRPr="00132B9A">
          <w:rPr>
            <w:rStyle w:val="Hyperlink"/>
            <w:noProof/>
          </w:rPr>
          <w:t>Table 48: Case 3 (Master receives a wanted response)</w:t>
        </w:r>
        <w:r>
          <w:rPr>
            <w:noProof/>
            <w:webHidden/>
          </w:rPr>
          <w:tab/>
        </w:r>
        <w:r>
          <w:rPr>
            <w:noProof/>
            <w:webHidden/>
          </w:rPr>
          <w:fldChar w:fldCharType="begin"/>
        </w:r>
        <w:r>
          <w:rPr>
            <w:noProof/>
            <w:webHidden/>
          </w:rPr>
          <w:instrText xml:space="preserve"> PAGEREF _Toc207775287 \h </w:instrText>
        </w:r>
        <w:r>
          <w:rPr>
            <w:noProof/>
            <w:webHidden/>
          </w:rPr>
        </w:r>
        <w:r>
          <w:rPr>
            <w:noProof/>
            <w:webHidden/>
          </w:rPr>
          <w:fldChar w:fldCharType="separate"/>
        </w:r>
        <w:r>
          <w:rPr>
            <w:noProof/>
            <w:webHidden/>
          </w:rPr>
          <w:t>63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8" w:history="1">
        <w:r w:rsidRPr="00132B9A">
          <w:rPr>
            <w:rStyle w:val="Hyperlink"/>
            <w:noProof/>
          </w:rPr>
          <w:t>Table 49: Case 4 (incorrect packet size)</w:t>
        </w:r>
        <w:r>
          <w:rPr>
            <w:noProof/>
            <w:webHidden/>
          </w:rPr>
          <w:tab/>
        </w:r>
        <w:r>
          <w:rPr>
            <w:noProof/>
            <w:webHidden/>
          </w:rPr>
          <w:fldChar w:fldCharType="begin"/>
        </w:r>
        <w:r>
          <w:rPr>
            <w:noProof/>
            <w:webHidden/>
          </w:rPr>
          <w:instrText xml:space="preserve"> PAGEREF _Toc207775288 \h </w:instrText>
        </w:r>
        <w:r>
          <w:rPr>
            <w:noProof/>
            <w:webHidden/>
          </w:rPr>
        </w:r>
        <w:r>
          <w:rPr>
            <w:noProof/>
            <w:webHidden/>
          </w:rPr>
          <w:fldChar w:fldCharType="separate"/>
        </w:r>
        <w:r>
          <w:rPr>
            <w:noProof/>
            <w:webHidden/>
          </w:rPr>
          <w:t>64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89" w:history="1">
        <w:r w:rsidRPr="00132B9A">
          <w:rPr>
            <w:rStyle w:val="Hyperlink"/>
            <w:noProof/>
          </w:rPr>
          <w:t>Table 50: Case 5(lost byte from master)</w:t>
        </w:r>
        <w:r>
          <w:rPr>
            <w:noProof/>
            <w:webHidden/>
          </w:rPr>
          <w:tab/>
        </w:r>
        <w:r>
          <w:rPr>
            <w:noProof/>
            <w:webHidden/>
          </w:rPr>
          <w:fldChar w:fldCharType="begin"/>
        </w:r>
        <w:r>
          <w:rPr>
            <w:noProof/>
            <w:webHidden/>
          </w:rPr>
          <w:instrText xml:space="preserve"> PAGEREF _Toc207775289 \h </w:instrText>
        </w:r>
        <w:r>
          <w:rPr>
            <w:noProof/>
            <w:webHidden/>
          </w:rPr>
        </w:r>
        <w:r>
          <w:rPr>
            <w:noProof/>
            <w:webHidden/>
          </w:rPr>
          <w:fldChar w:fldCharType="separate"/>
        </w:r>
        <w:r>
          <w:rPr>
            <w:noProof/>
            <w:webHidden/>
          </w:rPr>
          <w:t>64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0" w:history="1">
        <w:r w:rsidRPr="00132B9A">
          <w:rPr>
            <w:rStyle w:val="Hyperlink"/>
            <w:noProof/>
          </w:rPr>
          <w:t>Table 51: Case 6 (lost byte from Slave)</w:t>
        </w:r>
        <w:r>
          <w:rPr>
            <w:noProof/>
            <w:webHidden/>
          </w:rPr>
          <w:tab/>
        </w:r>
        <w:r>
          <w:rPr>
            <w:noProof/>
            <w:webHidden/>
          </w:rPr>
          <w:fldChar w:fldCharType="begin"/>
        </w:r>
        <w:r>
          <w:rPr>
            <w:noProof/>
            <w:webHidden/>
          </w:rPr>
          <w:instrText xml:space="preserve"> PAGEREF _Toc207775290 \h </w:instrText>
        </w:r>
        <w:r>
          <w:rPr>
            <w:noProof/>
            <w:webHidden/>
          </w:rPr>
        </w:r>
        <w:r>
          <w:rPr>
            <w:noProof/>
            <w:webHidden/>
          </w:rPr>
          <w:fldChar w:fldCharType="separate"/>
        </w:r>
        <w:r>
          <w:rPr>
            <w:noProof/>
            <w:webHidden/>
          </w:rPr>
          <w:t>64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1" w:history="1">
        <w:r w:rsidRPr="00132B9A">
          <w:rPr>
            <w:rStyle w:val="Hyperlink"/>
            <w:noProof/>
          </w:rPr>
          <w:t>Table 52: Case 7 (incorrect checksum on slave)</w:t>
        </w:r>
        <w:r>
          <w:rPr>
            <w:noProof/>
            <w:webHidden/>
          </w:rPr>
          <w:tab/>
        </w:r>
        <w:r>
          <w:rPr>
            <w:noProof/>
            <w:webHidden/>
          </w:rPr>
          <w:fldChar w:fldCharType="begin"/>
        </w:r>
        <w:r>
          <w:rPr>
            <w:noProof/>
            <w:webHidden/>
          </w:rPr>
          <w:instrText xml:space="preserve"> PAGEREF _Toc207775291 \h </w:instrText>
        </w:r>
        <w:r>
          <w:rPr>
            <w:noProof/>
            <w:webHidden/>
          </w:rPr>
        </w:r>
        <w:r>
          <w:rPr>
            <w:noProof/>
            <w:webHidden/>
          </w:rPr>
          <w:fldChar w:fldCharType="separate"/>
        </w:r>
        <w:r>
          <w:rPr>
            <w:noProof/>
            <w:webHidden/>
          </w:rPr>
          <w:t>65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2" w:history="1">
        <w:r w:rsidRPr="00132B9A">
          <w:rPr>
            <w:rStyle w:val="Hyperlink"/>
            <w:noProof/>
          </w:rPr>
          <w:t>Table 53: Case 9 (error follow up)</w:t>
        </w:r>
        <w:r>
          <w:rPr>
            <w:noProof/>
            <w:webHidden/>
          </w:rPr>
          <w:tab/>
        </w:r>
        <w:r>
          <w:rPr>
            <w:noProof/>
            <w:webHidden/>
          </w:rPr>
          <w:fldChar w:fldCharType="begin"/>
        </w:r>
        <w:r>
          <w:rPr>
            <w:noProof/>
            <w:webHidden/>
          </w:rPr>
          <w:instrText xml:space="preserve"> PAGEREF _Toc207775292 \h </w:instrText>
        </w:r>
        <w:r>
          <w:rPr>
            <w:noProof/>
            <w:webHidden/>
          </w:rPr>
        </w:r>
        <w:r>
          <w:rPr>
            <w:noProof/>
            <w:webHidden/>
          </w:rPr>
          <w:fldChar w:fldCharType="separate"/>
        </w:r>
        <w:r>
          <w:rPr>
            <w:noProof/>
            <w:webHidden/>
          </w:rPr>
          <w:t>65</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3" w:history="1">
        <w:r w:rsidRPr="00132B9A">
          <w:rPr>
            <w:rStyle w:val="Hyperlink"/>
            <w:noProof/>
          </w:rPr>
          <w:t>Table 54:  List of standard bus error codes</w:t>
        </w:r>
        <w:r>
          <w:rPr>
            <w:noProof/>
            <w:webHidden/>
          </w:rPr>
          <w:tab/>
        </w:r>
        <w:r>
          <w:rPr>
            <w:noProof/>
            <w:webHidden/>
          </w:rPr>
          <w:fldChar w:fldCharType="begin"/>
        </w:r>
        <w:r>
          <w:rPr>
            <w:noProof/>
            <w:webHidden/>
          </w:rPr>
          <w:instrText xml:space="preserve"> PAGEREF _Toc207775293 \h </w:instrText>
        </w:r>
        <w:r>
          <w:rPr>
            <w:noProof/>
            <w:webHidden/>
          </w:rPr>
        </w:r>
        <w:r>
          <w:rPr>
            <w:noProof/>
            <w:webHidden/>
          </w:rPr>
          <w:fldChar w:fldCharType="separate"/>
        </w:r>
        <w:r>
          <w:rPr>
            <w:noProof/>
            <w:webHidden/>
          </w:rPr>
          <w:t>66</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4" w:history="1">
        <w:r w:rsidRPr="00132B9A">
          <w:rPr>
            <w:rStyle w:val="Hyperlink"/>
            <w:noProof/>
          </w:rPr>
          <w:t>Table 55: Temperature sensor address per board</w:t>
        </w:r>
        <w:r>
          <w:rPr>
            <w:noProof/>
            <w:webHidden/>
          </w:rPr>
          <w:tab/>
        </w:r>
        <w:r>
          <w:rPr>
            <w:noProof/>
            <w:webHidden/>
          </w:rPr>
          <w:fldChar w:fldCharType="begin"/>
        </w:r>
        <w:r>
          <w:rPr>
            <w:noProof/>
            <w:webHidden/>
          </w:rPr>
          <w:instrText xml:space="preserve"> PAGEREF _Toc207775294 \h </w:instrText>
        </w:r>
        <w:r>
          <w:rPr>
            <w:noProof/>
            <w:webHidden/>
          </w:rPr>
        </w:r>
        <w:r>
          <w:rPr>
            <w:noProof/>
            <w:webHidden/>
          </w:rPr>
          <w:fldChar w:fldCharType="separate"/>
        </w:r>
        <w:r>
          <w:rPr>
            <w:noProof/>
            <w:webHidden/>
          </w:rPr>
          <w:t>68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5" w:history="1">
        <w:r w:rsidRPr="00132B9A">
          <w:rPr>
            <w:rStyle w:val="Hyperlink"/>
            <w:noProof/>
          </w:rPr>
          <w:t>Table 56: LTC 1440 resistor sizing table</w:t>
        </w:r>
        <w:r>
          <w:rPr>
            <w:noProof/>
            <w:webHidden/>
          </w:rPr>
          <w:tab/>
        </w:r>
        <w:r>
          <w:rPr>
            <w:noProof/>
            <w:webHidden/>
          </w:rPr>
          <w:fldChar w:fldCharType="begin"/>
        </w:r>
        <w:r>
          <w:rPr>
            <w:noProof/>
            <w:webHidden/>
          </w:rPr>
          <w:instrText xml:space="preserve"> PAGEREF _Toc207775295 \h </w:instrText>
        </w:r>
        <w:r>
          <w:rPr>
            <w:noProof/>
            <w:webHidden/>
          </w:rPr>
        </w:r>
        <w:r>
          <w:rPr>
            <w:noProof/>
            <w:webHidden/>
          </w:rPr>
          <w:fldChar w:fldCharType="separate"/>
        </w:r>
        <w:r>
          <w:rPr>
            <w:noProof/>
            <w:webHidden/>
          </w:rPr>
          <w:t>74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6" w:history="1">
        <w:r w:rsidRPr="00132B9A">
          <w:rPr>
            <w:rStyle w:val="Hyperlink"/>
            <w:noProof/>
          </w:rPr>
          <w:t>Table 57: Key Diode Characteristics</w:t>
        </w:r>
        <w:r>
          <w:rPr>
            <w:noProof/>
            <w:webHidden/>
          </w:rPr>
          <w:tab/>
        </w:r>
        <w:r>
          <w:rPr>
            <w:noProof/>
            <w:webHidden/>
          </w:rPr>
          <w:fldChar w:fldCharType="begin"/>
        </w:r>
        <w:r>
          <w:rPr>
            <w:noProof/>
            <w:webHidden/>
          </w:rPr>
          <w:instrText xml:space="preserve"> PAGEREF _Toc207775296 \h </w:instrText>
        </w:r>
        <w:r>
          <w:rPr>
            <w:noProof/>
            <w:webHidden/>
          </w:rPr>
        </w:r>
        <w:r>
          <w:rPr>
            <w:noProof/>
            <w:webHidden/>
          </w:rPr>
          <w:fldChar w:fldCharType="separate"/>
        </w:r>
        <w:r>
          <w:rPr>
            <w:noProof/>
            <w:webHidden/>
          </w:rPr>
          <w:t>74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7" w:history="1">
        <w:r w:rsidRPr="00132B9A">
          <w:rPr>
            <w:rStyle w:val="Hyperlink"/>
            <w:noProof/>
          </w:rPr>
          <w:t>Table 58: Summary of the communications test command</w:t>
        </w:r>
        <w:r>
          <w:rPr>
            <w:noProof/>
            <w:webHidden/>
          </w:rPr>
          <w:tab/>
        </w:r>
        <w:r>
          <w:rPr>
            <w:noProof/>
            <w:webHidden/>
          </w:rPr>
          <w:fldChar w:fldCharType="begin"/>
        </w:r>
        <w:r>
          <w:rPr>
            <w:noProof/>
            <w:webHidden/>
          </w:rPr>
          <w:instrText xml:space="preserve"> PAGEREF _Toc207775297 \h </w:instrText>
        </w:r>
        <w:r>
          <w:rPr>
            <w:noProof/>
            <w:webHidden/>
          </w:rPr>
        </w:r>
        <w:r>
          <w:rPr>
            <w:noProof/>
            <w:webHidden/>
          </w:rPr>
          <w:fldChar w:fldCharType="separate"/>
        </w:r>
        <w:r>
          <w:rPr>
            <w:noProof/>
            <w:webHidden/>
          </w:rPr>
          <w:t>82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8" w:history="1">
        <w:r w:rsidRPr="00132B9A">
          <w:rPr>
            <w:rStyle w:val="Hyperlink"/>
            <w:noProof/>
          </w:rPr>
          <w:t>Table 59: Communications test command input</w:t>
        </w:r>
        <w:r>
          <w:rPr>
            <w:noProof/>
            <w:webHidden/>
          </w:rPr>
          <w:tab/>
        </w:r>
        <w:r>
          <w:rPr>
            <w:noProof/>
            <w:webHidden/>
          </w:rPr>
          <w:fldChar w:fldCharType="begin"/>
        </w:r>
        <w:r>
          <w:rPr>
            <w:noProof/>
            <w:webHidden/>
          </w:rPr>
          <w:instrText xml:space="preserve"> PAGEREF _Toc207775298 \h </w:instrText>
        </w:r>
        <w:r>
          <w:rPr>
            <w:noProof/>
            <w:webHidden/>
          </w:rPr>
        </w:r>
        <w:r>
          <w:rPr>
            <w:noProof/>
            <w:webHidden/>
          </w:rPr>
          <w:fldChar w:fldCharType="separate"/>
        </w:r>
        <w:r>
          <w:rPr>
            <w:noProof/>
            <w:webHidden/>
          </w:rPr>
          <w:t>82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299" w:history="1">
        <w:r w:rsidRPr="00132B9A">
          <w:rPr>
            <w:rStyle w:val="Hyperlink"/>
            <w:noProof/>
          </w:rPr>
          <w:t>Table 60: Communications test output</w:t>
        </w:r>
        <w:r>
          <w:rPr>
            <w:noProof/>
            <w:webHidden/>
          </w:rPr>
          <w:tab/>
        </w:r>
        <w:r>
          <w:rPr>
            <w:noProof/>
            <w:webHidden/>
          </w:rPr>
          <w:fldChar w:fldCharType="begin"/>
        </w:r>
        <w:r>
          <w:rPr>
            <w:noProof/>
            <w:webHidden/>
          </w:rPr>
          <w:instrText xml:space="preserve"> PAGEREF _Toc207775299 \h </w:instrText>
        </w:r>
        <w:r>
          <w:rPr>
            <w:noProof/>
            <w:webHidden/>
          </w:rPr>
        </w:r>
        <w:r>
          <w:rPr>
            <w:noProof/>
            <w:webHidden/>
          </w:rPr>
          <w:fldChar w:fldCharType="separate"/>
        </w:r>
        <w:r>
          <w:rPr>
            <w:noProof/>
            <w:webHidden/>
          </w:rPr>
          <w:t>82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0" w:history="1">
        <w:r w:rsidRPr="00132B9A">
          <w:rPr>
            <w:rStyle w:val="Hyperlink"/>
            <w:noProof/>
          </w:rPr>
          <w:t>Table 61: Summary of the Power distribution control command</w:t>
        </w:r>
        <w:r>
          <w:rPr>
            <w:noProof/>
            <w:webHidden/>
          </w:rPr>
          <w:tab/>
        </w:r>
        <w:r>
          <w:rPr>
            <w:noProof/>
            <w:webHidden/>
          </w:rPr>
          <w:fldChar w:fldCharType="begin"/>
        </w:r>
        <w:r>
          <w:rPr>
            <w:noProof/>
            <w:webHidden/>
          </w:rPr>
          <w:instrText xml:space="preserve"> PAGEREF _Toc207775300 \h </w:instrText>
        </w:r>
        <w:r>
          <w:rPr>
            <w:noProof/>
            <w:webHidden/>
          </w:rPr>
        </w:r>
        <w:r>
          <w:rPr>
            <w:noProof/>
            <w:webHidden/>
          </w:rPr>
          <w:fldChar w:fldCharType="separate"/>
        </w:r>
        <w:r>
          <w:rPr>
            <w:noProof/>
            <w:webHidden/>
          </w:rPr>
          <w:t>82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1" w:history="1">
        <w:r w:rsidRPr="00132B9A">
          <w:rPr>
            <w:rStyle w:val="Hyperlink"/>
            <w:noProof/>
          </w:rPr>
          <w:t>Table 62: Example input for the power control command</w:t>
        </w:r>
        <w:r>
          <w:rPr>
            <w:noProof/>
            <w:webHidden/>
          </w:rPr>
          <w:tab/>
        </w:r>
        <w:r>
          <w:rPr>
            <w:noProof/>
            <w:webHidden/>
          </w:rPr>
          <w:fldChar w:fldCharType="begin"/>
        </w:r>
        <w:r>
          <w:rPr>
            <w:noProof/>
            <w:webHidden/>
          </w:rPr>
          <w:instrText xml:space="preserve"> PAGEREF _Toc207775301 \h </w:instrText>
        </w:r>
        <w:r>
          <w:rPr>
            <w:noProof/>
            <w:webHidden/>
          </w:rPr>
        </w:r>
        <w:r>
          <w:rPr>
            <w:noProof/>
            <w:webHidden/>
          </w:rPr>
          <w:fldChar w:fldCharType="separate"/>
        </w:r>
        <w:r>
          <w:rPr>
            <w:noProof/>
            <w:webHidden/>
          </w:rPr>
          <w:t>83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2" w:history="1">
        <w:r w:rsidRPr="00132B9A">
          <w:rPr>
            <w:rStyle w:val="Hyperlink"/>
            <w:noProof/>
          </w:rPr>
          <w:t>Table 63: Example output of the power control command</w:t>
        </w:r>
        <w:r>
          <w:rPr>
            <w:noProof/>
            <w:webHidden/>
          </w:rPr>
          <w:tab/>
        </w:r>
        <w:r>
          <w:rPr>
            <w:noProof/>
            <w:webHidden/>
          </w:rPr>
          <w:fldChar w:fldCharType="begin"/>
        </w:r>
        <w:r>
          <w:rPr>
            <w:noProof/>
            <w:webHidden/>
          </w:rPr>
          <w:instrText xml:space="preserve"> PAGEREF _Toc207775302 \h </w:instrText>
        </w:r>
        <w:r>
          <w:rPr>
            <w:noProof/>
            <w:webHidden/>
          </w:rPr>
        </w:r>
        <w:r>
          <w:rPr>
            <w:noProof/>
            <w:webHidden/>
          </w:rPr>
          <w:fldChar w:fldCharType="separate"/>
        </w:r>
        <w:r>
          <w:rPr>
            <w:noProof/>
            <w:webHidden/>
          </w:rPr>
          <w:t>83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3" w:history="1">
        <w:r w:rsidRPr="00132B9A">
          <w:rPr>
            <w:rStyle w:val="Hyperlink"/>
            <w:noProof/>
          </w:rPr>
          <w:t>Table 64: Summary of the solar Cell inquiry command</w:t>
        </w:r>
        <w:r>
          <w:rPr>
            <w:noProof/>
            <w:webHidden/>
          </w:rPr>
          <w:tab/>
        </w:r>
        <w:r>
          <w:rPr>
            <w:noProof/>
            <w:webHidden/>
          </w:rPr>
          <w:fldChar w:fldCharType="begin"/>
        </w:r>
        <w:r>
          <w:rPr>
            <w:noProof/>
            <w:webHidden/>
          </w:rPr>
          <w:instrText xml:space="preserve"> PAGEREF _Toc207775303 \h </w:instrText>
        </w:r>
        <w:r>
          <w:rPr>
            <w:noProof/>
            <w:webHidden/>
          </w:rPr>
        </w:r>
        <w:r>
          <w:rPr>
            <w:noProof/>
            <w:webHidden/>
          </w:rPr>
          <w:fldChar w:fldCharType="separate"/>
        </w:r>
        <w:r>
          <w:rPr>
            <w:noProof/>
            <w:webHidden/>
          </w:rPr>
          <w:t>83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4" w:history="1">
        <w:r w:rsidRPr="00132B9A">
          <w:rPr>
            <w:rStyle w:val="Hyperlink"/>
            <w:noProof/>
          </w:rPr>
          <w:t>Table 65: Input for the solar cell inquiry command</w:t>
        </w:r>
        <w:r>
          <w:rPr>
            <w:noProof/>
            <w:webHidden/>
          </w:rPr>
          <w:tab/>
        </w:r>
        <w:r>
          <w:rPr>
            <w:noProof/>
            <w:webHidden/>
          </w:rPr>
          <w:fldChar w:fldCharType="begin"/>
        </w:r>
        <w:r>
          <w:rPr>
            <w:noProof/>
            <w:webHidden/>
          </w:rPr>
          <w:instrText xml:space="preserve"> PAGEREF _Toc207775304 \h </w:instrText>
        </w:r>
        <w:r>
          <w:rPr>
            <w:noProof/>
            <w:webHidden/>
          </w:rPr>
        </w:r>
        <w:r>
          <w:rPr>
            <w:noProof/>
            <w:webHidden/>
          </w:rPr>
          <w:fldChar w:fldCharType="separate"/>
        </w:r>
        <w:r>
          <w:rPr>
            <w:noProof/>
            <w:webHidden/>
          </w:rPr>
          <w:t>83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5" w:history="1">
        <w:r w:rsidRPr="00132B9A">
          <w:rPr>
            <w:rStyle w:val="Hyperlink"/>
            <w:noProof/>
          </w:rPr>
          <w:t>Table 66: Structure of the output for the solar cell inquiry command</w:t>
        </w:r>
        <w:r>
          <w:rPr>
            <w:noProof/>
            <w:webHidden/>
          </w:rPr>
          <w:tab/>
        </w:r>
        <w:r>
          <w:rPr>
            <w:noProof/>
            <w:webHidden/>
          </w:rPr>
          <w:fldChar w:fldCharType="begin"/>
        </w:r>
        <w:r>
          <w:rPr>
            <w:noProof/>
            <w:webHidden/>
          </w:rPr>
          <w:instrText xml:space="preserve"> PAGEREF _Toc207775305 \h </w:instrText>
        </w:r>
        <w:r>
          <w:rPr>
            <w:noProof/>
            <w:webHidden/>
          </w:rPr>
        </w:r>
        <w:r>
          <w:rPr>
            <w:noProof/>
            <w:webHidden/>
          </w:rPr>
          <w:fldChar w:fldCharType="separate"/>
        </w:r>
        <w:r>
          <w:rPr>
            <w:noProof/>
            <w:webHidden/>
          </w:rPr>
          <w:t>83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6" w:history="1">
        <w:r w:rsidRPr="00132B9A">
          <w:rPr>
            <w:rStyle w:val="Hyperlink"/>
            <w:noProof/>
          </w:rPr>
          <w:t>Table 67: Summary of the Battery inquiry command</w:t>
        </w:r>
        <w:r>
          <w:rPr>
            <w:noProof/>
            <w:webHidden/>
          </w:rPr>
          <w:tab/>
        </w:r>
        <w:r>
          <w:rPr>
            <w:noProof/>
            <w:webHidden/>
          </w:rPr>
          <w:fldChar w:fldCharType="begin"/>
        </w:r>
        <w:r>
          <w:rPr>
            <w:noProof/>
            <w:webHidden/>
          </w:rPr>
          <w:instrText xml:space="preserve"> PAGEREF _Toc207775306 \h </w:instrText>
        </w:r>
        <w:r>
          <w:rPr>
            <w:noProof/>
            <w:webHidden/>
          </w:rPr>
        </w:r>
        <w:r>
          <w:rPr>
            <w:noProof/>
            <w:webHidden/>
          </w:rPr>
          <w:fldChar w:fldCharType="separate"/>
        </w:r>
        <w:r>
          <w:rPr>
            <w:noProof/>
            <w:webHidden/>
          </w:rPr>
          <w:t>84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7" w:history="1">
        <w:r w:rsidRPr="00132B9A">
          <w:rPr>
            <w:rStyle w:val="Hyperlink"/>
            <w:noProof/>
          </w:rPr>
          <w:t>Table 68: Input for the battery inquiry command</w:t>
        </w:r>
        <w:r>
          <w:rPr>
            <w:noProof/>
            <w:webHidden/>
          </w:rPr>
          <w:tab/>
        </w:r>
        <w:r>
          <w:rPr>
            <w:noProof/>
            <w:webHidden/>
          </w:rPr>
          <w:fldChar w:fldCharType="begin"/>
        </w:r>
        <w:r>
          <w:rPr>
            <w:noProof/>
            <w:webHidden/>
          </w:rPr>
          <w:instrText xml:space="preserve"> PAGEREF _Toc207775307 \h </w:instrText>
        </w:r>
        <w:r>
          <w:rPr>
            <w:noProof/>
            <w:webHidden/>
          </w:rPr>
        </w:r>
        <w:r>
          <w:rPr>
            <w:noProof/>
            <w:webHidden/>
          </w:rPr>
          <w:fldChar w:fldCharType="separate"/>
        </w:r>
        <w:r>
          <w:rPr>
            <w:noProof/>
            <w:webHidden/>
          </w:rPr>
          <w:t>84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8" w:history="1">
        <w:r w:rsidRPr="00132B9A">
          <w:rPr>
            <w:rStyle w:val="Hyperlink"/>
            <w:noProof/>
          </w:rPr>
          <w:t>Table 69: Structure of the battery inquiry output</w:t>
        </w:r>
        <w:r>
          <w:rPr>
            <w:noProof/>
            <w:webHidden/>
          </w:rPr>
          <w:tab/>
        </w:r>
        <w:r>
          <w:rPr>
            <w:noProof/>
            <w:webHidden/>
          </w:rPr>
          <w:fldChar w:fldCharType="begin"/>
        </w:r>
        <w:r>
          <w:rPr>
            <w:noProof/>
            <w:webHidden/>
          </w:rPr>
          <w:instrText xml:space="preserve"> PAGEREF _Toc207775308 \h </w:instrText>
        </w:r>
        <w:r>
          <w:rPr>
            <w:noProof/>
            <w:webHidden/>
          </w:rPr>
        </w:r>
        <w:r>
          <w:rPr>
            <w:noProof/>
            <w:webHidden/>
          </w:rPr>
          <w:fldChar w:fldCharType="separate"/>
        </w:r>
        <w:r>
          <w:rPr>
            <w:noProof/>
            <w:webHidden/>
          </w:rPr>
          <w:t>84</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09" w:history="1">
        <w:r w:rsidRPr="00132B9A">
          <w:rPr>
            <w:rStyle w:val="Hyperlink"/>
            <w:noProof/>
          </w:rPr>
          <w:t>Table 70: initial conditions for PD controller</w:t>
        </w:r>
        <w:r>
          <w:rPr>
            <w:noProof/>
            <w:webHidden/>
          </w:rPr>
          <w:tab/>
        </w:r>
        <w:r>
          <w:rPr>
            <w:noProof/>
            <w:webHidden/>
          </w:rPr>
          <w:fldChar w:fldCharType="begin"/>
        </w:r>
        <w:r>
          <w:rPr>
            <w:noProof/>
            <w:webHidden/>
          </w:rPr>
          <w:instrText xml:space="preserve"> PAGEREF _Toc207775309 \h </w:instrText>
        </w:r>
        <w:r>
          <w:rPr>
            <w:noProof/>
            <w:webHidden/>
          </w:rPr>
        </w:r>
        <w:r>
          <w:rPr>
            <w:noProof/>
            <w:webHidden/>
          </w:rPr>
          <w:fldChar w:fldCharType="separate"/>
        </w:r>
        <w:r>
          <w:rPr>
            <w:noProof/>
            <w:webHidden/>
          </w:rPr>
          <w:t>90</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10" w:history="1">
        <w:r w:rsidRPr="00132B9A">
          <w:rPr>
            <w:rStyle w:val="Hyperlink"/>
            <w:noProof/>
          </w:rPr>
          <w:t>Table 71: Initial conditions for magnetic PD Controller</w:t>
        </w:r>
        <w:r>
          <w:rPr>
            <w:noProof/>
            <w:webHidden/>
          </w:rPr>
          <w:tab/>
        </w:r>
        <w:r>
          <w:rPr>
            <w:noProof/>
            <w:webHidden/>
          </w:rPr>
          <w:fldChar w:fldCharType="begin"/>
        </w:r>
        <w:r>
          <w:rPr>
            <w:noProof/>
            <w:webHidden/>
          </w:rPr>
          <w:instrText xml:space="preserve"> PAGEREF _Toc207775310 \h </w:instrText>
        </w:r>
        <w:r>
          <w:rPr>
            <w:noProof/>
            <w:webHidden/>
          </w:rPr>
        </w:r>
        <w:r>
          <w:rPr>
            <w:noProof/>
            <w:webHidden/>
          </w:rPr>
          <w:fldChar w:fldCharType="separate"/>
        </w:r>
        <w:r>
          <w:rPr>
            <w:noProof/>
            <w:webHidden/>
          </w:rPr>
          <w:t>93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11" w:history="1">
        <w:r w:rsidRPr="00132B9A">
          <w:rPr>
            <w:rStyle w:val="Hyperlink"/>
            <w:noProof/>
          </w:rPr>
          <w:t>Table 72: Initial conditions ideal cube</w:t>
        </w:r>
        <w:r>
          <w:rPr>
            <w:noProof/>
            <w:webHidden/>
          </w:rPr>
          <w:tab/>
        </w:r>
        <w:r>
          <w:rPr>
            <w:noProof/>
            <w:webHidden/>
          </w:rPr>
          <w:fldChar w:fldCharType="begin"/>
        </w:r>
        <w:r>
          <w:rPr>
            <w:noProof/>
            <w:webHidden/>
          </w:rPr>
          <w:instrText xml:space="preserve"> PAGEREF _Toc207775311 \h </w:instrText>
        </w:r>
        <w:r>
          <w:rPr>
            <w:noProof/>
            <w:webHidden/>
          </w:rPr>
        </w:r>
        <w:r>
          <w:rPr>
            <w:noProof/>
            <w:webHidden/>
          </w:rPr>
          <w:fldChar w:fldCharType="separate"/>
        </w:r>
        <w:r>
          <w:rPr>
            <w:noProof/>
            <w:webHidden/>
          </w:rPr>
          <w:t>98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12" w:history="1">
        <w:r w:rsidRPr="00132B9A">
          <w:rPr>
            <w:rStyle w:val="Hyperlink"/>
            <w:noProof/>
          </w:rPr>
          <w:t>Table 73: initial conditions worst case MOI</w:t>
        </w:r>
        <w:r>
          <w:rPr>
            <w:noProof/>
            <w:webHidden/>
          </w:rPr>
          <w:tab/>
        </w:r>
        <w:r>
          <w:rPr>
            <w:noProof/>
            <w:webHidden/>
          </w:rPr>
          <w:fldChar w:fldCharType="begin"/>
        </w:r>
        <w:r>
          <w:rPr>
            <w:noProof/>
            <w:webHidden/>
          </w:rPr>
          <w:instrText xml:space="preserve"> PAGEREF _Toc207775312 \h </w:instrText>
        </w:r>
        <w:r>
          <w:rPr>
            <w:noProof/>
            <w:webHidden/>
          </w:rPr>
        </w:r>
        <w:r>
          <w:rPr>
            <w:noProof/>
            <w:webHidden/>
          </w:rPr>
          <w:fldChar w:fldCharType="separate"/>
        </w:r>
        <w:r>
          <w:rPr>
            <w:noProof/>
            <w:webHidden/>
          </w:rPr>
          <w:t>98</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13" w:history="1">
        <w:r w:rsidRPr="00132B9A">
          <w:rPr>
            <w:rStyle w:val="Hyperlink"/>
            <w:noProof/>
          </w:rPr>
          <w:t>Table 74: Attitude maneuver initial conditions (ideal cube)</w:t>
        </w:r>
        <w:r>
          <w:rPr>
            <w:noProof/>
            <w:webHidden/>
          </w:rPr>
          <w:tab/>
        </w:r>
        <w:r>
          <w:rPr>
            <w:noProof/>
            <w:webHidden/>
          </w:rPr>
          <w:fldChar w:fldCharType="begin"/>
        </w:r>
        <w:r>
          <w:rPr>
            <w:noProof/>
            <w:webHidden/>
          </w:rPr>
          <w:instrText xml:space="preserve"> PAGEREF _Toc207775313 \h </w:instrText>
        </w:r>
        <w:r>
          <w:rPr>
            <w:noProof/>
            <w:webHidden/>
          </w:rPr>
        </w:r>
        <w:r>
          <w:rPr>
            <w:noProof/>
            <w:webHidden/>
          </w:rPr>
          <w:fldChar w:fldCharType="separate"/>
        </w:r>
        <w:r>
          <w:rPr>
            <w:noProof/>
            <w:webHidden/>
          </w:rPr>
          <w:t>101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14" w:history="1">
        <w:r w:rsidRPr="00132B9A">
          <w:rPr>
            <w:rStyle w:val="Hyperlink"/>
            <w:noProof/>
          </w:rPr>
          <w:t>Table 75: Attitude maneuver initial conditions (worst case MOI)</w:t>
        </w:r>
        <w:r>
          <w:rPr>
            <w:noProof/>
            <w:webHidden/>
          </w:rPr>
          <w:tab/>
        </w:r>
        <w:r>
          <w:rPr>
            <w:noProof/>
            <w:webHidden/>
          </w:rPr>
          <w:fldChar w:fldCharType="begin"/>
        </w:r>
        <w:r>
          <w:rPr>
            <w:noProof/>
            <w:webHidden/>
          </w:rPr>
          <w:instrText xml:space="preserve"> PAGEREF _Toc207775314 \h </w:instrText>
        </w:r>
        <w:r>
          <w:rPr>
            <w:noProof/>
            <w:webHidden/>
          </w:rPr>
        </w:r>
        <w:r>
          <w:rPr>
            <w:noProof/>
            <w:webHidden/>
          </w:rPr>
          <w:fldChar w:fldCharType="separate"/>
        </w:r>
        <w:r>
          <w:rPr>
            <w:noProof/>
            <w:webHidden/>
          </w:rPr>
          <w:t>102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15" w:history="1">
        <w:r w:rsidRPr="00132B9A">
          <w:rPr>
            <w:rStyle w:val="Hyperlink"/>
            <w:noProof/>
          </w:rPr>
          <w:t>Table 76:  Sides 1- 3 in a 1000 km orbit (hot and cold cases)</w:t>
        </w:r>
        <w:r>
          <w:rPr>
            <w:noProof/>
            <w:webHidden/>
          </w:rPr>
          <w:tab/>
        </w:r>
        <w:r>
          <w:rPr>
            <w:noProof/>
            <w:webHidden/>
          </w:rPr>
          <w:fldChar w:fldCharType="begin"/>
        </w:r>
        <w:r>
          <w:rPr>
            <w:noProof/>
            <w:webHidden/>
          </w:rPr>
          <w:instrText xml:space="preserve"> PAGEREF _Toc207775315 \h </w:instrText>
        </w:r>
        <w:r>
          <w:rPr>
            <w:noProof/>
            <w:webHidden/>
          </w:rPr>
        </w:r>
        <w:r>
          <w:rPr>
            <w:noProof/>
            <w:webHidden/>
          </w:rPr>
          <w:fldChar w:fldCharType="separate"/>
        </w:r>
        <w:r>
          <w:rPr>
            <w:noProof/>
            <w:webHidden/>
          </w:rPr>
          <w:t>111</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16" w:history="1">
        <w:r w:rsidRPr="00132B9A">
          <w:rPr>
            <w:rStyle w:val="Hyperlink"/>
            <w:noProof/>
          </w:rPr>
          <w:t>Table 77:  Sides 4- 6 in a 1000 km orbit (hot and cold cases)</w:t>
        </w:r>
        <w:r>
          <w:rPr>
            <w:noProof/>
            <w:webHidden/>
          </w:rPr>
          <w:tab/>
        </w:r>
        <w:r>
          <w:rPr>
            <w:noProof/>
            <w:webHidden/>
          </w:rPr>
          <w:fldChar w:fldCharType="begin"/>
        </w:r>
        <w:r>
          <w:rPr>
            <w:noProof/>
            <w:webHidden/>
          </w:rPr>
          <w:instrText xml:space="preserve"> PAGEREF _Toc207775316 \h </w:instrText>
        </w:r>
        <w:r>
          <w:rPr>
            <w:noProof/>
            <w:webHidden/>
          </w:rPr>
        </w:r>
        <w:r>
          <w:rPr>
            <w:noProof/>
            <w:webHidden/>
          </w:rPr>
          <w:fldChar w:fldCharType="separate"/>
        </w:r>
        <w:r>
          <w:rPr>
            <w:noProof/>
            <w:webHidden/>
          </w:rPr>
          <w:t>112</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17" w:history="1">
        <w:r w:rsidRPr="00132B9A">
          <w:rPr>
            <w:rStyle w:val="Hyperlink"/>
            <w:noProof/>
          </w:rPr>
          <w:t>Table 78 Sides 1- 3 in a 500 km orbit (hot and cold cases)</w:t>
        </w:r>
        <w:r>
          <w:rPr>
            <w:noProof/>
            <w:webHidden/>
          </w:rPr>
          <w:tab/>
        </w:r>
        <w:r>
          <w:rPr>
            <w:noProof/>
            <w:webHidden/>
          </w:rPr>
          <w:fldChar w:fldCharType="begin"/>
        </w:r>
        <w:r>
          <w:rPr>
            <w:noProof/>
            <w:webHidden/>
          </w:rPr>
          <w:instrText xml:space="preserve"> PAGEREF _Toc207775317 \h </w:instrText>
        </w:r>
        <w:r>
          <w:rPr>
            <w:noProof/>
            <w:webHidden/>
          </w:rPr>
        </w:r>
        <w:r>
          <w:rPr>
            <w:noProof/>
            <w:webHidden/>
          </w:rPr>
          <w:fldChar w:fldCharType="separate"/>
        </w:r>
        <w:r>
          <w:rPr>
            <w:noProof/>
            <w:webHidden/>
          </w:rPr>
          <w:t>113</w:t>
        </w:r>
        <w:r>
          <w:rPr>
            <w:noProof/>
            <w:webHidden/>
          </w:rPr>
          <w:fldChar w:fldCharType="end"/>
        </w:r>
      </w:hyperlink>
    </w:p>
    <w:p w:rsidR="00D46473" w:rsidRDefault="00D46473" w:rsidP="00D46473">
      <w:pPr>
        <w:pStyle w:val="TableofFigures"/>
        <w:tabs>
          <w:tab w:val="right" w:leader="dot" w:pos="8711"/>
        </w:tabs>
        <w:spacing w:after="0"/>
        <w:rPr>
          <w:noProof/>
          <w:lang w:val="en-CA" w:eastAsia="en-CA" w:bidi="ar-SA"/>
        </w:rPr>
      </w:pPr>
      <w:hyperlink w:anchor="_Toc207775318" w:history="1">
        <w:r w:rsidRPr="00132B9A">
          <w:rPr>
            <w:rStyle w:val="Hyperlink"/>
            <w:noProof/>
          </w:rPr>
          <w:t>Table 79: Sides 4- 6 in a 500 km orbit (hot and cold cases)</w:t>
        </w:r>
        <w:r>
          <w:rPr>
            <w:noProof/>
            <w:webHidden/>
          </w:rPr>
          <w:tab/>
        </w:r>
        <w:r>
          <w:rPr>
            <w:noProof/>
            <w:webHidden/>
          </w:rPr>
          <w:fldChar w:fldCharType="begin"/>
        </w:r>
        <w:r>
          <w:rPr>
            <w:noProof/>
            <w:webHidden/>
          </w:rPr>
          <w:instrText xml:space="preserve"> PAGEREF _Toc207775318 \h </w:instrText>
        </w:r>
        <w:r>
          <w:rPr>
            <w:noProof/>
            <w:webHidden/>
          </w:rPr>
        </w:r>
        <w:r>
          <w:rPr>
            <w:noProof/>
            <w:webHidden/>
          </w:rPr>
          <w:fldChar w:fldCharType="separate"/>
        </w:r>
        <w:r>
          <w:rPr>
            <w:noProof/>
            <w:webHidden/>
          </w:rPr>
          <w:t>114</w:t>
        </w:r>
        <w:r>
          <w:rPr>
            <w:noProof/>
            <w:webHidden/>
          </w:rPr>
          <w:fldChar w:fldCharType="end"/>
        </w:r>
      </w:hyperlink>
    </w:p>
    <w:p w:rsidR="00D46473" w:rsidRDefault="00D46473" w:rsidP="00D46473">
      <w:pPr>
        <w:pStyle w:val="Frontmaterheading2"/>
      </w:pPr>
      <w:r w:rsidRPr="00B0106D">
        <w:fldChar w:fldCharType="end"/>
      </w:r>
      <w:bookmarkStart w:id="39" w:name="_Toc200387036"/>
      <w:bookmarkStart w:id="40" w:name="_Toc200387734"/>
      <w:bookmarkStart w:id="41" w:name="_Toc200388005"/>
      <w:bookmarkStart w:id="42" w:name="_Toc204748207"/>
    </w:p>
    <w:p w:rsidR="00D46473" w:rsidRDefault="00D46473" w:rsidP="00D46473">
      <w:pPr>
        <w:rPr>
          <w:rFonts w:asciiTheme="majorHAnsi" w:eastAsiaTheme="majorEastAsia" w:hAnsiTheme="majorHAnsi" w:cstheme="majorBidi"/>
          <w:b/>
          <w:bCs/>
          <w:sz w:val="40"/>
          <w:szCs w:val="26"/>
          <w:lang w:val="en-US" w:bidi="en-US"/>
        </w:rPr>
      </w:pPr>
      <w:r>
        <w:br w:type="page"/>
      </w:r>
    </w:p>
    <w:p w:rsidR="00D46473" w:rsidRPr="009C2155" w:rsidRDefault="00D46473" w:rsidP="00D46473">
      <w:pPr>
        <w:pStyle w:val="Frontmaterheading2"/>
      </w:pPr>
      <w:bookmarkStart w:id="43" w:name="_Toc207775072"/>
      <w:r>
        <w:lastRenderedPageBreak/>
        <w:t>List of Acronyms</w:t>
      </w:r>
      <w:bookmarkEnd w:id="39"/>
      <w:bookmarkEnd w:id="40"/>
      <w:bookmarkEnd w:id="41"/>
      <w:bookmarkEnd w:id="42"/>
      <w:bookmarkEnd w:id="43"/>
      <w:r w:rsidRPr="009C2155">
        <w:t xml:space="preserve"> </w:t>
      </w:r>
    </w:p>
    <w:tbl>
      <w:tblPr>
        <w:tblW w:w="0" w:type="auto"/>
        <w:jc w:val="center"/>
        <w:tblInd w:w="114" w:type="dxa"/>
        <w:tblLook w:val="01E0"/>
      </w:tblPr>
      <w:tblGrid>
        <w:gridCol w:w="894"/>
        <w:gridCol w:w="6471"/>
      </w:tblGrid>
      <w:tr w:rsidR="00D46473" w:rsidTr="00D46473">
        <w:trPr>
          <w:trHeight w:hRule="exact" w:val="397"/>
          <w:jc w:val="center"/>
        </w:trPr>
        <w:tc>
          <w:tcPr>
            <w:tcW w:w="894" w:type="dxa"/>
          </w:tcPr>
          <w:p w:rsidR="00D46473" w:rsidRPr="003F7084" w:rsidRDefault="00D46473" w:rsidP="00D46473">
            <w:r>
              <w:t>EDAC</w:t>
            </w:r>
          </w:p>
        </w:tc>
        <w:tc>
          <w:tcPr>
            <w:tcW w:w="6471" w:type="dxa"/>
          </w:tcPr>
          <w:p w:rsidR="00D46473" w:rsidRPr="003F7084" w:rsidRDefault="00D46473" w:rsidP="00D46473">
            <w:r>
              <w:t>Error detection and correction</w:t>
            </w:r>
          </w:p>
        </w:tc>
      </w:tr>
      <w:tr w:rsidR="00D46473" w:rsidTr="00D46473">
        <w:trPr>
          <w:trHeight w:hRule="exact" w:val="397"/>
          <w:jc w:val="center"/>
        </w:trPr>
        <w:tc>
          <w:tcPr>
            <w:tcW w:w="894" w:type="dxa"/>
          </w:tcPr>
          <w:p w:rsidR="00D46473" w:rsidRPr="003F7084" w:rsidRDefault="00D46473" w:rsidP="00D46473">
            <w:r>
              <w:t>RAM</w:t>
            </w:r>
          </w:p>
        </w:tc>
        <w:tc>
          <w:tcPr>
            <w:tcW w:w="6471" w:type="dxa"/>
          </w:tcPr>
          <w:p w:rsidR="00D46473" w:rsidRPr="003F7084" w:rsidRDefault="00D46473" w:rsidP="00D46473">
            <w:r>
              <w:t>Random access memory</w:t>
            </w:r>
          </w:p>
        </w:tc>
      </w:tr>
      <w:tr w:rsidR="00D46473" w:rsidTr="00D46473">
        <w:trPr>
          <w:trHeight w:hRule="exact" w:val="397"/>
          <w:jc w:val="center"/>
        </w:trPr>
        <w:tc>
          <w:tcPr>
            <w:tcW w:w="894" w:type="dxa"/>
          </w:tcPr>
          <w:p w:rsidR="00D46473" w:rsidRPr="003F7084" w:rsidRDefault="00D46473" w:rsidP="00D46473">
            <w:r>
              <w:t>ROM</w:t>
            </w:r>
          </w:p>
        </w:tc>
        <w:tc>
          <w:tcPr>
            <w:tcW w:w="6471" w:type="dxa"/>
          </w:tcPr>
          <w:p w:rsidR="00D46473" w:rsidRDefault="00D46473" w:rsidP="00D46473">
            <w:r>
              <w:t>Read only memory</w:t>
            </w:r>
          </w:p>
          <w:p w:rsidR="00D46473" w:rsidRPr="003F7084" w:rsidRDefault="00D46473" w:rsidP="00D46473"/>
        </w:tc>
      </w:tr>
      <w:tr w:rsidR="00D46473" w:rsidTr="00D46473">
        <w:trPr>
          <w:trHeight w:hRule="exact" w:val="397"/>
          <w:jc w:val="center"/>
        </w:trPr>
        <w:tc>
          <w:tcPr>
            <w:tcW w:w="894" w:type="dxa"/>
          </w:tcPr>
          <w:p w:rsidR="00D46473" w:rsidRPr="003F7084" w:rsidRDefault="00D46473" w:rsidP="00D46473">
            <w:r>
              <w:t>PROM</w:t>
            </w:r>
          </w:p>
        </w:tc>
        <w:tc>
          <w:tcPr>
            <w:tcW w:w="6471" w:type="dxa"/>
          </w:tcPr>
          <w:p w:rsidR="00D46473" w:rsidRPr="003F7084" w:rsidRDefault="00D46473" w:rsidP="00D46473">
            <w:r>
              <w:t>Programmable read only memory</w:t>
            </w:r>
          </w:p>
        </w:tc>
      </w:tr>
      <w:tr w:rsidR="00D46473" w:rsidTr="00D46473">
        <w:trPr>
          <w:trHeight w:hRule="exact" w:val="397"/>
          <w:jc w:val="center"/>
        </w:trPr>
        <w:tc>
          <w:tcPr>
            <w:tcW w:w="894" w:type="dxa"/>
          </w:tcPr>
          <w:p w:rsidR="00D46473" w:rsidRPr="003F7084" w:rsidRDefault="00D46473" w:rsidP="00D46473">
            <w:r>
              <w:t>TNC</w:t>
            </w:r>
          </w:p>
        </w:tc>
        <w:tc>
          <w:tcPr>
            <w:tcW w:w="6471" w:type="dxa"/>
          </w:tcPr>
          <w:p w:rsidR="00D46473" w:rsidRPr="003F7084" w:rsidRDefault="00D46473" w:rsidP="00D46473">
            <w:r>
              <w:t>Terminal node controller</w:t>
            </w:r>
          </w:p>
        </w:tc>
      </w:tr>
      <w:tr w:rsidR="00D46473" w:rsidTr="00D46473">
        <w:trPr>
          <w:trHeight w:hRule="exact" w:val="397"/>
          <w:jc w:val="center"/>
        </w:trPr>
        <w:tc>
          <w:tcPr>
            <w:tcW w:w="894" w:type="dxa"/>
          </w:tcPr>
          <w:p w:rsidR="00D46473" w:rsidRPr="003F7084" w:rsidRDefault="00D46473" w:rsidP="00D46473">
            <w:r>
              <w:t>DTMF</w:t>
            </w:r>
          </w:p>
        </w:tc>
        <w:tc>
          <w:tcPr>
            <w:tcW w:w="6471" w:type="dxa"/>
          </w:tcPr>
          <w:p w:rsidR="00D46473" w:rsidRPr="003F7084" w:rsidRDefault="00D46473" w:rsidP="00D46473">
            <w:r>
              <w:t xml:space="preserve">Dual tone multi frequency </w:t>
            </w:r>
          </w:p>
        </w:tc>
      </w:tr>
      <w:tr w:rsidR="00D46473" w:rsidTr="00D46473">
        <w:trPr>
          <w:trHeight w:hRule="exact" w:val="397"/>
          <w:jc w:val="center"/>
        </w:trPr>
        <w:tc>
          <w:tcPr>
            <w:tcW w:w="894" w:type="dxa"/>
          </w:tcPr>
          <w:p w:rsidR="00D46473" w:rsidRPr="003F7084" w:rsidRDefault="00D46473" w:rsidP="00D46473">
            <w:r>
              <w:t>FM</w:t>
            </w:r>
          </w:p>
        </w:tc>
        <w:tc>
          <w:tcPr>
            <w:tcW w:w="6471" w:type="dxa"/>
          </w:tcPr>
          <w:p w:rsidR="00D46473" w:rsidRPr="003F7084" w:rsidRDefault="00D46473" w:rsidP="00D46473">
            <w:r>
              <w:t>Frequency modulated</w:t>
            </w:r>
          </w:p>
        </w:tc>
      </w:tr>
      <w:tr w:rsidR="00D46473" w:rsidTr="00D46473">
        <w:trPr>
          <w:trHeight w:hRule="exact" w:val="397"/>
          <w:jc w:val="center"/>
        </w:trPr>
        <w:tc>
          <w:tcPr>
            <w:tcW w:w="894" w:type="dxa"/>
          </w:tcPr>
          <w:p w:rsidR="00D46473" w:rsidRPr="003F7084" w:rsidRDefault="00D46473" w:rsidP="00D46473">
            <w:r>
              <w:t>CW</w:t>
            </w:r>
          </w:p>
        </w:tc>
        <w:tc>
          <w:tcPr>
            <w:tcW w:w="6471" w:type="dxa"/>
          </w:tcPr>
          <w:p w:rsidR="00D46473" w:rsidRPr="003F7084" w:rsidRDefault="00D46473" w:rsidP="00D46473">
            <w:r>
              <w:t>Continuous wave (Morse code)</w:t>
            </w:r>
          </w:p>
        </w:tc>
      </w:tr>
      <w:tr w:rsidR="00D46473" w:rsidTr="00D46473">
        <w:trPr>
          <w:trHeight w:hRule="exact" w:val="397"/>
          <w:jc w:val="center"/>
        </w:trPr>
        <w:tc>
          <w:tcPr>
            <w:tcW w:w="894" w:type="dxa"/>
          </w:tcPr>
          <w:p w:rsidR="00D46473" w:rsidRPr="003F7084" w:rsidRDefault="00D46473" w:rsidP="00D46473">
            <w:r>
              <w:t>AOCS</w:t>
            </w:r>
          </w:p>
        </w:tc>
        <w:tc>
          <w:tcPr>
            <w:tcW w:w="6471" w:type="dxa"/>
          </w:tcPr>
          <w:p w:rsidR="00D46473" w:rsidRPr="003F7084" w:rsidRDefault="00D46473" w:rsidP="00D46473">
            <w:r>
              <w:t>Attitude orbit control system</w:t>
            </w:r>
          </w:p>
        </w:tc>
      </w:tr>
      <w:tr w:rsidR="00D46473" w:rsidTr="00D46473">
        <w:trPr>
          <w:trHeight w:hRule="exact" w:val="397"/>
          <w:jc w:val="center"/>
        </w:trPr>
        <w:tc>
          <w:tcPr>
            <w:tcW w:w="894" w:type="dxa"/>
          </w:tcPr>
          <w:p w:rsidR="00D46473" w:rsidRPr="003F7084" w:rsidRDefault="00D46473" w:rsidP="00D46473">
            <w:r>
              <w:t>ADS</w:t>
            </w:r>
          </w:p>
        </w:tc>
        <w:tc>
          <w:tcPr>
            <w:tcW w:w="6471" w:type="dxa"/>
          </w:tcPr>
          <w:p w:rsidR="00D46473" w:rsidRPr="003F7084" w:rsidRDefault="00D46473" w:rsidP="00D46473">
            <w:r>
              <w:t>Attitude determination system</w:t>
            </w:r>
          </w:p>
        </w:tc>
      </w:tr>
      <w:tr w:rsidR="00D46473" w:rsidTr="00D46473">
        <w:trPr>
          <w:trHeight w:hRule="exact" w:val="397"/>
          <w:jc w:val="center"/>
        </w:trPr>
        <w:tc>
          <w:tcPr>
            <w:tcW w:w="894" w:type="dxa"/>
          </w:tcPr>
          <w:p w:rsidR="00D46473" w:rsidRPr="003F7084" w:rsidRDefault="00D46473" w:rsidP="00D46473">
            <w:r>
              <w:t>ACS</w:t>
            </w:r>
          </w:p>
        </w:tc>
        <w:tc>
          <w:tcPr>
            <w:tcW w:w="6471" w:type="dxa"/>
          </w:tcPr>
          <w:p w:rsidR="00D46473" w:rsidRPr="003F7084" w:rsidRDefault="00D46473" w:rsidP="00D46473">
            <w:r>
              <w:t xml:space="preserve">Attitude Control system </w:t>
            </w:r>
          </w:p>
        </w:tc>
      </w:tr>
      <w:tr w:rsidR="00D46473" w:rsidTr="00D46473">
        <w:trPr>
          <w:trHeight w:hRule="exact" w:val="397"/>
          <w:jc w:val="center"/>
        </w:trPr>
        <w:tc>
          <w:tcPr>
            <w:tcW w:w="894" w:type="dxa"/>
          </w:tcPr>
          <w:p w:rsidR="00D46473" w:rsidRPr="003F7084" w:rsidRDefault="00D46473" w:rsidP="00D46473">
            <w:r>
              <w:t>GPS</w:t>
            </w:r>
          </w:p>
        </w:tc>
        <w:tc>
          <w:tcPr>
            <w:tcW w:w="6471" w:type="dxa"/>
          </w:tcPr>
          <w:p w:rsidR="00D46473" w:rsidRPr="003F7084" w:rsidRDefault="00D46473" w:rsidP="00D46473">
            <w:r>
              <w:t>Global positioning system</w:t>
            </w:r>
          </w:p>
        </w:tc>
      </w:tr>
      <w:tr w:rsidR="00D46473" w:rsidTr="00D46473">
        <w:trPr>
          <w:trHeight w:hRule="exact" w:val="397"/>
          <w:jc w:val="center"/>
        </w:trPr>
        <w:tc>
          <w:tcPr>
            <w:tcW w:w="894" w:type="dxa"/>
          </w:tcPr>
          <w:p w:rsidR="00D46473" w:rsidRPr="003F7084" w:rsidRDefault="00D46473" w:rsidP="00D46473">
            <w:r>
              <w:t>PCB</w:t>
            </w:r>
          </w:p>
        </w:tc>
        <w:tc>
          <w:tcPr>
            <w:tcW w:w="6471" w:type="dxa"/>
          </w:tcPr>
          <w:p w:rsidR="00D46473" w:rsidRPr="003F7084" w:rsidRDefault="00D46473" w:rsidP="00D46473">
            <w:r>
              <w:t>Printed Circuit board</w:t>
            </w:r>
          </w:p>
        </w:tc>
      </w:tr>
      <w:tr w:rsidR="00D46473" w:rsidTr="00D46473">
        <w:trPr>
          <w:trHeight w:hRule="exact" w:val="397"/>
          <w:jc w:val="center"/>
        </w:trPr>
        <w:tc>
          <w:tcPr>
            <w:tcW w:w="894" w:type="dxa"/>
          </w:tcPr>
          <w:p w:rsidR="00D46473" w:rsidRPr="003F7084" w:rsidRDefault="00D46473" w:rsidP="00D46473">
            <w:r>
              <w:t>P-POD</w:t>
            </w:r>
          </w:p>
        </w:tc>
        <w:tc>
          <w:tcPr>
            <w:tcW w:w="6471" w:type="dxa"/>
          </w:tcPr>
          <w:p w:rsidR="00D46473" w:rsidRPr="003F7084" w:rsidRDefault="00D46473" w:rsidP="00D46473">
            <w:r>
              <w:t>Poly Pico-Satellite Orbital Deployer</w:t>
            </w:r>
          </w:p>
        </w:tc>
      </w:tr>
      <w:tr w:rsidR="00D46473" w:rsidTr="00D46473">
        <w:trPr>
          <w:trHeight w:hRule="exact" w:val="397"/>
          <w:jc w:val="center"/>
        </w:trPr>
        <w:tc>
          <w:tcPr>
            <w:tcW w:w="894" w:type="dxa"/>
          </w:tcPr>
          <w:p w:rsidR="00D46473" w:rsidRPr="003F7084" w:rsidRDefault="00D46473" w:rsidP="00D46473">
            <w:r>
              <w:t>SPI</w:t>
            </w:r>
          </w:p>
        </w:tc>
        <w:tc>
          <w:tcPr>
            <w:tcW w:w="6471" w:type="dxa"/>
          </w:tcPr>
          <w:p w:rsidR="00D46473" w:rsidRPr="003F7084" w:rsidRDefault="00D46473" w:rsidP="00D46473">
            <w:r>
              <w:t>Serial peripheral interface</w:t>
            </w:r>
          </w:p>
        </w:tc>
      </w:tr>
      <w:tr w:rsidR="00D46473" w:rsidTr="00D46473">
        <w:trPr>
          <w:trHeight w:hRule="exact" w:val="291"/>
          <w:jc w:val="center"/>
        </w:trPr>
        <w:tc>
          <w:tcPr>
            <w:tcW w:w="894" w:type="dxa"/>
          </w:tcPr>
          <w:p w:rsidR="00D46473" w:rsidRPr="003F7084" w:rsidRDefault="00D46473" w:rsidP="00D46473">
            <w:r>
              <w:t xml:space="preserve">I²C </w:t>
            </w:r>
          </w:p>
        </w:tc>
        <w:tc>
          <w:tcPr>
            <w:tcW w:w="6471" w:type="dxa"/>
          </w:tcPr>
          <w:p w:rsidR="00D46473" w:rsidRPr="003F7084" w:rsidRDefault="00D46473" w:rsidP="00D46473">
            <w:r>
              <w:t>Inter-integrated circuit</w:t>
            </w:r>
          </w:p>
        </w:tc>
      </w:tr>
      <w:tr w:rsidR="00D46473" w:rsidTr="00D46473">
        <w:trPr>
          <w:trHeight w:hRule="exact" w:val="397"/>
          <w:jc w:val="center"/>
        </w:trPr>
        <w:tc>
          <w:tcPr>
            <w:tcW w:w="894" w:type="dxa"/>
          </w:tcPr>
          <w:p w:rsidR="00D46473" w:rsidRPr="003F7084" w:rsidRDefault="00D46473" w:rsidP="00D46473">
            <w:r>
              <w:t>UART</w:t>
            </w:r>
          </w:p>
        </w:tc>
        <w:tc>
          <w:tcPr>
            <w:tcW w:w="6471" w:type="dxa"/>
          </w:tcPr>
          <w:p w:rsidR="00D46473" w:rsidRPr="003F7084" w:rsidRDefault="00D46473" w:rsidP="00D46473">
            <w:r>
              <w:t xml:space="preserve">Universal asynchronous receiver transmitter </w:t>
            </w:r>
          </w:p>
        </w:tc>
      </w:tr>
      <w:tr w:rsidR="00D46473" w:rsidTr="00D46473">
        <w:trPr>
          <w:trHeight w:hRule="exact" w:val="397"/>
          <w:jc w:val="center"/>
        </w:trPr>
        <w:tc>
          <w:tcPr>
            <w:tcW w:w="894" w:type="dxa"/>
          </w:tcPr>
          <w:p w:rsidR="00D46473" w:rsidRPr="003F7084" w:rsidRDefault="00D46473" w:rsidP="00D46473">
            <w:r>
              <w:t xml:space="preserve">LEO </w:t>
            </w:r>
          </w:p>
        </w:tc>
        <w:tc>
          <w:tcPr>
            <w:tcW w:w="6471" w:type="dxa"/>
          </w:tcPr>
          <w:p w:rsidR="00D46473" w:rsidRPr="003F7084" w:rsidRDefault="00D46473" w:rsidP="00D46473">
            <w:r>
              <w:t>Low earth orbit</w:t>
            </w:r>
          </w:p>
        </w:tc>
      </w:tr>
      <w:tr w:rsidR="00D46473" w:rsidTr="00D46473">
        <w:trPr>
          <w:trHeight w:hRule="exact" w:val="397"/>
          <w:jc w:val="center"/>
        </w:trPr>
        <w:tc>
          <w:tcPr>
            <w:tcW w:w="894" w:type="dxa"/>
          </w:tcPr>
          <w:p w:rsidR="00D46473" w:rsidRPr="003F7084" w:rsidRDefault="00D46473" w:rsidP="00D46473">
            <w:r>
              <w:t xml:space="preserve">COTS </w:t>
            </w:r>
          </w:p>
        </w:tc>
        <w:tc>
          <w:tcPr>
            <w:tcW w:w="6471" w:type="dxa"/>
          </w:tcPr>
          <w:p w:rsidR="00D46473" w:rsidRPr="003F7084" w:rsidRDefault="00D46473" w:rsidP="00D46473">
            <w:r>
              <w:t xml:space="preserve">Commercial off the shelf </w:t>
            </w:r>
          </w:p>
        </w:tc>
      </w:tr>
      <w:tr w:rsidR="00D46473" w:rsidTr="00D46473">
        <w:trPr>
          <w:trHeight w:hRule="exact" w:val="397"/>
          <w:jc w:val="center"/>
        </w:trPr>
        <w:tc>
          <w:tcPr>
            <w:tcW w:w="894" w:type="dxa"/>
          </w:tcPr>
          <w:p w:rsidR="00D46473" w:rsidRPr="003F7084" w:rsidRDefault="00D46473" w:rsidP="00D46473">
            <w:r>
              <w:t xml:space="preserve">CSA </w:t>
            </w:r>
          </w:p>
        </w:tc>
        <w:tc>
          <w:tcPr>
            <w:tcW w:w="6471" w:type="dxa"/>
          </w:tcPr>
          <w:p w:rsidR="00D46473" w:rsidRPr="003F7084" w:rsidRDefault="00D46473" w:rsidP="00D46473">
            <w:r>
              <w:t xml:space="preserve">Canadian Space Agency </w:t>
            </w:r>
          </w:p>
        </w:tc>
      </w:tr>
      <w:tr w:rsidR="00D46473" w:rsidTr="00D46473">
        <w:trPr>
          <w:trHeight w:hRule="exact" w:val="397"/>
          <w:jc w:val="center"/>
        </w:trPr>
        <w:tc>
          <w:tcPr>
            <w:tcW w:w="894" w:type="dxa"/>
          </w:tcPr>
          <w:p w:rsidR="00D46473" w:rsidRPr="003F7084" w:rsidRDefault="00D46473" w:rsidP="00D46473">
            <w:r>
              <w:t>SSDCG</w:t>
            </w:r>
          </w:p>
        </w:tc>
        <w:tc>
          <w:tcPr>
            <w:tcW w:w="6471" w:type="dxa"/>
          </w:tcPr>
          <w:p w:rsidR="00D46473" w:rsidRPr="003F7084" w:rsidRDefault="00D46473" w:rsidP="00D46473">
            <w:r>
              <w:t>Space Systems Dynamics and Controls Group</w:t>
            </w:r>
          </w:p>
        </w:tc>
      </w:tr>
      <w:tr w:rsidR="00D46473" w:rsidTr="00D46473">
        <w:trPr>
          <w:trHeight w:hRule="exact" w:val="397"/>
          <w:jc w:val="center"/>
        </w:trPr>
        <w:tc>
          <w:tcPr>
            <w:tcW w:w="894" w:type="dxa"/>
          </w:tcPr>
          <w:p w:rsidR="00D46473" w:rsidRDefault="00D46473" w:rsidP="00D46473">
            <w:r>
              <w:t>TRL</w:t>
            </w:r>
          </w:p>
        </w:tc>
        <w:tc>
          <w:tcPr>
            <w:tcW w:w="6471" w:type="dxa"/>
          </w:tcPr>
          <w:p w:rsidR="00D46473" w:rsidRDefault="00D46473" w:rsidP="00D46473">
            <w:r>
              <w:t>Technology Readiness levels</w:t>
            </w:r>
          </w:p>
          <w:p w:rsidR="00D46473" w:rsidRDefault="00D46473" w:rsidP="00D46473"/>
        </w:tc>
      </w:tr>
      <w:tr w:rsidR="00D46473" w:rsidTr="00D46473">
        <w:trPr>
          <w:trHeight w:hRule="exact" w:val="397"/>
          <w:jc w:val="center"/>
        </w:trPr>
        <w:tc>
          <w:tcPr>
            <w:tcW w:w="894" w:type="dxa"/>
          </w:tcPr>
          <w:p w:rsidR="00D46473" w:rsidRDefault="00D46473" w:rsidP="00D46473">
            <w:r>
              <w:t>Vref</w:t>
            </w:r>
          </w:p>
        </w:tc>
        <w:tc>
          <w:tcPr>
            <w:tcW w:w="6471" w:type="dxa"/>
          </w:tcPr>
          <w:p w:rsidR="00D46473" w:rsidRDefault="00D46473" w:rsidP="00D46473">
            <w:r>
              <w:t xml:space="preserve">Voltage Reference </w:t>
            </w:r>
          </w:p>
        </w:tc>
      </w:tr>
    </w:tbl>
    <w:p w:rsidR="00D46473" w:rsidRDefault="00D46473" w:rsidP="00D46473">
      <w:pPr>
        <w:rPr>
          <w:rFonts w:asciiTheme="majorHAnsi" w:eastAsiaTheme="majorEastAsia" w:hAnsiTheme="majorHAnsi" w:cstheme="majorBidi"/>
          <w:b/>
          <w:bCs/>
          <w:color w:val="4F81BD" w:themeColor="accent1"/>
          <w:sz w:val="26"/>
          <w:szCs w:val="26"/>
          <w:lang w:val="en-US"/>
        </w:rPr>
      </w:pPr>
      <w:bookmarkStart w:id="44" w:name="_Toc194472032"/>
      <w:bookmarkStart w:id="45" w:name="_Toc194472221"/>
      <w:bookmarkStart w:id="46" w:name="_Toc194484238"/>
      <w:bookmarkStart w:id="47" w:name="_Toc194488679"/>
      <w:r>
        <w:br w:type="page"/>
      </w:r>
    </w:p>
    <w:p w:rsidR="00D46473" w:rsidRPr="009C2155" w:rsidRDefault="00D46473" w:rsidP="00D46473">
      <w:pPr>
        <w:pStyle w:val="Frontmaterheading2"/>
      </w:pPr>
      <w:bookmarkStart w:id="48" w:name="_Toc200387037"/>
      <w:bookmarkStart w:id="49" w:name="_Toc200387735"/>
      <w:bookmarkStart w:id="50" w:name="_Toc200388006"/>
      <w:bookmarkStart w:id="51" w:name="_Toc204748208"/>
      <w:bookmarkStart w:id="52" w:name="_Toc207775073"/>
      <w:r>
        <w:lastRenderedPageBreak/>
        <w:t>Symbols U</w:t>
      </w:r>
      <w:r w:rsidRPr="00032AE9">
        <w:t>se</w:t>
      </w:r>
      <w:bookmarkEnd w:id="44"/>
      <w:bookmarkEnd w:id="45"/>
      <w:bookmarkEnd w:id="46"/>
      <w:bookmarkEnd w:id="47"/>
      <w:r w:rsidRPr="009C2155">
        <w:t>d</w:t>
      </w:r>
      <w:bookmarkEnd w:id="48"/>
      <w:bookmarkEnd w:id="49"/>
      <w:bookmarkEnd w:id="50"/>
      <w:bookmarkEnd w:id="51"/>
      <w:bookmarkEnd w:id="52"/>
    </w:p>
    <w:tbl>
      <w:tblPr>
        <w:tblW w:w="0" w:type="auto"/>
        <w:jc w:val="center"/>
        <w:tblLook w:val="01E0"/>
      </w:tblPr>
      <w:tblGrid>
        <w:gridCol w:w="1236"/>
        <w:gridCol w:w="7196"/>
      </w:tblGrid>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τ</m:t>
                    </m:r>
                  </m:e>
                  <m:sub>
                    <m:r>
                      <m:rPr>
                        <m:sty m:val="p"/>
                      </m:rPr>
                      <w:rPr>
                        <w:rFonts w:ascii="Cambria Math" w:hAnsi="Cambria Math"/>
                      </w:rPr>
                      <m:t>gg</m:t>
                    </m:r>
                  </m:sub>
                </m:sSub>
              </m:oMath>
            </m:oMathPara>
          </w:p>
        </w:tc>
        <w:tc>
          <w:tcPr>
            <w:tcW w:w="7196" w:type="dxa"/>
          </w:tcPr>
          <w:p w:rsidR="00D46473" w:rsidRPr="003F7084" w:rsidRDefault="00D46473" w:rsidP="00D46473">
            <w:r>
              <w:t>Torque due to gravity gradient disturbances</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τ</m:t>
                    </m:r>
                  </m:e>
                  <m:sub>
                    <m:r>
                      <m:rPr>
                        <m:sty m:val="p"/>
                      </m:rPr>
                      <w:rPr>
                        <w:rFonts w:ascii="Cambria Math" w:hAnsi="Cambria Math"/>
                      </w:rPr>
                      <m:t>srp</m:t>
                    </m:r>
                  </m:sub>
                </m:sSub>
              </m:oMath>
            </m:oMathPara>
          </w:p>
        </w:tc>
        <w:tc>
          <w:tcPr>
            <w:tcW w:w="7196" w:type="dxa"/>
          </w:tcPr>
          <w:p w:rsidR="00D46473" w:rsidRPr="003F7084" w:rsidRDefault="00D46473" w:rsidP="00D46473">
            <w:r>
              <w:t>Torque due to Solar radiation disturbances</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τ</m:t>
                    </m:r>
                  </m:e>
                  <m:sub>
                    <m:r>
                      <m:rPr>
                        <m:sty m:val="p"/>
                      </m:rPr>
                      <w:rPr>
                        <w:rFonts w:ascii="Cambria Math" w:hAnsi="Cambria Math"/>
                      </w:rPr>
                      <m:t>mag</m:t>
                    </m:r>
                  </m:sub>
                </m:sSub>
              </m:oMath>
            </m:oMathPara>
          </w:p>
        </w:tc>
        <w:tc>
          <w:tcPr>
            <w:tcW w:w="7196" w:type="dxa"/>
          </w:tcPr>
          <w:p w:rsidR="00D46473" w:rsidRPr="003F7084" w:rsidRDefault="00D46473" w:rsidP="00D46473">
            <w:r>
              <w:t>Torque due to  magnetic disturbances</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τ</m:t>
                    </m:r>
                  </m:e>
                  <m:sub>
                    <m:r>
                      <m:rPr>
                        <m:sty m:val="p"/>
                      </m:rPr>
                      <w:rPr>
                        <w:rFonts w:ascii="Cambria Math" w:hAnsi="Cambria Math"/>
                      </w:rPr>
                      <m:t>aero</m:t>
                    </m:r>
                  </m:sub>
                </m:sSub>
              </m:oMath>
            </m:oMathPara>
          </w:p>
        </w:tc>
        <w:tc>
          <w:tcPr>
            <w:tcW w:w="7196" w:type="dxa"/>
          </w:tcPr>
          <w:p w:rsidR="00D46473" w:rsidRPr="003F7084" w:rsidRDefault="00D46473" w:rsidP="00D46473">
            <w:r>
              <w:t>Torque due to aerodynamic disturbances</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τ</m:t>
                    </m:r>
                  </m:e>
                  <m:sub>
                    <m:r>
                      <m:rPr>
                        <m:sty m:val="p"/>
                      </m:rPr>
                      <w:rPr>
                        <w:rFonts w:ascii="Cambria Math" w:hAnsi="Cambria Math"/>
                      </w:rPr>
                      <m:t>dist</m:t>
                    </m:r>
                  </m:sub>
                </m:sSub>
              </m:oMath>
            </m:oMathPara>
          </w:p>
        </w:tc>
        <w:tc>
          <w:tcPr>
            <w:tcW w:w="7196" w:type="dxa"/>
          </w:tcPr>
          <w:p w:rsidR="00D46473" w:rsidRPr="003F7084" w:rsidRDefault="00D46473" w:rsidP="00D46473">
            <w:r>
              <w:t>Sum of disturbance torques</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τ</m:t>
                    </m:r>
                  </m:e>
                  <m:sub>
                    <m:r>
                      <m:rPr>
                        <m:sty m:val="p"/>
                      </m:rPr>
                      <w:rPr>
                        <w:rFonts w:ascii="Cambria Math" w:hAnsi="Cambria Math"/>
                      </w:rPr>
                      <m:t>wheel</m:t>
                    </m:r>
                  </m:sub>
                </m:sSub>
              </m:oMath>
            </m:oMathPara>
          </w:p>
        </w:tc>
        <w:tc>
          <w:tcPr>
            <w:tcW w:w="7196" w:type="dxa"/>
          </w:tcPr>
          <w:p w:rsidR="00D46473" w:rsidRPr="003F7084" w:rsidRDefault="00D46473" w:rsidP="00D46473">
            <w:r>
              <w:t xml:space="preserve">Torque from reaction wheel </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τ</m:t>
                    </m:r>
                  </m:e>
                  <m:sub>
                    <m:r>
                      <m:rPr>
                        <m:sty m:val="p"/>
                      </m:rPr>
                      <w:rPr>
                        <w:rFonts w:ascii="Cambria Math" w:hAnsi="Cambria Math"/>
                      </w:rPr>
                      <m:t>motor</m:t>
                    </m:r>
                  </m:sub>
                </m:sSub>
              </m:oMath>
            </m:oMathPara>
          </w:p>
        </w:tc>
        <w:tc>
          <w:tcPr>
            <w:tcW w:w="7196" w:type="dxa"/>
          </w:tcPr>
          <w:p w:rsidR="00D46473" w:rsidRDefault="00D46473" w:rsidP="00D46473">
            <w:r>
              <w:t>Torque supplied from motor</w:t>
            </w:r>
          </w:p>
          <w:p w:rsidR="00D46473" w:rsidRPr="003F7084" w:rsidRDefault="00D46473" w:rsidP="00D46473"/>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τ</m:t>
                    </m:r>
                  </m:e>
                  <m:sub>
                    <m:r>
                      <m:rPr>
                        <m:sty m:val="p"/>
                      </m:rPr>
                      <w:rPr>
                        <w:rFonts w:ascii="Cambria Math" w:hAnsi="Cambria Math"/>
                      </w:rPr>
                      <m:t>torquer</m:t>
                    </m:r>
                  </m:sub>
                </m:sSub>
              </m:oMath>
            </m:oMathPara>
          </w:p>
        </w:tc>
        <w:tc>
          <w:tcPr>
            <w:tcW w:w="7196" w:type="dxa"/>
          </w:tcPr>
          <w:p w:rsidR="00D46473" w:rsidRPr="003F7084" w:rsidRDefault="00D46473" w:rsidP="00D46473">
            <w:r>
              <w:t>Torque supplied from magnetic torque rod</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ω</m:t>
                    </m:r>
                  </m:e>
                  <m:sub>
                    <m:r>
                      <m:rPr>
                        <m:sty m:val="p"/>
                      </m:rPr>
                      <w:rPr>
                        <w:rFonts w:ascii="Cambria Math" w:hAnsi="Cambria Math"/>
                      </w:rPr>
                      <m:t>motor</m:t>
                    </m:r>
                  </m:sub>
                </m:sSub>
              </m:oMath>
            </m:oMathPara>
          </w:p>
        </w:tc>
        <w:tc>
          <w:tcPr>
            <w:tcW w:w="7196" w:type="dxa"/>
          </w:tcPr>
          <w:p w:rsidR="00D46473" w:rsidRPr="003F7084" w:rsidRDefault="00D46473" w:rsidP="00D46473">
            <w:r>
              <w:t xml:space="preserve">Wheel speed of motor (reaction wheel) </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H</m:t>
                    </m:r>
                  </m:e>
                  <m:sub>
                    <m:r>
                      <m:rPr>
                        <m:sty m:val="p"/>
                      </m:rPr>
                      <w:rPr>
                        <w:rFonts w:ascii="Cambria Math" w:hAnsi="Cambria Math"/>
                      </w:rPr>
                      <m:t>storage</m:t>
                    </m:r>
                  </m:sub>
                </m:sSub>
              </m:oMath>
            </m:oMathPara>
          </w:p>
        </w:tc>
        <w:tc>
          <w:tcPr>
            <w:tcW w:w="7196" w:type="dxa"/>
          </w:tcPr>
          <w:p w:rsidR="00D46473" w:rsidRPr="003F7084" w:rsidRDefault="00D46473" w:rsidP="00D46473">
            <w:r>
              <w:t xml:space="preserve">Storage momentum from reaction wheel </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I</m:t>
                    </m:r>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zz</m:t>
                    </m:r>
                  </m:sub>
                </m:sSub>
              </m:oMath>
            </m:oMathPara>
          </w:p>
        </w:tc>
        <w:tc>
          <w:tcPr>
            <w:tcW w:w="7196" w:type="dxa"/>
          </w:tcPr>
          <w:p w:rsidR="00D46473" w:rsidRPr="003F7084" w:rsidRDefault="00D46473" w:rsidP="00D46473">
            <w:r>
              <w:t>Principal moments of inertia</w:t>
            </w:r>
          </w:p>
        </w:tc>
      </w:tr>
      <w:tr w:rsidR="00D46473" w:rsidTr="00D46473">
        <w:trPr>
          <w:cantSplit/>
          <w:trHeight w:hRule="exact" w:val="397"/>
          <w:jc w:val="center"/>
        </w:trPr>
        <w:tc>
          <w:tcPr>
            <w:tcW w:w="1236" w:type="dxa"/>
          </w:tcPr>
          <w:p w:rsidR="00D46473" w:rsidRPr="003F7084" w:rsidRDefault="00D46473" w:rsidP="00D46473">
            <m:oMathPara>
              <m:oMath>
                <m:r>
                  <w:rPr>
                    <w:rFonts w:ascii="Cambria Math" w:hAnsi="Cambria Math"/>
                  </w:rPr>
                  <m:t>μ</m:t>
                </m:r>
              </m:oMath>
            </m:oMathPara>
          </w:p>
        </w:tc>
        <w:tc>
          <w:tcPr>
            <w:tcW w:w="7196" w:type="dxa"/>
          </w:tcPr>
          <w:p w:rsidR="00D46473" w:rsidRPr="003F7084" w:rsidRDefault="00D46473" w:rsidP="00D46473">
            <w:r>
              <w:t>Earth’s gravity constant</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r</m:t>
                    </m:r>
                  </m:e>
                  <m:sub>
                    <m:r>
                      <m:rPr>
                        <m:sty m:val="p"/>
                      </m:rPr>
                      <w:rPr>
                        <w:rFonts w:ascii="Cambria Math" w:hAnsi="Cambria Math"/>
                      </w:rPr>
                      <m:t>orbit</m:t>
                    </m:r>
                  </m:sub>
                </m:sSub>
              </m:oMath>
            </m:oMathPara>
          </w:p>
        </w:tc>
        <w:tc>
          <w:tcPr>
            <w:tcW w:w="7196" w:type="dxa"/>
          </w:tcPr>
          <w:p w:rsidR="00D46473" w:rsidRDefault="00D46473" w:rsidP="00D46473">
            <w:r>
              <w:t>Orbital Radius of satellite</w:t>
            </w:r>
          </w:p>
          <w:p w:rsidR="00D46473" w:rsidRPr="003F7084" w:rsidRDefault="00D46473" w:rsidP="00D46473"/>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F</m:t>
                    </m:r>
                  </m:e>
                  <m:sub>
                    <m:r>
                      <m:rPr>
                        <m:sty m:val="p"/>
                      </m:rPr>
                      <w:rPr>
                        <w:rFonts w:ascii="Cambria Math" w:hAnsi="Cambria Math"/>
                      </w:rPr>
                      <m:t>s</m:t>
                    </m:r>
                  </m:sub>
                </m:sSub>
              </m:oMath>
            </m:oMathPara>
          </w:p>
        </w:tc>
        <w:tc>
          <w:tcPr>
            <w:tcW w:w="7196" w:type="dxa"/>
          </w:tcPr>
          <w:p w:rsidR="00D46473" w:rsidRPr="003F7084" w:rsidRDefault="00D46473" w:rsidP="00D46473">
            <w:r>
              <w:t>Solar energy constant</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A</m:t>
                    </m:r>
                  </m:e>
                  <m:sub>
                    <m:r>
                      <m:rPr>
                        <m:sty m:val="p"/>
                      </m:rPr>
                      <w:rPr>
                        <w:rFonts w:ascii="Cambria Math" w:hAnsi="Cambria Math"/>
                      </w:rPr>
                      <m:t>s</m:t>
                    </m:r>
                  </m:sub>
                </m:sSub>
              </m:oMath>
            </m:oMathPara>
          </w:p>
        </w:tc>
        <w:tc>
          <w:tcPr>
            <w:tcW w:w="7196" w:type="dxa"/>
          </w:tcPr>
          <w:p w:rsidR="00D46473" w:rsidRPr="003F7084" w:rsidRDefault="00D46473" w:rsidP="00D46473">
            <w:r w:rsidRPr="00FD4B6F">
              <w:t xml:space="preserve">Exposed area </w:t>
            </w:r>
          </w:p>
        </w:tc>
      </w:tr>
      <w:tr w:rsidR="00D46473" w:rsidTr="00D46473">
        <w:trPr>
          <w:cantSplit/>
          <w:trHeight w:hRule="exact" w:val="397"/>
          <w:jc w:val="center"/>
        </w:trPr>
        <w:tc>
          <w:tcPr>
            <w:tcW w:w="1236" w:type="dxa"/>
          </w:tcPr>
          <w:p w:rsidR="00D46473" w:rsidRPr="003F7084" w:rsidRDefault="00D46473" w:rsidP="00D46473">
            <m:oMathPara>
              <m:oMath>
                <m:r>
                  <w:rPr>
                    <w:rFonts w:ascii="Cambria Math" w:hAnsi="Cambria Math"/>
                  </w:rPr>
                  <m:t>c</m:t>
                </m:r>
              </m:oMath>
            </m:oMathPara>
          </w:p>
        </w:tc>
        <w:tc>
          <w:tcPr>
            <w:tcW w:w="7196" w:type="dxa"/>
          </w:tcPr>
          <w:p w:rsidR="00D46473" w:rsidRPr="003F7084" w:rsidRDefault="00D46473" w:rsidP="00D46473">
            <w:r w:rsidRPr="00FD4B6F">
              <w:t xml:space="preserve"> speed of light</w:t>
            </w:r>
          </w:p>
        </w:tc>
      </w:tr>
      <w:tr w:rsidR="00D46473" w:rsidTr="00D46473">
        <w:trPr>
          <w:cantSplit/>
          <w:trHeight w:hRule="exact" w:val="397"/>
          <w:jc w:val="center"/>
        </w:trPr>
        <w:tc>
          <w:tcPr>
            <w:tcW w:w="1236" w:type="dxa"/>
          </w:tcPr>
          <w:p w:rsidR="00D46473" w:rsidRPr="00FD4B6F" w:rsidRDefault="00D46473" w:rsidP="00D46473">
            <m:oMathPara>
              <m:oMath>
                <m:r>
                  <w:rPr>
                    <w:rFonts w:ascii="Cambria Math" w:hAnsi="Cambria Math"/>
                  </w:rPr>
                  <m:t>q</m:t>
                </m:r>
              </m:oMath>
            </m:oMathPara>
          </w:p>
        </w:tc>
        <w:tc>
          <w:tcPr>
            <w:tcW w:w="7196" w:type="dxa"/>
          </w:tcPr>
          <w:p w:rsidR="00D46473" w:rsidRPr="00FD4B6F" w:rsidRDefault="00D46473" w:rsidP="00D46473">
            <w:pPr>
              <w:pStyle w:val="NoSpacing"/>
            </w:pPr>
            <w:r w:rsidRPr="00FD4B6F">
              <w:t xml:space="preserve">reflectance factor </w:t>
            </w:r>
          </w:p>
        </w:tc>
      </w:tr>
      <w:tr w:rsidR="00D46473" w:rsidTr="00D46473">
        <w:trPr>
          <w:cantSplit/>
          <w:trHeight w:hRule="exact" w:val="397"/>
          <w:jc w:val="center"/>
        </w:trPr>
        <w:tc>
          <w:tcPr>
            <w:tcW w:w="1236" w:type="dxa"/>
          </w:tcPr>
          <w:p w:rsidR="00D46473" w:rsidRPr="00FD4B6F" w:rsidRDefault="00D46473" w:rsidP="00D46473">
            <m:oMathPara>
              <m:oMath>
                <m:r>
                  <w:rPr>
                    <w:rFonts w:ascii="Cambria Math" w:hAnsi="Cambria Math"/>
                  </w:rPr>
                  <m:t>i</m:t>
                </m:r>
              </m:oMath>
            </m:oMathPara>
          </w:p>
        </w:tc>
        <w:tc>
          <w:tcPr>
            <w:tcW w:w="7196" w:type="dxa"/>
          </w:tcPr>
          <w:p w:rsidR="00D46473" w:rsidRPr="00FD4B6F" w:rsidRDefault="00D46473" w:rsidP="00D46473">
            <w:r>
              <w:t>The angle of incidence of the Sun to the panel</w:t>
            </w:r>
          </w:p>
        </w:tc>
      </w:tr>
      <w:tr w:rsidR="00D46473" w:rsidTr="00D46473">
        <w:trPr>
          <w:cantSplit/>
          <w:trHeight w:hRule="exact" w:val="397"/>
          <w:jc w:val="center"/>
        </w:trPr>
        <w:tc>
          <w:tcPr>
            <w:tcW w:w="1236" w:type="dxa"/>
          </w:tcPr>
          <w:p w:rsidR="00D46473" w:rsidRPr="00FD4B6F" w:rsidRDefault="00D46473" w:rsidP="00D46473">
            <m:oMathPara>
              <m:oMath>
                <m:sSub>
                  <m:sSubPr>
                    <m:ctrlPr>
                      <w:rPr>
                        <w:rFonts w:ascii="Cambria Math" w:hAnsi="Cambria Math"/>
                      </w:rPr>
                    </m:ctrlPr>
                  </m:sSubPr>
                  <m:e>
                    <m:r>
                      <w:rPr>
                        <w:rFonts w:ascii="Cambria Math" w:hAnsi="Cambria Math"/>
                      </w:rPr>
                      <m:t>C</m:t>
                    </m:r>
                  </m:e>
                  <m:sub>
                    <m:r>
                      <m:rPr>
                        <m:sty m:val="p"/>
                      </m:rPr>
                      <w:rPr>
                        <w:rFonts w:ascii="Cambria Math" w:hAnsi="Cambria Math"/>
                      </w:rPr>
                      <m:t>ps</m:t>
                    </m:r>
                  </m:sub>
                </m:sSub>
              </m:oMath>
            </m:oMathPara>
          </w:p>
        </w:tc>
        <w:tc>
          <w:tcPr>
            <w:tcW w:w="7196" w:type="dxa"/>
          </w:tcPr>
          <w:p w:rsidR="00D46473" w:rsidRPr="00FD4B6F" w:rsidRDefault="00D46473" w:rsidP="00D46473">
            <w:r w:rsidRPr="00FD4B6F">
              <w:t>Center of pressure</w:t>
            </w:r>
            <w:r>
              <w:t xml:space="preserve"> (solar) </w:t>
            </w:r>
          </w:p>
        </w:tc>
      </w:tr>
      <w:tr w:rsidR="00D46473" w:rsidTr="00D46473">
        <w:trPr>
          <w:cantSplit/>
          <w:trHeight w:hRule="exact" w:val="397"/>
          <w:jc w:val="center"/>
        </w:trPr>
        <w:tc>
          <w:tcPr>
            <w:tcW w:w="1236" w:type="dxa"/>
          </w:tcPr>
          <w:p w:rsidR="00D46473" w:rsidRPr="00FD4B6F" w:rsidRDefault="00D46473" w:rsidP="00D46473">
            <m:oMathPara>
              <m:oMath>
                <m:sSub>
                  <m:sSubPr>
                    <m:ctrlPr>
                      <w:rPr>
                        <w:rFonts w:ascii="Cambria Math" w:hAnsi="Cambria Math"/>
                      </w:rPr>
                    </m:ctrlPr>
                  </m:sSubPr>
                  <m:e>
                    <m:r>
                      <w:rPr>
                        <w:rFonts w:ascii="Cambria Math" w:hAnsi="Cambria Math"/>
                      </w:rPr>
                      <m:t>C</m:t>
                    </m:r>
                  </m:e>
                  <m:sub>
                    <m:r>
                      <m:rPr>
                        <m:sty m:val="p"/>
                      </m:rPr>
                      <w:rPr>
                        <w:rFonts w:ascii="Cambria Math" w:hAnsi="Cambria Math"/>
                      </w:rPr>
                      <m:t>m</m:t>
                    </m:r>
                  </m:sub>
                </m:sSub>
              </m:oMath>
            </m:oMathPara>
          </w:p>
        </w:tc>
        <w:tc>
          <w:tcPr>
            <w:tcW w:w="7196" w:type="dxa"/>
          </w:tcPr>
          <w:p w:rsidR="00D46473" w:rsidRPr="00FD4B6F" w:rsidRDefault="00D46473" w:rsidP="00D46473">
            <w:r w:rsidRPr="00FD4B6F">
              <w:t>Center of mass</w:t>
            </w:r>
          </w:p>
        </w:tc>
      </w:tr>
      <w:tr w:rsidR="00D46473" w:rsidTr="00D46473">
        <w:trPr>
          <w:cantSplit/>
          <w:trHeight w:hRule="exact" w:val="397"/>
          <w:jc w:val="center"/>
        </w:trPr>
        <w:tc>
          <w:tcPr>
            <w:tcW w:w="1236" w:type="dxa"/>
          </w:tcPr>
          <w:p w:rsidR="00D46473" w:rsidRPr="00465338" w:rsidRDefault="00D46473" w:rsidP="00D46473">
            <w:pPr>
              <w:rPr>
                <w:rFonts w:eastAsiaTheme="minorEastAsia"/>
              </w:rPr>
            </w:pPr>
            <m:oMathPara>
              <m:oMath>
                <m:r>
                  <w:rPr>
                    <w:rFonts w:ascii="Cambria Math" w:hAnsi="Cambria Math"/>
                  </w:rPr>
                  <m:t xml:space="preserve">ρ </m:t>
                </m:r>
              </m:oMath>
            </m:oMathPara>
          </w:p>
        </w:tc>
        <w:tc>
          <w:tcPr>
            <w:tcW w:w="7196" w:type="dxa"/>
          </w:tcPr>
          <w:p w:rsidR="00D46473" w:rsidRPr="00C31862" w:rsidRDefault="00D46473" w:rsidP="00D46473">
            <w:pPr>
              <w:rPr>
                <w:b/>
              </w:rPr>
            </w:pPr>
            <w:r>
              <w:t xml:space="preserve">density of the atmosphere at altitude </w:t>
            </w:r>
          </w:p>
        </w:tc>
      </w:tr>
      <w:tr w:rsidR="00D46473" w:rsidTr="00D46473">
        <w:trPr>
          <w:cantSplit/>
          <w:trHeight w:hRule="exact" w:val="397"/>
          <w:jc w:val="center"/>
        </w:trPr>
        <w:tc>
          <w:tcPr>
            <w:tcW w:w="1236" w:type="dxa"/>
          </w:tcPr>
          <w:p w:rsidR="00D46473" w:rsidRPr="00FD4B6F" w:rsidRDefault="00D46473" w:rsidP="00D46473">
            <m:oMathPara>
              <m:oMath>
                <m:r>
                  <w:rPr>
                    <w:rFonts w:ascii="Cambria Math" w:hAnsi="Cambria Math"/>
                  </w:rPr>
                  <m:t>v</m:t>
                </m:r>
              </m:oMath>
            </m:oMathPara>
          </w:p>
        </w:tc>
        <w:tc>
          <w:tcPr>
            <w:tcW w:w="7196" w:type="dxa"/>
          </w:tcPr>
          <w:p w:rsidR="00D46473" w:rsidRPr="00FD4B6F" w:rsidRDefault="00D46473" w:rsidP="00D46473">
            <w:r>
              <w:t>The speed of the spacecraft (magnitude)</w:t>
            </w:r>
          </w:p>
        </w:tc>
      </w:tr>
      <w:tr w:rsidR="00D46473" w:rsidTr="00D46473">
        <w:trPr>
          <w:cantSplit/>
          <w:trHeight w:hRule="exact" w:val="397"/>
          <w:jc w:val="center"/>
        </w:trPr>
        <w:tc>
          <w:tcPr>
            <w:tcW w:w="1236" w:type="dxa"/>
          </w:tcPr>
          <w:p w:rsidR="00D46473" w:rsidRPr="00FD4B6F" w:rsidRDefault="00D46473" w:rsidP="00D46473">
            <m:oMathPara>
              <m:oMath>
                <m:sSub>
                  <m:sSubPr>
                    <m:ctrlPr>
                      <w:rPr>
                        <w:rFonts w:ascii="Cambria Math" w:hAnsi="Cambria Math"/>
                      </w:rPr>
                    </m:ctrlPr>
                  </m:sSubPr>
                  <m:e>
                    <m:r>
                      <w:rPr>
                        <w:rFonts w:ascii="Cambria Math" w:hAnsi="Cambria Math"/>
                      </w:rPr>
                      <m:t>C</m:t>
                    </m:r>
                  </m:e>
                  <m:sub>
                    <m:r>
                      <w:rPr>
                        <w:rFonts w:ascii="Cambria Math" w:hAnsi="Cambria Math"/>
                      </w:rPr>
                      <m:t>D</m:t>
                    </m:r>
                  </m:sub>
                </m:sSub>
              </m:oMath>
            </m:oMathPara>
          </w:p>
        </w:tc>
        <w:tc>
          <w:tcPr>
            <w:tcW w:w="7196" w:type="dxa"/>
          </w:tcPr>
          <w:p w:rsidR="00D46473" w:rsidRPr="00FD4B6F" w:rsidRDefault="00D46473" w:rsidP="00D46473">
            <w:r>
              <w:t>Coefficient of drag</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w:rPr>
                        <w:rFonts w:ascii="Cambria Math" w:hAnsi="Cambria Math"/>
                      </w:rPr>
                      <m:t>C</m:t>
                    </m:r>
                  </m:e>
                  <m:sub>
                    <m:r>
                      <m:rPr>
                        <m:sty m:val="p"/>
                      </m:rPr>
                      <w:rPr>
                        <w:rFonts w:ascii="Cambria Math" w:hAnsi="Cambria Math"/>
                      </w:rPr>
                      <m:t>pa</m:t>
                    </m:r>
                  </m:sub>
                </m:sSub>
              </m:oMath>
            </m:oMathPara>
          </w:p>
          <w:p w:rsidR="00D46473" w:rsidRPr="00804CBD" w:rsidRDefault="00D46473" w:rsidP="00D46473">
            <w:pPr>
              <w:rPr>
                <w:position w:val="-12"/>
              </w:rPr>
            </w:pPr>
          </w:p>
        </w:tc>
        <w:tc>
          <w:tcPr>
            <w:tcW w:w="7196" w:type="dxa"/>
          </w:tcPr>
          <w:p w:rsidR="00D46473" w:rsidRPr="00FD4B6F" w:rsidRDefault="00D46473" w:rsidP="00D46473">
            <w:r>
              <w:t xml:space="preserve">Center of pressure(aero) </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w:rPr>
                        <w:rFonts w:ascii="Cambria Math" w:hAnsi="Cambria Math"/>
                      </w:rPr>
                      <m:t>V</m:t>
                    </m:r>
                  </m:e>
                  <m:sub>
                    <m:r>
                      <m:rPr>
                        <m:sty m:val="p"/>
                      </m:rPr>
                      <w:rPr>
                        <w:rFonts w:ascii="Cambria Math" w:hAnsi="Cambria Math"/>
                      </w:rPr>
                      <m:t>applied</m:t>
                    </m:r>
                  </m:sub>
                </m:sSub>
              </m:oMath>
            </m:oMathPara>
          </w:p>
        </w:tc>
        <w:tc>
          <w:tcPr>
            <w:tcW w:w="7196" w:type="dxa"/>
          </w:tcPr>
          <w:p w:rsidR="00D46473" w:rsidRPr="00FD4B6F" w:rsidRDefault="00D46473" w:rsidP="00D46473">
            <w:r>
              <w:t>Applied voltage</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w:rPr>
                        <w:rFonts w:ascii="Cambria Math" w:hAnsi="Cambria Math"/>
                      </w:rPr>
                      <m:t>k</m:t>
                    </m:r>
                  </m:e>
                  <m:sub>
                    <m:r>
                      <w:rPr>
                        <w:rFonts w:ascii="Cambria Math" w:hAnsi="Cambria Math"/>
                      </w:rPr>
                      <m:t>i</m:t>
                    </m:r>
                  </m:sub>
                </m:sSub>
              </m:oMath>
            </m:oMathPara>
          </w:p>
        </w:tc>
        <w:tc>
          <w:tcPr>
            <w:tcW w:w="7196" w:type="dxa"/>
          </w:tcPr>
          <w:p w:rsidR="00D46473" w:rsidRPr="00FD4B6F" w:rsidRDefault="00D46473" w:rsidP="00D46473">
            <w:r>
              <w:t xml:space="preserve">Motor torque constant </w:t>
            </w:r>
          </w:p>
        </w:tc>
      </w:tr>
      <w:tr w:rsidR="00D46473" w:rsidTr="00D46473">
        <w:trPr>
          <w:cantSplit/>
          <w:trHeight w:hRule="exact" w:val="397"/>
          <w:jc w:val="center"/>
        </w:trPr>
        <w:tc>
          <w:tcPr>
            <w:tcW w:w="1236" w:type="dxa"/>
          </w:tcPr>
          <w:p w:rsidR="00D46473" w:rsidRPr="00465338" w:rsidRDefault="00D46473" w:rsidP="00D46473">
            <m:oMathPara>
              <m:oMath>
                <m:r>
                  <w:rPr>
                    <w:rFonts w:ascii="Cambria Math" w:hAnsi="Cambria Math"/>
                  </w:rPr>
                  <m:t>R</m:t>
                </m:r>
              </m:oMath>
            </m:oMathPara>
          </w:p>
        </w:tc>
        <w:tc>
          <w:tcPr>
            <w:tcW w:w="7196" w:type="dxa"/>
          </w:tcPr>
          <w:p w:rsidR="00D46473" w:rsidRPr="00FD4B6F" w:rsidRDefault="00D46473" w:rsidP="00D46473">
            <w:r>
              <w:t>Resistance</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w:rPr>
                        <w:rFonts w:ascii="Cambria Math" w:hAnsi="Cambria Math"/>
                      </w:rPr>
                      <m:t>P</m:t>
                    </m:r>
                  </m:e>
                  <m:sub>
                    <m:r>
                      <m:rPr>
                        <m:sty m:val="p"/>
                      </m:rPr>
                      <w:rPr>
                        <w:rFonts w:ascii="Cambria Math" w:hAnsi="Cambria Math"/>
                      </w:rPr>
                      <m:t>motor</m:t>
                    </m:r>
                  </m:sub>
                </m:sSub>
              </m:oMath>
            </m:oMathPara>
          </w:p>
        </w:tc>
        <w:tc>
          <w:tcPr>
            <w:tcW w:w="7196" w:type="dxa"/>
          </w:tcPr>
          <w:p w:rsidR="00D46473" w:rsidRPr="00FD4B6F" w:rsidRDefault="00D46473" w:rsidP="00D46473">
            <w:r>
              <w:t>Power required by motor [W]</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w:rPr>
                        <w:rFonts w:ascii="Cambria Math" w:hAnsi="Cambria Math"/>
                      </w:rPr>
                      <m:t>m</m:t>
                    </m:r>
                  </m:e>
                  <m:sub>
                    <m:r>
                      <m:rPr>
                        <m:sty m:val="p"/>
                      </m:rPr>
                      <w:rPr>
                        <w:rFonts w:ascii="Cambria Math" w:hAnsi="Cambria Math"/>
                      </w:rPr>
                      <m:t>applied</m:t>
                    </m:r>
                  </m:sub>
                </m:sSub>
              </m:oMath>
            </m:oMathPara>
          </w:p>
        </w:tc>
        <w:tc>
          <w:tcPr>
            <w:tcW w:w="7196" w:type="dxa"/>
          </w:tcPr>
          <w:p w:rsidR="00D46473" w:rsidRPr="00FD4B6F" w:rsidRDefault="00D46473" w:rsidP="00D46473">
            <w:r>
              <w:t>Applied magnetic moment</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w:rPr>
                        <w:rFonts w:ascii="Cambria Math" w:hAnsi="Cambria Math"/>
                      </w:rPr>
                      <m:t>B</m:t>
                    </m:r>
                  </m:e>
                  <m:sub>
                    <m:r>
                      <m:rPr>
                        <m:sty m:val="p"/>
                      </m:rPr>
                      <w:rPr>
                        <w:rFonts w:ascii="Cambria Math" w:hAnsi="Cambria Math"/>
                      </w:rPr>
                      <m:t>earth</m:t>
                    </m:r>
                  </m:sub>
                </m:sSub>
              </m:oMath>
            </m:oMathPara>
          </w:p>
        </w:tc>
        <w:tc>
          <w:tcPr>
            <w:tcW w:w="7196" w:type="dxa"/>
          </w:tcPr>
          <w:p w:rsidR="00D46473" w:rsidRPr="00FD4B6F" w:rsidRDefault="00D46473" w:rsidP="00D46473">
            <w:r>
              <w:t>Magnetic field of earth at a given position</w:t>
            </w:r>
          </w:p>
        </w:tc>
      </w:tr>
      <w:tr w:rsidR="00D46473" w:rsidTr="00D46473">
        <w:trPr>
          <w:cantSplit/>
          <w:trHeight w:hRule="exact" w:val="397"/>
          <w:jc w:val="center"/>
        </w:trPr>
        <w:tc>
          <w:tcPr>
            <w:tcW w:w="1236" w:type="dxa"/>
          </w:tcPr>
          <w:p w:rsidR="00D46473" w:rsidRPr="00465338" w:rsidRDefault="00D46473" w:rsidP="00D46473">
            <m:oMathPara>
              <m:oMath>
                <m:r>
                  <w:rPr>
                    <w:rFonts w:ascii="Cambria Math" w:hAnsi="Cambria Math"/>
                  </w:rPr>
                  <m:t>I</m:t>
                </m:r>
              </m:oMath>
            </m:oMathPara>
          </w:p>
        </w:tc>
        <w:tc>
          <w:tcPr>
            <w:tcW w:w="7196" w:type="dxa"/>
          </w:tcPr>
          <w:p w:rsidR="00D46473" w:rsidRPr="00FD4B6F" w:rsidRDefault="00D46473" w:rsidP="00D46473">
            <w:r>
              <w:t>Current</w:t>
            </w:r>
          </w:p>
        </w:tc>
      </w:tr>
      <w:tr w:rsidR="00D46473" w:rsidTr="00D46473">
        <w:trPr>
          <w:cantSplit/>
          <w:trHeight w:hRule="exact" w:val="397"/>
          <w:jc w:val="center"/>
        </w:trPr>
        <w:tc>
          <w:tcPr>
            <w:tcW w:w="1236" w:type="dxa"/>
          </w:tcPr>
          <w:p w:rsidR="00D46473" w:rsidRPr="00465338" w:rsidRDefault="00D46473" w:rsidP="00D46473">
            <m:oMathPara>
              <m:oMathParaPr>
                <m:jc m:val="left"/>
              </m:oMathParaPr>
              <m:oMath>
                <m:sSub>
                  <m:sSubPr>
                    <m:ctrlPr>
                      <w:rPr>
                        <w:rFonts w:ascii="Cambria Math" w:hAnsi="Cambria Math"/>
                        <w:i/>
                      </w:rPr>
                    </m:ctrlPr>
                  </m:sSubPr>
                  <m:e>
                    <m:r>
                      <w:rPr>
                        <w:rFonts w:ascii="Cambria Math" w:hAnsi="Cambria Math"/>
                      </w:rPr>
                      <m:t>A</m:t>
                    </m:r>
                  </m:e>
                  <m:sub>
                    <m:r>
                      <m:rPr>
                        <m:sty m:val="p"/>
                      </m:rPr>
                      <w:rPr>
                        <w:rFonts w:ascii="Cambria Math" w:hAnsi="Cambria Math"/>
                      </w:rPr>
                      <m:t>coil</m:t>
                    </m:r>
                    <m:ctrlPr>
                      <w:rPr>
                        <w:rFonts w:ascii="Cambria Math" w:hAnsi="Cambria Math"/>
                      </w:rPr>
                    </m:ctrlPr>
                  </m:sub>
                </m:sSub>
              </m:oMath>
            </m:oMathPara>
          </w:p>
        </w:tc>
        <w:tc>
          <w:tcPr>
            <w:tcW w:w="7196" w:type="dxa"/>
          </w:tcPr>
          <w:p w:rsidR="00D46473" w:rsidRPr="00FD4B6F" w:rsidRDefault="00D46473" w:rsidP="00D46473">
            <w:r>
              <w:t xml:space="preserve">Area (of coil) </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w:rPr>
                        <w:rFonts w:ascii="Cambria Math" w:hAnsi="Cambria Math"/>
                      </w:rPr>
                      <m:t>A</m:t>
                    </m:r>
                  </m:e>
                  <m:sub>
                    <m:r>
                      <m:rPr>
                        <m:sty m:val="p"/>
                      </m:rPr>
                      <w:rPr>
                        <w:rFonts w:ascii="Cambria Math" w:hAnsi="Cambria Math"/>
                      </w:rPr>
                      <m:t>wire</m:t>
                    </m:r>
                  </m:sub>
                </m:sSub>
              </m:oMath>
            </m:oMathPara>
          </w:p>
        </w:tc>
        <w:tc>
          <w:tcPr>
            <w:tcW w:w="7196" w:type="dxa"/>
          </w:tcPr>
          <w:p w:rsidR="00D46473" w:rsidRPr="00FD4B6F" w:rsidRDefault="00D46473" w:rsidP="00D46473">
            <w:r>
              <w:t>Cross-sectional area of the wire</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w:rPr>
                        <w:rFonts w:ascii="Cambria Math" w:hAnsi="Cambria Math"/>
                      </w:rPr>
                      <m:t>r</m:t>
                    </m:r>
                  </m:e>
                  <m:sub>
                    <m:r>
                      <m:rPr>
                        <m:sty m:val="p"/>
                      </m:rPr>
                      <w:rPr>
                        <w:rFonts w:ascii="Cambria Math" w:hAnsi="Cambria Math"/>
                      </w:rPr>
                      <m:t>coil</m:t>
                    </m:r>
                  </m:sub>
                </m:sSub>
              </m:oMath>
            </m:oMathPara>
          </w:p>
        </w:tc>
        <w:tc>
          <w:tcPr>
            <w:tcW w:w="7196" w:type="dxa"/>
          </w:tcPr>
          <w:p w:rsidR="00D46473" w:rsidRDefault="00D46473" w:rsidP="00D46473">
            <w:pPr>
              <w:pStyle w:val="NoSpacing"/>
            </w:pPr>
            <w:r>
              <w:t>is the radius of the coil</w:t>
            </w:r>
          </w:p>
          <w:p w:rsidR="00D46473" w:rsidRPr="00FD4B6F" w:rsidRDefault="00D46473" w:rsidP="00D46473"/>
        </w:tc>
      </w:tr>
      <w:tr w:rsidR="00D46473" w:rsidTr="00D46473">
        <w:trPr>
          <w:cantSplit/>
          <w:trHeight w:hRule="exact" w:val="397"/>
          <w:jc w:val="center"/>
        </w:trPr>
        <w:tc>
          <w:tcPr>
            <w:tcW w:w="1236" w:type="dxa"/>
          </w:tcPr>
          <w:p w:rsidR="00D46473" w:rsidRPr="00465338" w:rsidRDefault="00D46473" w:rsidP="00D46473">
            <m:oMathPara>
              <m:oMath>
                <m:r>
                  <m:rPr>
                    <m:sty m:val="p"/>
                  </m:rPr>
                  <w:rPr>
                    <w:rFonts w:ascii="Cambria Math" w:hAnsi="Cambria Math"/>
                  </w:rPr>
                  <m:t>Φ</m:t>
                </m:r>
              </m:oMath>
            </m:oMathPara>
          </w:p>
        </w:tc>
        <w:tc>
          <w:tcPr>
            <w:tcW w:w="7196" w:type="dxa"/>
          </w:tcPr>
          <w:p w:rsidR="00D46473" w:rsidRPr="00FD4B6F" w:rsidRDefault="00D46473" w:rsidP="00D46473">
            <w:r>
              <w:t xml:space="preserve">resistively of material </w:t>
            </w:r>
          </w:p>
        </w:tc>
      </w:tr>
      <w:tr w:rsidR="00D46473" w:rsidTr="00D46473">
        <w:trPr>
          <w:cantSplit/>
          <w:trHeight w:hRule="exact" w:val="397"/>
          <w:jc w:val="center"/>
        </w:trPr>
        <w:tc>
          <w:tcPr>
            <w:tcW w:w="1236" w:type="dxa"/>
          </w:tcPr>
          <w:p w:rsidR="00D46473" w:rsidRPr="003F7084" w:rsidRDefault="00D46473" w:rsidP="00D46473">
            <m:oMathPara>
              <m:oMath>
                <m:r>
                  <w:rPr>
                    <w:rFonts w:ascii="Cambria Math" w:hAnsi="Cambria Math"/>
                  </w:rPr>
                  <m:t>N</m:t>
                </m:r>
              </m:oMath>
            </m:oMathPara>
          </w:p>
        </w:tc>
        <w:tc>
          <w:tcPr>
            <w:tcW w:w="7196" w:type="dxa"/>
          </w:tcPr>
          <w:p w:rsidR="00D46473" w:rsidRPr="003F7084" w:rsidRDefault="00D46473" w:rsidP="00D46473">
            <w:r>
              <w:t>Number of turns in the solenoid coil</w:t>
            </w:r>
          </w:p>
        </w:tc>
      </w:tr>
      <w:tr w:rsidR="00D46473" w:rsidTr="00D46473">
        <w:trPr>
          <w:cantSplit/>
          <w:trHeight w:hRule="exact" w:val="397"/>
          <w:jc w:val="center"/>
        </w:trPr>
        <w:tc>
          <w:tcPr>
            <w:tcW w:w="1236" w:type="dxa"/>
          </w:tcPr>
          <w:p w:rsidR="00D46473" w:rsidRPr="003F7084" w:rsidRDefault="00D46473" w:rsidP="00D46473">
            <m:oMathPara>
              <m:oMath>
                <m:r>
                  <w:rPr>
                    <w:rFonts w:ascii="Cambria Math" w:hAnsi="Cambria Math"/>
                  </w:rPr>
                  <m:t>M</m:t>
                </m:r>
              </m:oMath>
            </m:oMathPara>
          </w:p>
        </w:tc>
        <w:tc>
          <w:tcPr>
            <w:tcW w:w="7196" w:type="dxa"/>
          </w:tcPr>
          <w:p w:rsidR="00D46473" w:rsidRPr="003F7084" w:rsidRDefault="00D46473" w:rsidP="00D46473">
            <w:r>
              <w:t>Mass of the coil</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ρ</m:t>
                    </m:r>
                  </m:e>
                  <m:sub>
                    <m:r>
                      <m:rPr>
                        <m:sty m:val="p"/>
                      </m:rPr>
                      <w:rPr>
                        <w:rFonts w:ascii="Cambria Math" w:hAnsi="Cambria Math"/>
                      </w:rPr>
                      <m:t>wire</m:t>
                    </m:r>
                  </m:sub>
                </m:sSub>
              </m:oMath>
            </m:oMathPara>
          </w:p>
        </w:tc>
        <w:tc>
          <w:tcPr>
            <w:tcW w:w="7196" w:type="dxa"/>
          </w:tcPr>
          <w:p w:rsidR="00D46473" w:rsidRDefault="00D46473" w:rsidP="00D46473">
            <w:r>
              <w:t xml:space="preserve">density of the wire </w:t>
            </w:r>
          </w:p>
          <w:p w:rsidR="00D46473" w:rsidRPr="003F7084" w:rsidRDefault="00D46473" w:rsidP="00D46473"/>
        </w:tc>
      </w:tr>
      <w:tr w:rsidR="00D46473" w:rsidTr="00D46473">
        <w:trPr>
          <w:cantSplit/>
          <w:trHeight w:hRule="exact" w:val="397"/>
          <w:jc w:val="center"/>
        </w:trPr>
        <w:tc>
          <w:tcPr>
            <w:tcW w:w="1236" w:type="dxa"/>
          </w:tcPr>
          <w:p w:rsidR="00D46473" w:rsidRPr="00465338" w:rsidRDefault="00D46473" w:rsidP="00D46473">
            <m:oMathPara>
              <m:oMath>
                <m:r>
                  <w:rPr>
                    <w:rFonts w:ascii="Cambria Math" w:hAnsi="Cambria Math"/>
                  </w:rPr>
                  <m:t>B</m:t>
                </m:r>
              </m:oMath>
            </m:oMathPara>
          </w:p>
        </w:tc>
        <w:tc>
          <w:tcPr>
            <w:tcW w:w="7196" w:type="dxa"/>
          </w:tcPr>
          <w:p w:rsidR="00D46473" w:rsidRPr="00FD4B6F" w:rsidRDefault="00D46473" w:rsidP="00D46473">
            <w:r>
              <w:t>magnetic flux density from the coil to the core</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N</m:t>
                    </m:r>
                  </m:e>
                  <m:sub>
                    <m:r>
                      <w:rPr>
                        <w:rFonts w:ascii="Cambria Math" w:hAnsi="Cambria Math"/>
                      </w:rPr>
                      <m:t>d</m:t>
                    </m:r>
                  </m:sub>
                </m:sSub>
              </m:oMath>
            </m:oMathPara>
          </w:p>
        </w:tc>
        <w:tc>
          <w:tcPr>
            <w:tcW w:w="7196" w:type="dxa"/>
          </w:tcPr>
          <w:p w:rsidR="00D46473" w:rsidRPr="003F7084" w:rsidRDefault="00D46473" w:rsidP="00D46473">
            <w:r w:rsidRPr="004F3064">
              <w:t>demagnetization factor</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μ</m:t>
                    </m:r>
                  </m:e>
                  <m:sub>
                    <m:r>
                      <w:rPr>
                        <w:rFonts w:ascii="Cambria Math" w:hAnsi="Cambria Math"/>
                      </w:rPr>
                      <m:t>o</m:t>
                    </m:r>
                  </m:sub>
                </m:sSub>
              </m:oMath>
            </m:oMathPara>
          </w:p>
        </w:tc>
        <w:tc>
          <w:tcPr>
            <w:tcW w:w="7196" w:type="dxa"/>
          </w:tcPr>
          <w:p w:rsidR="00D46473" w:rsidRPr="003F7084" w:rsidRDefault="00D46473" w:rsidP="00D46473">
            <w:r>
              <w:t>free space permeability</w:t>
            </w:r>
          </w:p>
        </w:tc>
      </w:tr>
      <w:tr w:rsidR="00D46473" w:rsidTr="00D46473">
        <w:trPr>
          <w:cantSplit/>
          <w:trHeight w:hRule="exact" w:val="397"/>
          <w:jc w:val="center"/>
        </w:trPr>
        <w:tc>
          <w:tcPr>
            <w:tcW w:w="1236" w:type="dxa"/>
          </w:tcPr>
          <w:p w:rsidR="00D46473" w:rsidRPr="003F7084" w:rsidRDefault="00D46473" w:rsidP="00D46473">
            <m:oMathPara>
              <m:oMath>
                <m:sSub>
                  <m:sSubPr>
                    <m:ctrlPr>
                      <w:rPr>
                        <w:rFonts w:ascii="Cambria Math" w:hAnsi="Cambria Math"/>
                      </w:rPr>
                    </m:ctrlPr>
                  </m:sSubPr>
                  <m:e>
                    <m:r>
                      <w:rPr>
                        <w:rFonts w:ascii="Cambria Math" w:hAnsi="Cambria Math"/>
                      </w:rPr>
                      <m:t>μ</m:t>
                    </m:r>
                  </m:e>
                  <m:sub>
                    <m:r>
                      <m:rPr>
                        <m:sty m:val="p"/>
                      </m:rPr>
                      <w:rPr>
                        <w:rFonts w:ascii="Cambria Math" w:hAnsi="Cambria Math"/>
                      </w:rPr>
                      <m:t>core</m:t>
                    </m:r>
                  </m:sub>
                </m:sSub>
              </m:oMath>
            </m:oMathPara>
          </w:p>
        </w:tc>
        <w:tc>
          <w:tcPr>
            <w:tcW w:w="7196" w:type="dxa"/>
          </w:tcPr>
          <w:p w:rsidR="00D46473" w:rsidRPr="003F7084" w:rsidRDefault="00D46473" w:rsidP="00D46473">
            <w:r>
              <w:t>permeability of the core</w:t>
            </w:r>
          </w:p>
        </w:tc>
      </w:tr>
      <w:tr w:rsidR="00D46473" w:rsidTr="00D46473">
        <w:trPr>
          <w:cantSplit/>
          <w:trHeight w:hRule="exact" w:val="397"/>
          <w:jc w:val="center"/>
        </w:trPr>
        <w:tc>
          <w:tcPr>
            <w:tcW w:w="1236" w:type="dxa"/>
          </w:tcPr>
          <w:p w:rsidR="00D46473" w:rsidRPr="003F7084" w:rsidRDefault="00D46473" w:rsidP="00D46473">
            <m:oMathPara>
              <m:oMath>
                <m:r>
                  <w:rPr>
                    <w:rFonts w:ascii="Cambria Math" w:hAnsi="Cambria Math"/>
                  </w:rPr>
                  <m:t>r</m:t>
                </m:r>
              </m:oMath>
            </m:oMathPara>
          </w:p>
        </w:tc>
        <w:tc>
          <w:tcPr>
            <w:tcW w:w="7196" w:type="dxa"/>
          </w:tcPr>
          <w:p w:rsidR="00D46473" w:rsidRPr="003F7084" w:rsidRDefault="00D46473" w:rsidP="00D46473">
            <w:r>
              <w:t>radius of the core</w:t>
            </w:r>
          </w:p>
        </w:tc>
      </w:tr>
      <w:tr w:rsidR="00D46473" w:rsidTr="00D46473">
        <w:trPr>
          <w:cantSplit/>
          <w:trHeight w:hRule="exact" w:val="397"/>
          <w:jc w:val="center"/>
        </w:trPr>
        <w:tc>
          <w:tcPr>
            <w:tcW w:w="1236" w:type="dxa"/>
          </w:tcPr>
          <w:p w:rsidR="00D46473" w:rsidRPr="003F7084" w:rsidRDefault="00D46473" w:rsidP="00D46473">
            <m:oMathPara>
              <m:oMath>
                <m:r>
                  <w:rPr>
                    <w:rFonts w:ascii="Cambria Math" w:hAnsi="Cambria Math"/>
                  </w:rPr>
                  <m:t>L</m:t>
                </m:r>
              </m:oMath>
            </m:oMathPara>
          </w:p>
        </w:tc>
        <w:tc>
          <w:tcPr>
            <w:tcW w:w="7196" w:type="dxa"/>
          </w:tcPr>
          <w:p w:rsidR="00D46473" w:rsidRPr="003F7084" w:rsidRDefault="00D46473" w:rsidP="00D46473">
            <w:r>
              <w:t>length of the core</w:t>
            </w:r>
          </w:p>
        </w:tc>
      </w:tr>
      <w:tr w:rsidR="00D46473" w:rsidTr="00D46473">
        <w:trPr>
          <w:cantSplit/>
          <w:trHeight w:hRule="exact" w:val="397"/>
          <w:jc w:val="center"/>
        </w:trPr>
        <w:tc>
          <w:tcPr>
            <w:tcW w:w="1236" w:type="dxa"/>
          </w:tcPr>
          <w:p w:rsidR="00D46473" w:rsidRPr="00465338" w:rsidRDefault="00D46473" w:rsidP="00D46473">
            <m:oMathPara>
              <m:oMath>
                <m:r>
                  <w:rPr>
                    <w:rFonts w:ascii="Cambria Math" w:hAnsi="Cambria Math"/>
                  </w:rPr>
                  <m:t>D</m:t>
                </m:r>
              </m:oMath>
            </m:oMathPara>
          </w:p>
        </w:tc>
        <w:tc>
          <w:tcPr>
            <w:tcW w:w="7196" w:type="dxa"/>
          </w:tcPr>
          <w:p w:rsidR="00D46473" w:rsidRDefault="00D46473" w:rsidP="00D46473">
            <w:r>
              <w:t>diameter of the wire</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m:rPr>
                        <m:sty m:val="b"/>
                      </m:rPr>
                      <w:rPr>
                        <w:rFonts w:ascii="Cambria Math" w:hAnsi="Cambria Math"/>
                      </w:rPr>
                      <m:t>R</m:t>
                    </m:r>
                  </m:e>
                  <m:sub>
                    <m:r>
                      <w:rPr>
                        <w:rFonts w:ascii="Cambria Math" w:hAnsi="Cambria Math"/>
                      </w:rPr>
                      <m:t>bo</m:t>
                    </m:r>
                  </m:sub>
                </m:sSub>
              </m:oMath>
            </m:oMathPara>
          </w:p>
        </w:tc>
        <w:tc>
          <w:tcPr>
            <w:tcW w:w="7196" w:type="dxa"/>
          </w:tcPr>
          <w:p w:rsidR="00D46473" w:rsidRDefault="00D46473" w:rsidP="00D46473">
            <w:r>
              <w:t>Rotation Transformation matrix from orbital frame to body frame</w:t>
            </w:r>
          </w:p>
        </w:tc>
      </w:tr>
      <w:tr w:rsidR="00D46473" w:rsidTr="00D46473">
        <w:trPr>
          <w:cantSplit/>
          <w:trHeight w:hRule="exact" w:val="397"/>
          <w:jc w:val="center"/>
        </w:trPr>
        <w:tc>
          <w:tcPr>
            <w:tcW w:w="1236" w:type="dxa"/>
          </w:tcPr>
          <w:p w:rsidR="00D46473" w:rsidRPr="00465338" w:rsidRDefault="00D46473" w:rsidP="00D46473">
            <m:oMathPara>
              <m:oMath>
                <m:r>
                  <w:rPr>
                    <w:rFonts w:ascii="Cambria Math" w:hAnsi="Cambria Math"/>
                  </w:rPr>
                  <m:t>α</m:t>
                </m:r>
              </m:oMath>
            </m:oMathPara>
          </w:p>
        </w:tc>
        <w:tc>
          <w:tcPr>
            <w:tcW w:w="7196" w:type="dxa"/>
          </w:tcPr>
          <w:p w:rsidR="00D46473" w:rsidRDefault="00D46473" w:rsidP="00D46473">
            <w:r>
              <w:t>Pitch angle</w:t>
            </w:r>
          </w:p>
        </w:tc>
      </w:tr>
      <w:tr w:rsidR="00D46473" w:rsidTr="00D46473">
        <w:trPr>
          <w:cantSplit/>
          <w:trHeight w:hRule="exact" w:val="397"/>
          <w:jc w:val="center"/>
        </w:trPr>
        <w:tc>
          <w:tcPr>
            <w:tcW w:w="1236" w:type="dxa"/>
          </w:tcPr>
          <w:p w:rsidR="00D46473" w:rsidRPr="00465338" w:rsidRDefault="00D46473" w:rsidP="00D46473">
            <m:oMathPara>
              <m:oMath>
                <m:r>
                  <w:rPr>
                    <w:rFonts w:ascii="Cambria Math" w:hAnsi="Cambria Math"/>
                  </w:rPr>
                  <m:t>φ</m:t>
                </m:r>
              </m:oMath>
            </m:oMathPara>
          </w:p>
        </w:tc>
        <w:tc>
          <w:tcPr>
            <w:tcW w:w="7196" w:type="dxa"/>
          </w:tcPr>
          <w:p w:rsidR="00D46473" w:rsidRDefault="00D46473" w:rsidP="00D46473">
            <w:r>
              <w:t>Roll angle</w:t>
            </w:r>
          </w:p>
        </w:tc>
      </w:tr>
      <w:tr w:rsidR="00D46473" w:rsidTr="00D46473">
        <w:trPr>
          <w:cantSplit/>
          <w:trHeight w:hRule="exact" w:val="397"/>
          <w:jc w:val="center"/>
        </w:trPr>
        <w:tc>
          <w:tcPr>
            <w:tcW w:w="1236" w:type="dxa"/>
          </w:tcPr>
          <w:p w:rsidR="00D46473" w:rsidRPr="00465338" w:rsidRDefault="00D46473" w:rsidP="00D46473">
            <m:oMathPara>
              <m:oMath>
                <m:r>
                  <w:rPr>
                    <w:rFonts w:ascii="Cambria Math" w:hAnsi="Cambria Math"/>
                  </w:rPr>
                  <m:t>γ</m:t>
                </m:r>
              </m:oMath>
            </m:oMathPara>
          </w:p>
        </w:tc>
        <w:tc>
          <w:tcPr>
            <w:tcW w:w="7196" w:type="dxa"/>
          </w:tcPr>
          <w:p w:rsidR="00D46473" w:rsidRDefault="00D46473" w:rsidP="00D46473">
            <w:r>
              <w:t>Yaw angle</w:t>
            </w:r>
          </w:p>
        </w:tc>
      </w:tr>
      <w:tr w:rsidR="00D46473" w:rsidTr="00D46473">
        <w:trPr>
          <w:cantSplit/>
          <w:trHeight w:hRule="exact" w:val="397"/>
          <w:jc w:val="center"/>
        </w:trPr>
        <w:tc>
          <w:tcPr>
            <w:tcW w:w="1236" w:type="dxa"/>
          </w:tcPr>
          <w:p w:rsidR="00D46473" w:rsidRPr="00465338" w:rsidRDefault="00D46473" w:rsidP="00D46473">
            <m:oMathPara>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oMath>
            </m:oMathPara>
          </w:p>
        </w:tc>
        <w:tc>
          <w:tcPr>
            <w:tcW w:w="7196" w:type="dxa"/>
          </w:tcPr>
          <w:p w:rsidR="00D46473" w:rsidRDefault="00D46473" w:rsidP="00D46473">
            <w:r>
              <w:t>Ratios of moments of inertia</w:t>
            </w:r>
          </w:p>
        </w:tc>
      </w:tr>
      <w:tr w:rsidR="00D46473" w:rsidTr="00D46473">
        <w:trPr>
          <w:cantSplit/>
          <w:trHeight w:hRule="exact" w:val="397"/>
          <w:jc w:val="center"/>
        </w:trPr>
        <w:tc>
          <w:tcPr>
            <w:tcW w:w="1236" w:type="dxa"/>
          </w:tcPr>
          <w:p w:rsidR="00D46473" w:rsidRPr="00465338" w:rsidRDefault="00D46473" w:rsidP="00D46473">
            <m:oMathPara>
              <m:oMath>
                <m:r>
                  <w:rPr>
                    <w:rFonts w:ascii="Cambria Math" w:hAnsi="Cambria Math"/>
                  </w:rPr>
                  <m:t>h</m:t>
                </m:r>
              </m:oMath>
            </m:oMathPara>
          </w:p>
        </w:tc>
        <w:tc>
          <w:tcPr>
            <w:tcW w:w="7196" w:type="dxa"/>
          </w:tcPr>
          <w:p w:rsidR="00D46473" w:rsidRDefault="00D46473" w:rsidP="00D46473">
            <w:r>
              <w:t xml:space="preserve">Altitude of satellite </w:t>
            </w:r>
          </w:p>
        </w:tc>
      </w:tr>
      <w:tr w:rsidR="00D46473" w:rsidTr="00D46473">
        <w:trPr>
          <w:cantSplit/>
          <w:trHeight w:hRule="exact" w:val="397"/>
          <w:jc w:val="center"/>
        </w:trPr>
        <w:tc>
          <w:tcPr>
            <w:tcW w:w="1236" w:type="dxa"/>
          </w:tcPr>
          <w:p w:rsidR="00D46473" w:rsidRDefault="00D46473" w:rsidP="00D46473">
            <w:pPr>
              <w:rPr>
                <w:position w:val="-4"/>
              </w:rPr>
            </w:pPr>
            <m:oMathPara>
              <m:oMath>
                <m:sSub>
                  <m:sSubPr>
                    <m:ctrlPr>
                      <w:rPr>
                        <w:rFonts w:ascii="Cambria Math" w:hAnsi="Cambria Math"/>
                      </w:rPr>
                    </m:ctrlPr>
                  </m:sSubPr>
                  <m:e>
                    <m:r>
                      <w:rPr>
                        <w:rFonts w:ascii="Cambria Math" w:hAnsi="Cambria Math"/>
                      </w:rPr>
                      <m:t>M</m:t>
                    </m:r>
                  </m:e>
                  <m:sub>
                    <m:r>
                      <m:rPr>
                        <m:sty m:val="p"/>
                      </m:rPr>
                      <w:rPr>
                        <w:rFonts w:ascii="Cambria Math" w:hAnsi="Cambria Math"/>
                      </w:rPr>
                      <m:t>earth</m:t>
                    </m:r>
                  </m:sub>
                </m:sSub>
              </m:oMath>
            </m:oMathPara>
          </w:p>
        </w:tc>
        <w:tc>
          <w:tcPr>
            <w:tcW w:w="7196" w:type="dxa"/>
          </w:tcPr>
          <w:p w:rsidR="00D46473" w:rsidRDefault="00D46473" w:rsidP="00D46473">
            <w:r>
              <w:t>Earths magnetic moment</w:t>
            </w:r>
          </w:p>
        </w:tc>
      </w:tr>
      <w:tr w:rsidR="00D46473" w:rsidTr="00D46473">
        <w:trPr>
          <w:cantSplit/>
          <w:trHeight w:hRule="exact" w:val="397"/>
          <w:jc w:val="center"/>
        </w:trPr>
        <w:tc>
          <w:tcPr>
            <w:tcW w:w="1236" w:type="dxa"/>
          </w:tcPr>
          <w:p w:rsidR="00D46473" w:rsidRDefault="00D46473" w:rsidP="00D46473">
            <w:pPr>
              <w:rPr>
                <w:position w:val="-4"/>
              </w:rPr>
            </w:pPr>
            <m:oMathPara>
              <m:oMath>
                <m:sSub>
                  <m:sSubPr>
                    <m:ctrlPr>
                      <w:rPr>
                        <w:rFonts w:ascii="Cambria Math" w:hAnsi="Cambria Math"/>
                      </w:rPr>
                    </m:ctrlPr>
                  </m:sSubPr>
                  <m:e>
                    <m:r>
                      <w:rPr>
                        <w:rFonts w:ascii="Cambria Math" w:hAnsi="Cambria Math"/>
                      </w:rPr>
                      <m:t>D</m:t>
                    </m:r>
                  </m:e>
                  <m:sub>
                    <m:r>
                      <m:rPr>
                        <m:sty m:val="p"/>
                      </m:rPr>
                      <w:rPr>
                        <w:rFonts w:ascii="Cambria Math" w:hAnsi="Cambria Math"/>
                      </w:rPr>
                      <m:t>residual</m:t>
                    </m:r>
                  </m:sub>
                </m:sSub>
              </m:oMath>
            </m:oMathPara>
          </w:p>
        </w:tc>
        <w:tc>
          <w:tcPr>
            <w:tcW w:w="7196" w:type="dxa"/>
          </w:tcPr>
          <w:p w:rsidR="00D46473" w:rsidRDefault="00D46473" w:rsidP="00D46473">
            <w:r>
              <w:t>Residual Dipole of the satellite</w:t>
            </w:r>
          </w:p>
        </w:tc>
      </w:tr>
      <w:tr w:rsidR="00D46473" w:rsidTr="00D46473">
        <w:trPr>
          <w:cantSplit/>
          <w:trHeight w:hRule="exact" w:val="397"/>
          <w:jc w:val="center"/>
        </w:trPr>
        <w:tc>
          <w:tcPr>
            <w:tcW w:w="1236" w:type="dxa"/>
          </w:tcPr>
          <w:p w:rsidR="00D46473" w:rsidRDefault="00D46473" w:rsidP="00D46473">
            <w:pPr>
              <w:rPr>
                <w:position w:val="-4"/>
              </w:rPr>
            </w:pPr>
          </w:p>
        </w:tc>
        <w:tc>
          <w:tcPr>
            <w:tcW w:w="7196" w:type="dxa"/>
          </w:tcPr>
          <w:p w:rsidR="00D46473" w:rsidRDefault="00D46473" w:rsidP="00D46473"/>
        </w:tc>
      </w:tr>
      <w:tr w:rsidR="00D46473" w:rsidTr="00D46473">
        <w:trPr>
          <w:cantSplit/>
          <w:trHeight w:hRule="exact" w:val="397"/>
          <w:jc w:val="center"/>
        </w:trPr>
        <w:tc>
          <w:tcPr>
            <w:tcW w:w="1236" w:type="dxa"/>
          </w:tcPr>
          <w:p w:rsidR="00D46473" w:rsidRDefault="00D46473" w:rsidP="00D46473">
            <w:pPr>
              <w:rPr>
                <w:position w:val="-4"/>
              </w:rPr>
            </w:pPr>
          </w:p>
        </w:tc>
        <w:tc>
          <w:tcPr>
            <w:tcW w:w="7196" w:type="dxa"/>
          </w:tcPr>
          <w:p w:rsidR="00D46473" w:rsidRDefault="00D46473" w:rsidP="00D46473"/>
        </w:tc>
      </w:tr>
      <w:tr w:rsidR="00D46473" w:rsidTr="00D46473">
        <w:trPr>
          <w:cantSplit/>
          <w:trHeight w:hRule="exact" w:val="397"/>
          <w:jc w:val="center"/>
        </w:trPr>
        <w:tc>
          <w:tcPr>
            <w:tcW w:w="1236" w:type="dxa"/>
          </w:tcPr>
          <w:p w:rsidR="00D46473" w:rsidRDefault="00D46473" w:rsidP="00D46473">
            <w:pPr>
              <w:rPr>
                <w:position w:val="-4"/>
              </w:rPr>
            </w:pPr>
          </w:p>
        </w:tc>
        <w:tc>
          <w:tcPr>
            <w:tcW w:w="7196" w:type="dxa"/>
          </w:tcPr>
          <w:p w:rsidR="00D46473" w:rsidRDefault="00D46473" w:rsidP="00D46473"/>
        </w:tc>
      </w:tr>
    </w:tbl>
    <w:p w:rsidR="00D46473" w:rsidRDefault="00D46473" w:rsidP="00D46473"/>
    <w:p w:rsidR="00D46473" w:rsidRDefault="00D46473" w:rsidP="00D46473">
      <w:r>
        <w:br w:type="page"/>
      </w:r>
    </w:p>
    <w:p w:rsidR="00D46473" w:rsidRDefault="00D46473" w:rsidP="00D46473"/>
    <w:p w:rsidR="00B834F7" w:rsidRDefault="00B834F7" w:rsidP="00B834F7">
      <w:pPr>
        <w:sectPr w:rsidR="00B834F7" w:rsidSect="00D46473">
          <w:headerReference w:type="even" r:id="rId9"/>
          <w:headerReference w:type="default" r:id="rId10"/>
          <w:footerReference w:type="even" r:id="rId11"/>
          <w:footerReference w:type="default" r:id="rId12"/>
          <w:headerReference w:type="first" r:id="rId13"/>
          <w:footerReference w:type="first" r:id="rId14"/>
          <w:type w:val="nextColumn"/>
          <w:pgSz w:w="12242" w:h="15842" w:code="1"/>
          <w:pgMar w:top="1440" w:right="1440" w:bottom="1440" w:left="1797" w:header="720" w:footer="720" w:gutter="284"/>
          <w:pgNumType w:fmt="lowerRoman"/>
          <w:cols w:space="720"/>
          <w:titlePg/>
          <w:docGrid w:linePitch="360"/>
        </w:sectPr>
      </w:pPr>
    </w:p>
    <w:p w:rsidR="007C0E11" w:rsidRPr="00AC0072" w:rsidRDefault="007C0E11" w:rsidP="00D55D55">
      <w:pPr>
        <w:pStyle w:val="Heading1"/>
      </w:pPr>
      <w:r w:rsidRPr="00AC0072">
        <w:lastRenderedPageBreak/>
        <w:br/>
      </w:r>
      <w:bookmarkStart w:id="53" w:name="_Toc204748209"/>
      <w:bookmarkStart w:id="54" w:name="_Toc207775074"/>
      <w:r w:rsidRPr="00AC0072">
        <w:t>Introduction</w:t>
      </w:r>
      <w:bookmarkEnd w:id="53"/>
      <w:bookmarkEnd w:id="54"/>
    </w:p>
    <w:p w:rsidR="003B0198" w:rsidRDefault="003B0198" w:rsidP="003B0198">
      <w:r>
        <w:t>The cost of launching spacecraft into orbit has always been one of the most expensive elements of any mission. In the earliest years of spaceflight, rockets were made larger to accommodate heavier satellite payloads. This paradigm has recently shifted towards developing smaller spacecraft that possess the same functionality as their earlier predecessors</w:t>
      </w:r>
      <w:r w:rsidR="00E57B04">
        <w:t>,</w:t>
      </w:r>
      <w:r>
        <w:t xml:space="preserve"> but can be flown on smaller rockets or as secondary payloads on larger </w:t>
      </w:r>
      <w:r w:rsidR="00E57B04">
        <w:t>launch vehicles</w:t>
      </w:r>
      <w:r>
        <w:t>. However,</w:t>
      </w:r>
      <w:r w:rsidR="00E57B04">
        <w:t xml:space="preserve"> due to their size, </w:t>
      </w:r>
      <w:r>
        <w:t xml:space="preserve">these small satellites are limited to what missions they can accomplish. The most significant limitations are: available power and pointing performance.  </w:t>
      </w:r>
    </w:p>
    <w:p w:rsidR="003B0198" w:rsidRDefault="003B0198" w:rsidP="003B0198">
      <w:bookmarkStart w:id="55" w:name="_Toc204748210"/>
      <w:r>
        <w:t>Power limitations will always be a major problem for small satellites, as</w:t>
      </w:r>
      <w:r w:rsidR="00A20806">
        <w:t>,</w:t>
      </w:r>
      <w:r>
        <w:t xml:space="preserve"> typically</w:t>
      </w:r>
      <w:r w:rsidR="00A20806">
        <w:t>,</w:t>
      </w:r>
      <w:r>
        <w:t xml:space="preserve"> the only way for a satellite to generate power on orbit is through solar cells. Unless there is a major breakthrough in solar cell efficiencies or in the deployment methods of solar arrays for small satellites, the power available to these missions will stay limited. Pointing performance on the other hand is one limitation that can be easily addressed, both by improving the control algorithms and by scaling down existing actuators found on larger spacecraft.  In this thesis, the issues involved in the design and development of</w:t>
      </w:r>
      <w:r w:rsidR="00DE37B8">
        <w:t xml:space="preserve"> a</w:t>
      </w:r>
      <w:r>
        <w:t xml:space="preserve"> </w:t>
      </w:r>
      <w:r w:rsidR="00DE37B8">
        <w:t>picosatellite</w:t>
      </w:r>
      <w:r w:rsidR="00A20806">
        <w:t xml:space="preserve"> were investigated</w:t>
      </w:r>
      <w:r>
        <w:t>. Specifically, focus was given to the development of a CubeSat that could be adapted to many different controls experiments</w:t>
      </w:r>
      <w:r w:rsidR="009A28C1">
        <w:t>.</w:t>
      </w:r>
    </w:p>
    <w:p w:rsidR="007C0E11" w:rsidRDefault="007C0E11" w:rsidP="007C0E11">
      <w:pPr>
        <w:pStyle w:val="Heading2"/>
      </w:pPr>
      <w:bookmarkStart w:id="56" w:name="_Toc207775075"/>
      <w:r>
        <w:t>Motivation</w:t>
      </w:r>
      <w:bookmarkEnd w:id="55"/>
      <w:bookmarkEnd w:id="56"/>
    </w:p>
    <w:p w:rsidR="009D5A09" w:rsidRDefault="009D5A09" w:rsidP="009D5A09">
      <w:pPr>
        <w:rPr>
          <w:lang w:val="en-US" w:bidi="en-US"/>
        </w:rPr>
      </w:pPr>
      <w:bookmarkStart w:id="57" w:name="_Toc204748211"/>
      <w:r>
        <w:t>T</w:t>
      </w:r>
      <w:r w:rsidR="00E51273">
        <w:t xml:space="preserve">he overall research goal of </w:t>
      </w:r>
      <w:r w:rsidR="004C5ADE">
        <w:t>the space systems dynamics and control group (</w:t>
      </w:r>
      <w:r>
        <w:t>SSDC</w:t>
      </w:r>
      <w:r w:rsidR="004C5ADE">
        <w:t>G)</w:t>
      </w:r>
      <w:r>
        <w:t xml:space="preserve"> at Ryerson </w:t>
      </w:r>
      <w:r w:rsidR="00BD74FF">
        <w:t>University is</w:t>
      </w:r>
      <w:r>
        <w:t xml:space="preserve"> to improve the control methods utilized on satellites</w:t>
      </w:r>
      <w:r w:rsidR="009A28C1">
        <w:t>;</w:t>
      </w:r>
      <w:r>
        <w:t xml:space="preserve"> by both investigating n</w:t>
      </w:r>
      <w:r w:rsidR="00E51273">
        <w:t>ovel actuators and by implementing</w:t>
      </w:r>
      <w:r>
        <w:t xml:space="preserve"> new control algorithms on existing hardware. </w:t>
      </w:r>
      <w:r>
        <w:rPr>
          <w:lang w:val="en-US" w:bidi="en-US"/>
        </w:rPr>
        <w:t xml:space="preserve">CubeSats provide </w:t>
      </w:r>
      <w:r w:rsidR="00E57B04">
        <w:rPr>
          <w:lang w:val="en-US" w:bidi="en-US"/>
        </w:rPr>
        <w:lastRenderedPageBreak/>
        <w:t>a</w:t>
      </w:r>
      <w:r>
        <w:rPr>
          <w:lang w:val="en-US" w:bidi="en-US"/>
        </w:rPr>
        <w:t>n inexpensive way to get hardware to space. The design and development of</w:t>
      </w:r>
      <w:r w:rsidR="00E51273">
        <w:rPr>
          <w:lang w:val="en-US" w:bidi="en-US"/>
        </w:rPr>
        <w:t xml:space="preserve"> Ryerson University’s first </w:t>
      </w:r>
      <w:r>
        <w:rPr>
          <w:lang w:val="en-US" w:bidi="en-US"/>
        </w:rPr>
        <w:t>CubeSat</w:t>
      </w:r>
      <w:r w:rsidR="00E51273">
        <w:rPr>
          <w:lang w:val="en-US" w:bidi="en-US"/>
        </w:rPr>
        <w:t>,</w:t>
      </w:r>
      <w:r>
        <w:rPr>
          <w:lang w:val="en-US" w:bidi="en-US"/>
        </w:rPr>
        <w:t xml:space="preserve"> and a simplified standard architecture</w:t>
      </w:r>
      <w:r w:rsidR="00A20806">
        <w:rPr>
          <w:lang w:val="en-US" w:bidi="en-US"/>
        </w:rPr>
        <w:t>,</w:t>
      </w:r>
      <w:r>
        <w:rPr>
          <w:lang w:val="en-US" w:bidi="en-US"/>
        </w:rPr>
        <w:t xml:space="preserve"> w</w:t>
      </w:r>
      <w:r w:rsidR="00E51273">
        <w:rPr>
          <w:lang w:val="en-US" w:bidi="en-US"/>
        </w:rPr>
        <w:t xml:space="preserve">ill allow researchers in </w:t>
      </w:r>
      <w:r w:rsidR="004C5ADE">
        <w:rPr>
          <w:lang w:val="en-US" w:bidi="en-US"/>
        </w:rPr>
        <w:t>SSDCG</w:t>
      </w:r>
      <w:r>
        <w:rPr>
          <w:lang w:val="en-US" w:bidi="en-US"/>
        </w:rPr>
        <w:t xml:space="preserve"> to develop and test novel algorithms </w:t>
      </w:r>
      <w:r w:rsidR="009A28C1">
        <w:rPr>
          <w:lang w:val="en-US" w:bidi="en-US"/>
        </w:rPr>
        <w:t>and actuators</w:t>
      </w:r>
      <w:r>
        <w:rPr>
          <w:lang w:val="en-US" w:bidi="en-US"/>
        </w:rPr>
        <w:t xml:space="preserve"> in the space environment with minimal development time</w:t>
      </w:r>
      <w:r w:rsidR="009A28C1">
        <w:rPr>
          <w:lang w:val="en-US" w:bidi="en-US"/>
        </w:rPr>
        <w:t>,</w:t>
      </w:r>
      <w:r>
        <w:rPr>
          <w:lang w:val="en-US" w:bidi="en-US"/>
        </w:rPr>
        <w:t xml:space="preserve"> improving the time it takes to bring theo</w:t>
      </w:r>
      <w:r w:rsidR="00A20806">
        <w:rPr>
          <w:lang w:val="en-US" w:bidi="en-US"/>
        </w:rPr>
        <w:t>retical research to acceptable t</w:t>
      </w:r>
      <w:r>
        <w:rPr>
          <w:lang w:val="en-US" w:bidi="en-US"/>
        </w:rPr>
        <w:t xml:space="preserve">echnology </w:t>
      </w:r>
      <w:r w:rsidR="00A20806">
        <w:rPr>
          <w:lang w:val="en-US" w:bidi="en-US"/>
        </w:rPr>
        <w:t>r</w:t>
      </w:r>
      <w:r>
        <w:rPr>
          <w:lang w:val="en-US" w:bidi="en-US"/>
        </w:rPr>
        <w:t xml:space="preserve">eadiness </w:t>
      </w:r>
      <w:r w:rsidR="00A20806">
        <w:rPr>
          <w:lang w:val="en-US" w:bidi="en-US"/>
        </w:rPr>
        <w:t>l</w:t>
      </w:r>
      <w:r>
        <w:rPr>
          <w:lang w:val="en-US" w:bidi="en-US"/>
        </w:rPr>
        <w:t>evels (TRLs) for higher performance missions investigated by larger government agencies su</w:t>
      </w:r>
      <w:r w:rsidR="004C5ADE">
        <w:rPr>
          <w:lang w:val="en-US" w:bidi="en-US"/>
        </w:rPr>
        <w:t>ch as the Canadian Space Agency.</w:t>
      </w:r>
    </w:p>
    <w:p w:rsidR="009D5A09" w:rsidRPr="002C018A" w:rsidRDefault="009D5A09" w:rsidP="009D5A09">
      <w:pPr>
        <w:rPr>
          <w:lang w:val="en-US" w:bidi="en-US"/>
        </w:rPr>
      </w:pPr>
      <w:r>
        <w:rPr>
          <w:lang w:val="en-US" w:bidi="en-US"/>
        </w:rPr>
        <w:t xml:space="preserve">The reason it was decided the power subsystem should be created first was based on the fact </w:t>
      </w:r>
      <w:r w:rsidR="009E3738">
        <w:rPr>
          <w:lang w:val="en-US" w:bidi="en-US"/>
        </w:rPr>
        <w:t xml:space="preserve">that the power subsystem plays </w:t>
      </w:r>
      <w:r>
        <w:rPr>
          <w:lang w:val="en-US" w:bidi="en-US"/>
        </w:rPr>
        <w:t>a vital part of the devised architecture</w:t>
      </w:r>
      <w:r w:rsidR="009E3738">
        <w:rPr>
          <w:lang w:val="en-US" w:bidi="en-US"/>
        </w:rPr>
        <w:t>.</w:t>
      </w:r>
      <w:r>
        <w:rPr>
          <w:lang w:val="en-US" w:bidi="en-US"/>
        </w:rPr>
        <w:t xml:space="preserve"> </w:t>
      </w:r>
      <w:r w:rsidR="009E3738">
        <w:rPr>
          <w:lang w:val="en-US" w:bidi="en-US"/>
        </w:rPr>
        <w:t>I</w:t>
      </w:r>
      <w:r>
        <w:rPr>
          <w:lang w:val="en-US" w:bidi="en-US"/>
        </w:rPr>
        <w:t xml:space="preserve">t should be given as much </w:t>
      </w:r>
      <w:r w:rsidR="009E3738">
        <w:rPr>
          <w:lang w:val="en-US" w:bidi="en-US"/>
        </w:rPr>
        <w:t>time as</w:t>
      </w:r>
      <w:r>
        <w:rPr>
          <w:lang w:val="en-US" w:bidi="en-US"/>
        </w:rPr>
        <w:t xml:space="preserve"> possible to work out any problems before a launch. The power subsystem is also </w:t>
      </w:r>
      <w:r w:rsidR="00FA35E9">
        <w:rPr>
          <w:lang w:val="en-US" w:bidi="en-US"/>
        </w:rPr>
        <w:t>an</w:t>
      </w:r>
      <w:r>
        <w:rPr>
          <w:lang w:val="en-US" w:bidi="en-US"/>
        </w:rPr>
        <w:t xml:space="preserve"> ideal choice to test the interface as it is a relatively simple system from a </w:t>
      </w:r>
      <w:r w:rsidR="00F60D90">
        <w:rPr>
          <w:lang w:val="en-US" w:bidi="en-US"/>
        </w:rPr>
        <w:t xml:space="preserve">programming </w:t>
      </w:r>
      <w:r w:rsidR="009E3738">
        <w:rPr>
          <w:lang w:val="en-US" w:bidi="en-US"/>
        </w:rPr>
        <w:t xml:space="preserve">perspective, </w:t>
      </w:r>
      <w:r>
        <w:rPr>
          <w:lang w:val="en-US" w:bidi="en-US"/>
        </w:rPr>
        <w:t>sending</w:t>
      </w:r>
      <w:r w:rsidR="009E3738">
        <w:rPr>
          <w:lang w:val="en-US" w:bidi="en-US"/>
        </w:rPr>
        <w:t xml:space="preserve"> a</w:t>
      </w:r>
      <w:r>
        <w:rPr>
          <w:lang w:val="en-US" w:bidi="en-US"/>
        </w:rPr>
        <w:t xml:space="preserve"> limited data</w:t>
      </w:r>
      <w:r w:rsidR="009E3738">
        <w:rPr>
          <w:lang w:val="en-US" w:bidi="en-US"/>
        </w:rPr>
        <w:t xml:space="preserve"> set</w:t>
      </w:r>
      <w:r>
        <w:rPr>
          <w:lang w:val="en-US" w:bidi="en-US"/>
        </w:rPr>
        <w:t xml:space="preserve"> to a master and responding to a very limited subset of commands. </w:t>
      </w:r>
      <w:r w:rsidR="009E3738">
        <w:rPr>
          <w:lang w:val="en-US" w:bidi="en-US"/>
        </w:rPr>
        <w:t>Additionally</w:t>
      </w:r>
      <w:r w:rsidR="00A20806">
        <w:rPr>
          <w:lang w:val="en-US" w:bidi="en-US"/>
        </w:rPr>
        <w:t>,</w:t>
      </w:r>
      <w:r w:rsidR="009E3738">
        <w:rPr>
          <w:lang w:val="en-US" w:bidi="en-US"/>
        </w:rPr>
        <w:t xml:space="preserve"> t</w:t>
      </w:r>
      <w:r>
        <w:rPr>
          <w:lang w:val="en-US" w:bidi="en-US"/>
        </w:rPr>
        <w:t>he power subsystem is unlikely to undergo further changes at a systems level unlike other subsystems such as t</w:t>
      </w:r>
      <w:r w:rsidR="00E51273">
        <w:rPr>
          <w:lang w:val="en-US" w:bidi="en-US"/>
        </w:rPr>
        <w:t>he a</w:t>
      </w:r>
      <w:r>
        <w:rPr>
          <w:lang w:val="en-US" w:bidi="en-US"/>
        </w:rPr>
        <w:t>ttitude control system</w:t>
      </w:r>
      <w:r w:rsidR="009E3738">
        <w:rPr>
          <w:lang w:val="en-US" w:bidi="en-US"/>
        </w:rPr>
        <w:t>.</w:t>
      </w:r>
      <w:r>
        <w:rPr>
          <w:lang w:val="en-US" w:bidi="en-US"/>
        </w:rPr>
        <w:t xml:space="preserve"> </w:t>
      </w:r>
    </w:p>
    <w:p w:rsidR="009D5A09" w:rsidRDefault="00F60D90" w:rsidP="009D5A09">
      <w:r>
        <w:t xml:space="preserve">Since the overall mission is to test new control laws and </w:t>
      </w:r>
      <w:r w:rsidR="00E51273">
        <w:t>actuators the next logical step</w:t>
      </w:r>
      <w:r>
        <w:t xml:space="preserve"> </w:t>
      </w:r>
      <w:r w:rsidR="00E51273">
        <w:t>was to begin work on</w:t>
      </w:r>
      <w:r w:rsidR="00A20806">
        <w:t xml:space="preserve"> the a</w:t>
      </w:r>
      <w:r>
        <w:t>ttitu</w:t>
      </w:r>
      <w:r w:rsidR="00E51273">
        <w:t xml:space="preserve">de </w:t>
      </w:r>
      <w:r w:rsidR="00A20806">
        <w:t>c</w:t>
      </w:r>
      <w:r w:rsidR="00E51273">
        <w:t xml:space="preserve">ontrol </w:t>
      </w:r>
      <w:r w:rsidR="00A20806">
        <w:t>s</w:t>
      </w:r>
      <w:r w:rsidR="00E51273">
        <w:t>ubsystem (ACS).  The first</w:t>
      </w:r>
      <w:r>
        <w:t xml:space="preserve"> focus</w:t>
      </w:r>
      <w:r w:rsidR="00E51273">
        <w:t xml:space="preserve"> of the research was to suitably</w:t>
      </w:r>
      <w:r>
        <w:t xml:space="preserve"> size </w:t>
      </w:r>
      <w:r w:rsidR="00E51273">
        <w:t>the r</w:t>
      </w:r>
      <w:r>
        <w:t xml:space="preserve">eaction wheels and </w:t>
      </w:r>
      <w:r w:rsidR="00E51273">
        <w:t xml:space="preserve">the </w:t>
      </w:r>
      <w:r>
        <w:t>magneti</w:t>
      </w:r>
      <w:r w:rsidR="00E51273">
        <w:t>c torquers for RyeSat. The second</w:t>
      </w:r>
      <w:r>
        <w:t xml:space="preserve"> focus was to experiment </w:t>
      </w:r>
      <w:r w:rsidR="00E51273">
        <w:t>with the control law design</w:t>
      </w:r>
      <w:r>
        <w:t xml:space="preserve">. </w:t>
      </w:r>
    </w:p>
    <w:p w:rsidR="007C0E11" w:rsidRPr="008F31F5" w:rsidRDefault="007C0E11" w:rsidP="007C0E11">
      <w:pPr>
        <w:pStyle w:val="Heading2"/>
      </w:pPr>
      <w:bookmarkStart w:id="58" w:name="_Toc207775076"/>
      <w:r>
        <w:t>Small Satellite Design</w:t>
      </w:r>
      <w:bookmarkEnd w:id="57"/>
      <w:r w:rsidR="00C848BD">
        <w:t>:</w:t>
      </w:r>
      <w:r>
        <w:t xml:space="preserve"> </w:t>
      </w:r>
      <w:r w:rsidR="00C848BD">
        <w:t>State of Art</w:t>
      </w:r>
      <w:bookmarkEnd w:id="58"/>
    </w:p>
    <w:p w:rsidR="007C0E11" w:rsidRDefault="007767CE" w:rsidP="007C0E11">
      <w:r>
        <w:t>Satellites are generally classified by mass</w:t>
      </w:r>
      <w:r w:rsidR="009E3738">
        <w:t xml:space="preserve"> (see </w:t>
      </w:r>
      <w:r w:rsidR="00C64352">
        <w:fldChar w:fldCharType="begin"/>
      </w:r>
      <w:r w:rsidR="009E3738">
        <w:instrText xml:space="preserve"> REF _Ref204961338 \h </w:instrText>
      </w:r>
      <w:r w:rsidR="00C64352">
        <w:fldChar w:fldCharType="separate"/>
      </w:r>
      <w:r w:rsidR="00D46473">
        <w:t xml:space="preserve">Table </w:t>
      </w:r>
      <w:r w:rsidR="00D46473">
        <w:rPr>
          <w:noProof/>
        </w:rPr>
        <w:t>1</w:t>
      </w:r>
      <w:r w:rsidR="00C64352">
        <w:fldChar w:fldCharType="end"/>
      </w:r>
      <w:r w:rsidR="009E3738">
        <w:t>)</w:t>
      </w:r>
      <w:r>
        <w:t>; c</w:t>
      </w:r>
      <w:r w:rsidR="007C0E11">
        <w:t>urrently the smallest satellites launched have been in the pico-class</w:t>
      </w:r>
      <w:r w:rsidR="007C0E11">
        <w:rPr>
          <w:rStyle w:val="FootnoteReference"/>
        </w:rPr>
        <w:footnoteReference w:id="2"/>
      </w:r>
      <w:r w:rsidR="007C0E11">
        <w:t>. The first of these pico-satellites flew on the OPAL and Sapphire missions. The efforts applied to developing these satellites later led to the creation of the CubeSat standard</w:t>
      </w:r>
      <w:r w:rsidR="009E3738">
        <w:t>.</w:t>
      </w:r>
      <w:r w:rsidR="007C0E11">
        <w:t xml:space="preserve"> </w:t>
      </w:r>
      <w:r w:rsidR="009E3738">
        <w:t>A</w:t>
      </w:r>
      <w:r w:rsidR="007C0E11">
        <w:t xml:space="preserve"> standard that has been developed and flight tested within the last ten years by an ever growing CubeSat community </w:t>
      </w:r>
      <w:sdt>
        <w:sdtPr>
          <w:rPr>
            <w:vanish/>
            <w:highlight w:val="yellow"/>
          </w:rPr>
          <w:id w:val="1503353841"/>
          <w:citation/>
        </w:sdtPr>
        <w:sdtContent>
          <w:fldSimple w:instr=" CITATION Placeholder1 \t  \l 4105  ">
            <w:r w:rsidR="00D46473">
              <w:rPr>
                <w:noProof/>
              </w:rPr>
              <w:t>(Villa 2005)</w:t>
            </w:r>
          </w:fldSimple>
        </w:sdtContent>
      </w:sdt>
      <w:r w:rsidR="007C0E11">
        <w:t xml:space="preserve">. In the strictest sense CubeSats are a sub class of pico satellites nominally having the dimensions of 10x10x10cm </w:t>
      </w:r>
      <w:fldSimple w:instr=" CITATION Hut06 \l 4105 ">
        <w:r w:rsidR="00D46473">
          <w:rPr>
            <w:noProof/>
          </w:rPr>
          <w:t>(HutputtEanasin and Toorian 2006)</w:t>
        </w:r>
      </w:fldSimple>
      <w:r w:rsidR="007C0E11">
        <w:t>. The strategy for deploying these satellites in orbit involves launching a group of CubeSats in a deployment device known as a Poly Pico-satellite Orbital Deployer (P-POD). The P-POD integrates with the launch vehicle and carries three normal sized CubeSats. Using the P-POD, the first CubeSats were launched on the Eurorockot from Mirny Plestsk, Russia June 30</w:t>
      </w:r>
      <w:r w:rsidR="007C0E11" w:rsidRPr="006A1FE5">
        <w:t>th</w:t>
      </w:r>
      <w:r w:rsidR="007C0E11">
        <w:t xml:space="preserve"> </w:t>
      </w:r>
      <w:r w:rsidR="007C0E11">
        <w:lastRenderedPageBreak/>
        <w:t>2003</w:t>
      </w:r>
      <w:r w:rsidR="00E57B04">
        <w:t xml:space="preserve"> </w:t>
      </w:r>
      <w:sdt>
        <w:sdtPr>
          <w:rPr>
            <w:vanish/>
            <w:highlight w:val="yellow"/>
          </w:rPr>
          <w:id w:val="1180021271"/>
          <w:citation/>
        </w:sdtPr>
        <w:sdtContent>
          <w:fldSimple w:instr=" CITATION Mat08 \l 4105  ">
            <w:r w:rsidR="00D46473">
              <w:rPr>
                <w:noProof/>
              </w:rPr>
              <w:t>(Durham 2008)</w:t>
            </w:r>
          </w:fldSimple>
        </w:sdtContent>
      </w:sdt>
      <w:r w:rsidR="007C0E11">
        <w:t>. All of these CubeSats were built by students at different universities and of the six satellites launched; three were successful, and one a limited success. After this initial launch, many universities from around the globe have constructed or began construction on CubeSats of their own. CubeSats can be constructed relatively inexpensively and can be launched for approximately $40,000</w:t>
      </w:r>
      <w:r w:rsidR="007C0E11" w:rsidRPr="00817784">
        <w:t xml:space="preserve"> </w:t>
      </w:r>
      <w:r w:rsidR="007C0E11">
        <w:t xml:space="preserve">US per satellite </w:t>
      </w:r>
      <w:fldSimple w:instr=" CITATION Dav04 \l 4105 ">
        <w:r w:rsidR="00D46473">
          <w:rPr>
            <w:noProof/>
          </w:rPr>
          <w:t>(David 2004)</w:t>
        </w:r>
      </w:fldSimple>
      <w:r w:rsidR="007C0E11">
        <w:t xml:space="preserve"> However, the key benefit of constructing a CubeSat over another type of pico-satellite is to eliminate the hassle of organizing and integrating </w:t>
      </w:r>
      <w:r w:rsidR="005130A1">
        <w:t xml:space="preserve">it </w:t>
      </w:r>
      <w:r w:rsidR="007C0E11">
        <w:t xml:space="preserve">with the launch vehicle, as this problem is dealt with by flying in the P-POD.  This arrangement should allow the satellite design team to focus less time on logistic issues associated with the rocket launch, and spend more time developing the satellite for the mission. </w:t>
      </w:r>
    </w:p>
    <w:p w:rsidR="00366397" w:rsidRPr="006A1FE5" w:rsidRDefault="00366397" w:rsidP="00366397">
      <w:pPr>
        <w:pStyle w:val="Caption"/>
      </w:pPr>
      <w:bookmarkStart w:id="59" w:name="_Ref204961338"/>
      <w:bookmarkStart w:id="60" w:name="_Toc207775240"/>
      <w:r>
        <w:t xml:space="preserve">Table </w:t>
      </w:r>
      <w:fldSimple w:instr=" SEQ Table \* ARABIC ">
        <w:r w:rsidR="00D46473">
          <w:rPr>
            <w:noProof/>
          </w:rPr>
          <w:t>1</w:t>
        </w:r>
      </w:fldSimple>
      <w:bookmarkEnd w:id="59"/>
      <w:r w:rsidRPr="006A1FE5">
        <w:t xml:space="preserve">: </w:t>
      </w:r>
      <w:r w:rsidRPr="001E6450">
        <w:t>Classification</w:t>
      </w:r>
      <w:r w:rsidRPr="006A1FE5">
        <w:t xml:space="preserve"> of spacecraft by mass </w:t>
      </w:r>
      <w:sdt>
        <w:sdtPr>
          <w:rPr>
            <w:vanish/>
            <w:highlight w:val="yellow"/>
          </w:rPr>
          <w:id w:val="215545282"/>
          <w:citation/>
        </w:sdtPr>
        <w:sdtContent>
          <w:r w:rsidR="00C64352">
            <w:fldChar w:fldCharType="begin"/>
          </w:r>
          <w:r w:rsidR="00B674CF">
            <w:rPr>
              <w:lang w:val="en-CA"/>
            </w:rPr>
            <w:instrText xml:space="preserve"> CITATION Kum06 \l 4105  </w:instrText>
          </w:r>
          <w:r w:rsidR="00C64352">
            <w:fldChar w:fldCharType="separate"/>
          </w:r>
          <w:r w:rsidR="00D46473" w:rsidRPr="00D46473">
            <w:rPr>
              <w:noProof/>
              <w:lang w:val="en-CA"/>
            </w:rPr>
            <w:t>(Kumar 2006)</w:t>
          </w:r>
          <w:bookmarkEnd w:id="60"/>
          <w:r w:rsidR="00C64352">
            <w:fldChar w:fldCharType="end"/>
          </w:r>
        </w:sdtContent>
      </w:sdt>
    </w:p>
    <w:tbl>
      <w:tblPr>
        <w:tblStyle w:val="latexlike"/>
        <w:tblW w:w="0" w:type="auto"/>
        <w:tblLook w:val="06A0"/>
      </w:tblPr>
      <w:tblGrid>
        <w:gridCol w:w="1680"/>
        <w:gridCol w:w="981"/>
      </w:tblGrid>
      <w:tr w:rsidR="00366397" w:rsidRPr="00F67EF2" w:rsidTr="00366397">
        <w:trPr>
          <w:cnfStyle w:val="100000000000"/>
        </w:trPr>
        <w:tc>
          <w:tcPr>
            <w:tcW w:w="0" w:type="auto"/>
          </w:tcPr>
          <w:p w:rsidR="00366397" w:rsidRPr="00F67EF2" w:rsidRDefault="00366397" w:rsidP="00B834F7">
            <w:pPr>
              <w:pStyle w:val="TD"/>
              <w:rPr>
                <w:rStyle w:val="Strong"/>
                <w:b w:val="0"/>
                <w:bCs w:val="0"/>
                <w:szCs w:val="20"/>
              </w:rPr>
            </w:pPr>
            <w:bookmarkStart w:id="61" w:name="_Ref158212321"/>
            <w:bookmarkStart w:id="62" w:name="_Ref158212330"/>
            <w:bookmarkStart w:id="63" w:name="_Toc159045578"/>
            <w:bookmarkStart w:id="64" w:name="_Toc159045711"/>
            <w:bookmarkStart w:id="65" w:name="_Ref159052286"/>
            <w:bookmarkStart w:id="66" w:name="_Toc159077163"/>
            <w:r w:rsidRPr="00F67EF2">
              <w:rPr>
                <w:rStyle w:val="Strong"/>
                <w:szCs w:val="20"/>
              </w:rPr>
              <w:t>Satellite Class</w:t>
            </w:r>
          </w:p>
        </w:tc>
        <w:tc>
          <w:tcPr>
            <w:tcW w:w="0" w:type="auto"/>
          </w:tcPr>
          <w:p w:rsidR="00366397" w:rsidRPr="00F67EF2" w:rsidRDefault="00366397" w:rsidP="00B834F7">
            <w:pPr>
              <w:pStyle w:val="TD"/>
              <w:rPr>
                <w:rStyle w:val="Strong"/>
                <w:b w:val="0"/>
                <w:bCs w:val="0"/>
                <w:szCs w:val="20"/>
              </w:rPr>
            </w:pPr>
            <w:r w:rsidRPr="00F67EF2">
              <w:rPr>
                <w:rStyle w:val="Strong"/>
                <w:szCs w:val="20"/>
              </w:rPr>
              <w:t>Mass</w:t>
            </w:r>
          </w:p>
        </w:tc>
      </w:tr>
      <w:tr w:rsidR="00366397" w:rsidRPr="00F67EF2" w:rsidTr="00366397">
        <w:tc>
          <w:tcPr>
            <w:tcW w:w="0" w:type="auto"/>
          </w:tcPr>
          <w:p w:rsidR="00366397" w:rsidRPr="00F67EF2" w:rsidRDefault="00366397" w:rsidP="00B834F7">
            <w:pPr>
              <w:pStyle w:val="TD"/>
              <w:rPr>
                <w:rStyle w:val="Strong"/>
                <w:bCs w:val="0"/>
                <w:szCs w:val="20"/>
              </w:rPr>
            </w:pPr>
            <w:r w:rsidRPr="00F67EF2">
              <w:rPr>
                <w:rStyle w:val="Strong"/>
                <w:b w:val="0"/>
                <w:szCs w:val="20"/>
              </w:rPr>
              <w:t>Large</w:t>
            </w:r>
            <w:r w:rsidRPr="00F67EF2">
              <w:rPr>
                <w:rStyle w:val="Strong"/>
                <w:szCs w:val="20"/>
              </w:rPr>
              <w:t xml:space="preserve"> </w:t>
            </w:r>
            <w:r w:rsidRPr="00F67EF2">
              <w:t>satellite</w:t>
            </w:r>
          </w:p>
        </w:tc>
        <w:tc>
          <w:tcPr>
            <w:tcW w:w="0" w:type="auto"/>
          </w:tcPr>
          <w:p w:rsidR="00366397" w:rsidRPr="00F67EF2" w:rsidRDefault="00366397" w:rsidP="00B834F7">
            <w:pPr>
              <w:pStyle w:val="TD"/>
              <w:rPr>
                <w:rStyle w:val="Strong"/>
                <w:b w:val="0"/>
                <w:bCs w:val="0"/>
                <w:szCs w:val="20"/>
              </w:rPr>
            </w:pPr>
            <w:r w:rsidRPr="00F67EF2">
              <w:t>&gt;1000kg</w:t>
            </w:r>
          </w:p>
        </w:tc>
      </w:tr>
      <w:tr w:rsidR="00366397" w:rsidRPr="00F67EF2" w:rsidTr="00366397">
        <w:tc>
          <w:tcPr>
            <w:tcW w:w="0" w:type="auto"/>
          </w:tcPr>
          <w:p w:rsidR="00366397" w:rsidRPr="00F67EF2" w:rsidRDefault="00366397" w:rsidP="00B834F7">
            <w:pPr>
              <w:pStyle w:val="TD"/>
              <w:rPr>
                <w:rStyle w:val="Strong"/>
                <w:b w:val="0"/>
                <w:bCs w:val="0"/>
                <w:szCs w:val="20"/>
              </w:rPr>
            </w:pPr>
            <w:r w:rsidRPr="00F67EF2">
              <w:t>M</w:t>
            </w:r>
            <w:r w:rsidRPr="00F67EF2">
              <w:rPr>
                <w:rStyle w:val="Strong"/>
                <w:b w:val="0"/>
                <w:szCs w:val="20"/>
              </w:rPr>
              <w:t>edium sized</w:t>
            </w:r>
            <w:r w:rsidRPr="00F67EF2">
              <w:t xml:space="preserve"> satellite</w:t>
            </w:r>
          </w:p>
        </w:tc>
        <w:tc>
          <w:tcPr>
            <w:tcW w:w="0" w:type="auto"/>
          </w:tcPr>
          <w:p w:rsidR="00366397" w:rsidRPr="00F67EF2" w:rsidRDefault="00366397" w:rsidP="00B834F7">
            <w:pPr>
              <w:pStyle w:val="TD"/>
              <w:rPr>
                <w:rStyle w:val="Strong"/>
                <w:b w:val="0"/>
                <w:bCs w:val="0"/>
                <w:szCs w:val="20"/>
              </w:rPr>
            </w:pPr>
            <w:r w:rsidRPr="00F67EF2">
              <w:t>500-1000kg</w:t>
            </w:r>
          </w:p>
        </w:tc>
      </w:tr>
      <w:tr w:rsidR="00366397" w:rsidRPr="00F67EF2" w:rsidTr="00366397">
        <w:tc>
          <w:tcPr>
            <w:tcW w:w="0" w:type="auto"/>
          </w:tcPr>
          <w:p w:rsidR="00366397" w:rsidRPr="00F67EF2" w:rsidRDefault="00366397" w:rsidP="00B834F7">
            <w:pPr>
              <w:pStyle w:val="TD"/>
              <w:rPr>
                <w:rStyle w:val="Strong"/>
                <w:bCs w:val="0"/>
                <w:szCs w:val="20"/>
              </w:rPr>
            </w:pPr>
            <w:r w:rsidRPr="00F67EF2">
              <w:t>Mini satellite</w:t>
            </w:r>
          </w:p>
        </w:tc>
        <w:tc>
          <w:tcPr>
            <w:tcW w:w="0" w:type="auto"/>
          </w:tcPr>
          <w:p w:rsidR="00366397" w:rsidRPr="00F67EF2" w:rsidRDefault="00366397" w:rsidP="00B834F7">
            <w:pPr>
              <w:pStyle w:val="TD"/>
              <w:rPr>
                <w:rStyle w:val="Strong"/>
                <w:b w:val="0"/>
                <w:bCs w:val="0"/>
                <w:szCs w:val="20"/>
              </w:rPr>
            </w:pPr>
            <w:r w:rsidRPr="00F67EF2">
              <w:t>100-500kg</w:t>
            </w:r>
          </w:p>
        </w:tc>
      </w:tr>
      <w:tr w:rsidR="00366397" w:rsidRPr="00F67EF2" w:rsidTr="00366397">
        <w:tc>
          <w:tcPr>
            <w:tcW w:w="0" w:type="auto"/>
          </w:tcPr>
          <w:p w:rsidR="00366397" w:rsidRPr="00F67EF2" w:rsidRDefault="00366397" w:rsidP="00B834F7">
            <w:pPr>
              <w:pStyle w:val="TD"/>
              <w:rPr>
                <w:rStyle w:val="Strong"/>
                <w:b w:val="0"/>
                <w:bCs w:val="0"/>
                <w:szCs w:val="20"/>
              </w:rPr>
            </w:pPr>
            <w:r w:rsidRPr="00F67EF2">
              <w:t>Micro satellite</w:t>
            </w:r>
          </w:p>
        </w:tc>
        <w:tc>
          <w:tcPr>
            <w:tcW w:w="0" w:type="auto"/>
          </w:tcPr>
          <w:p w:rsidR="00366397" w:rsidRPr="00F67EF2" w:rsidRDefault="00366397" w:rsidP="00B834F7">
            <w:pPr>
              <w:pStyle w:val="TD"/>
            </w:pPr>
            <w:r w:rsidRPr="00F67EF2">
              <w:t>10-100kg</w:t>
            </w:r>
          </w:p>
        </w:tc>
      </w:tr>
      <w:tr w:rsidR="00366397" w:rsidRPr="00F67EF2" w:rsidTr="00366397">
        <w:tc>
          <w:tcPr>
            <w:tcW w:w="0" w:type="auto"/>
          </w:tcPr>
          <w:p w:rsidR="00366397" w:rsidRPr="00F67EF2" w:rsidRDefault="00366397" w:rsidP="00B834F7">
            <w:pPr>
              <w:pStyle w:val="TD"/>
            </w:pPr>
            <w:r w:rsidRPr="00F67EF2">
              <w:t>Nano satellite</w:t>
            </w:r>
          </w:p>
        </w:tc>
        <w:tc>
          <w:tcPr>
            <w:tcW w:w="0" w:type="auto"/>
          </w:tcPr>
          <w:p w:rsidR="00366397" w:rsidRPr="00F67EF2" w:rsidRDefault="00366397" w:rsidP="00B834F7">
            <w:pPr>
              <w:pStyle w:val="TD"/>
            </w:pPr>
            <w:r w:rsidRPr="00F67EF2">
              <w:t>1-10kg</w:t>
            </w:r>
          </w:p>
        </w:tc>
      </w:tr>
      <w:tr w:rsidR="00366397" w:rsidRPr="00F67EF2" w:rsidTr="00366397">
        <w:tc>
          <w:tcPr>
            <w:tcW w:w="0" w:type="auto"/>
          </w:tcPr>
          <w:p w:rsidR="00366397" w:rsidRPr="00F67EF2" w:rsidRDefault="00366397" w:rsidP="00B834F7">
            <w:pPr>
              <w:pStyle w:val="TD"/>
            </w:pPr>
            <w:r w:rsidRPr="00F67EF2">
              <w:t>Pico satellite</w:t>
            </w:r>
          </w:p>
        </w:tc>
        <w:tc>
          <w:tcPr>
            <w:tcW w:w="0" w:type="auto"/>
          </w:tcPr>
          <w:p w:rsidR="00366397" w:rsidRPr="00F67EF2" w:rsidRDefault="00366397" w:rsidP="00B834F7">
            <w:pPr>
              <w:pStyle w:val="TD"/>
            </w:pPr>
            <w:r w:rsidRPr="00F67EF2">
              <w:t>0.1-1kg</w:t>
            </w:r>
          </w:p>
        </w:tc>
      </w:tr>
      <w:tr w:rsidR="00366397" w:rsidRPr="00F67EF2" w:rsidTr="00366397">
        <w:tc>
          <w:tcPr>
            <w:tcW w:w="0" w:type="auto"/>
          </w:tcPr>
          <w:p w:rsidR="00366397" w:rsidRPr="00F67EF2" w:rsidRDefault="00366397" w:rsidP="00B834F7">
            <w:pPr>
              <w:pStyle w:val="TD"/>
            </w:pPr>
            <w:r w:rsidRPr="00F67EF2">
              <w:t>Femto satellite</w:t>
            </w:r>
          </w:p>
        </w:tc>
        <w:tc>
          <w:tcPr>
            <w:tcW w:w="0" w:type="auto"/>
          </w:tcPr>
          <w:p w:rsidR="00366397" w:rsidRPr="00F67EF2" w:rsidRDefault="00366397" w:rsidP="00B834F7">
            <w:pPr>
              <w:pStyle w:val="TD"/>
            </w:pPr>
            <w:r w:rsidRPr="00F67EF2">
              <w:t>&lt;100g</w:t>
            </w:r>
          </w:p>
        </w:tc>
      </w:tr>
      <w:bookmarkEnd w:id="61"/>
      <w:bookmarkEnd w:id="62"/>
      <w:bookmarkEnd w:id="63"/>
      <w:bookmarkEnd w:id="64"/>
      <w:bookmarkEnd w:id="65"/>
      <w:bookmarkEnd w:id="66"/>
    </w:tbl>
    <w:p w:rsidR="004C5ADE" w:rsidRDefault="004C5ADE" w:rsidP="007C0E11"/>
    <w:p w:rsidR="007C0E11" w:rsidRDefault="007C0E11" w:rsidP="007C0E11">
      <w:r>
        <w:t xml:space="preserve">According to the CubeSat community website, there have been 16 successfully launched CubeSats </w:t>
      </w:r>
      <w:sdt>
        <w:sdtPr>
          <w:rPr>
            <w:vanish/>
            <w:highlight w:val="yellow"/>
          </w:rPr>
          <w:id w:val="1503354839"/>
          <w:citation/>
        </w:sdtPr>
        <w:sdtContent>
          <w:fldSimple w:instr=" CITATION Mat08 \l 4105  ">
            <w:r w:rsidR="00D46473">
              <w:rPr>
                <w:noProof/>
              </w:rPr>
              <w:t>(Durham 2008)</w:t>
            </w:r>
          </w:fldSimple>
        </w:sdtContent>
      </w:sdt>
      <w:r>
        <w:t>. The following table (</w:t>
      </w:r>
      <w:fldSimple w:instr=" REF _Ref204155279 \h  \* MERGEFORMAT ">
        <w:r w:rsidR="00D46473">
          <w:t xml:space="preserve">Table </w:t>
        </w:r>
        <w:r w:rsidR="00D46473">
          <w:rPr>
            <w:noProof/>
          </w:rPr>
          <w:t>2</w:t>
        </w:r>
      </w:fldSimple>
      <w:r>
        <w:t>) summarizes some of the earlier CubeSat configurations and missions. This table also shows even with tight volume and mass restrictions</w:t>
      </w:r>
      <w:r w:rsidRPr="00593255">
        <w:t xml:space="preserve"> </w:t>
      </w:r>
      <w:r>
        <w:t>CubeSats have performed some impressive missions. Some of the more complicated missions utilized atmospheric sensors to detect carbon dioxide levels, sensitive magnetometers to sense Earthquakes, and various cameras to take images of the Earth. In addition to science based missions, CubeSats present themselves as interesting test platforms for companies planning to test technologies that require space qualification.</w:t>
      </w:r>
    </w:p>
    <w:p w:rsidR="00A20806" w:rsidRDefault="00A20806" w:rsidP="00A20806">
      <w:pPr>
        <w:pStyle w:val="Heading2"/>
      </w:pPr>
      <w:bookmarkStart w:id="67" w:name="_Toc204748212"/>
      <w:bookmarkStart w:id="68" w:name="_Toc204749881"/>
      <w:bookmarkStart w:id="69" w:name="_Toc207775077"/>
      <w:r>
        <w:t>Research Objectives</w:t>
      </w:r>
      <w:bookmarkEnd w:id="67"/>
      <w:bookmarkEnd w:id="68"/>
      <w:bookmarkEnd w:id="69"/>
    </w:p>
    <w:p w:rsidR="00A20806" w:rsidRDefault="00A20806" w:rsidP="00A20806">
      <w:r>
        <w:t>The objectives of this research were to design power and attitude subsystems for RyeSat.   Th</w:t>
      </w:r>
      <w:r w:rsidR="005130A1">
        <w:t>is</w:t>
      </w:r>
      <w:r>
        <w:t xml:space="preserve"> included designing of the system </w:t>
      </w:r>
      <w:r w:rsidR="004C5ADE">
        <w:t>architecture</w:t>
      </w:r>
      <w:r>
        <w:t>, developing the power subsystem, sizing the actuators and developing attitude control algorithms.</w:t>
      </w:r>
    </w:p>
    <w:p w:rsidR="00A20806" w:rsidRDefault="00A20806" w:rsidP="00A20806">
      <w:r>
        <w:lastRenderedPageBreak/>
        <w:t xml:space="preserve">The </w:t>
      </w:r>
      <w:r w:rsidRPr="00F60D90">
        <w:t>modular system</w:t>
      </w:r>
      <w:r>
        <w:t xml:space="preserve"> bus was design</w:t>
      </w:r>
      <w:r w:rsidR="004C5ADE">
        <w:t>ed and tested both with a bread</w:t>
      </w:r>
      <w:r>
        <w:t xml:space="preserve">board and with an actual subsystem. A focus was placed on ensuring the data bus was well understood and defined, to speed up future development of other subsystems. </w:t>
      </w:r>
    </w:p>
    <w:p w:rsidR="007C0E11" w:rsidRPr="006A1FE5" w:rsidRDefault="007C0E11" w:rsidP="007C0E11">
      <w:pPr>
        <w:pStyle w:val="Caption"/>
      </w:pPr>
      <w:bookmarkStart w:id="70" w:name="_Ref204155279"/>
      <w:bookmarkStart w:id="71" w:name="_Toc207775241"/>
      <w:r>
        <w:t xml:space="preserve">Table </w:t>
      </w:r>
      <w:fldSimple w:instr=" SEQ Table \* ARABIC ">
        <w:r w:rsidR="00D46473">
          <w:rPr>
            <w:noProof/>
          </w:rPr>
          <w:t>2</w:t>
        </w:r>
      </w:fldSimple>
      <w:bookmarkEnd w:id="70"/>
      <w:r w:rsidRPr="006A1FE5">
        <w:t>: Summary of missions</w:t>
      </w:r>
      <w:bookmarkEnd w:id="71"/>
    </w:p>
    <w:tbl>
      <w:tblPr>
        <w:tblStyle w:val="latexlike"/>
        <w:tblW w:w="5000" w:type="pct"/>
        <w:tblLook w:val="01A0"/>
      </w:tblPr>
      <w:tblGrid>
        <w:gridCol w:w="1340"/>
        <w:gridCol w:w="23"/>
        <w:gridCol w:w="1677"/>
        <w:gridCol w:w="2501"/>
        <w:gridCol w:w="3396"/>
      </w:tblGrid>
      <w:tr w:rsidR="007C0E11" w:rsidRPr="00E26605" w:rsidTr="00DE37B8">
        <w:trPr>
          <w:cnfStyle w:val="100000000000"/>
          <w:trHeight w:val="163"/>
        </w:trPr>
        <w:tc>
          <w:tcPr>
            <w:tcW w:w="750" w:type="pct"/>
          </w:tcPr>
          <w:p w:rsidR="007C0E11" w:rsidRPr="00631F71" w:rsidRDefault="007C0E11" w:rsidP="00EC673F">
            <w:pPr>
              <w:pStyle w:val="Table"/>
            </w:pPr>
            <w:r w:rsidRPr="00631F71">
              <w:t>Satellite</w:t>
            </w:r>
          </w:p>
        </w:tc>
        <w:tc>
          <w:tcPr>
            <w:tcW w:w="951" w:type="pct"/>
            <w:gridSpan w:val="2"/>
          </w:tcPr>
          <w:p w:rsidR="007C0E11" w:rsidRPr="00631F71" w:rsidRDefault="007C0E11" w:rsidP="00EC673F">
            <w:pPr>
              <w:pStyle w:val="Table"/>
            </w:pPr>
            <w:r w:rsidRPr="00631F71">
              <w:t>Launch Vehicle</w:t>
            </w:r>
          </w:p>
        </w:tc>
        <w:tc>
          <w:tcPr>
            <w:tcW w:w="1399" w:type="pct"/>
          </w:tcPr>
          <w:p w:rsidR="007C0E11" w:rsidRPr="00631F71" w:rsidRDefault="007C0E11" w:rsidP="00DE37B8">
            <w:pPr>
              <w:pStyle w:val="Table"/>
              <w:jc w:val="center"/>
            </w:pPr>
            <w:r w:rsidRPr="00631F71">
              <w:t>Configuration</w:t>
            </w:r>
          </w:p>
        </w:tc>
        <w:tc>
          <w:tcPr>
            <w:tcW w:w="1900" w:type="pct"/>
          </w:tcPr>
          <w:p w:rsidR="007C0E11" w:rsidRPr="00631F71" w:rsidRDefault="007C0E11" w:rsidP="00EC673F">
            <w:pPr>
              <w:pStyle w:val="Table"/>
            </w:pPr>
            <w:r w:rsidRPr="00631F71">
              <w:t>Mission</w:t>
            </w:r>
          </w:p>
        </w:tc>
      </w:tr>
      <w:tr w:rsidR="007C0E11" w:rsidRPr="00E26605" w:rsidTr="00DE37B8">
        <w:trPr>
          <w:trHeight w:val="1479"/>
        </w:trPr>
        <w:tc>
          <w:tcPr>
            <w:tcW w:w="750" w:type="pct"/>
          </w:tcPr>
          <w:p w:rsidR="007C0E11" w:rsidRPr="00631F71" w:rsidRDefault="007C0E11" w:rsidP="00EC673F">
            <w:pPr>
              <w:pStyle w:val="Table"/>
            </w:pPr>
            <w:r w:rsidRPr="00631F71">
              <w:t>AAU CubeSat</w:t>
            </w:r>
          </w:p>
          <w:p w:rsidR="007C0E11" w:rsidRPr="00631F71" w:rsidRDefault="007C0E11" w:rsidP="00EC673F">
            <w:pPr>
              <w:pStyle w:val="Table"/>
            </w:pPr>
          </w:p>
        </w:tc>
        <w:tc>
          <w:tcPr>
            <w:tcW w:w="951" w:type="pct"/>
            <w:gridSpan w:val="2"/>
          </w:tcPr>
          <w:p w:rsidR="007C0E11" w:rsidRPr="00631F71" w:rsidRDefault="007C0E11" w:rsidP="00EC673F">
            <w:pPr>
              <w:pStyle w:val="Table"/>
            </w:pPr>
            <w:r w:rsidRPr="00631F71">
              <w:t>Eurorockot</w:t>
            </w:r>
          </w:p>
          <w:p w:rsidR="007C0E11" w:rsidRPr="00631F71" w:rsidRDefault="007C0E11" w:rsidP="00EC673F">
            <w:pPr>
              <w:pStyle w:val="Table"/>
            </w:pPr>
            <w:r w:rsidRPr="00631F71">
              <w:t>Launched June 30th 2003 from Mirny, Plestsk</w:t>
            </w:r>
          </w:p>
        </w:tc>
        <w:tc>
          <w:tcPr>
            <w:tcW w:w="1399" w:type="pct"/>
          </w:tcPr>
          <w:p w:rsidR="007C0E11" w:rsidRPr="00B0106D" w:rsidRDefault="007C0E11" w:rsidP="00DE37B8">
            <w:pPr>
              <w:pStyle w:val="Table"/>
              <w:jc w:val="center"/>
            </w:pPr>
            <w:r>
              <w:rPr>
                <w:noProof/>
                <w:lang w:val="en-CA" w:eastAsia="en-CA" w:bidi="ar-SA"/>
              </w:rPr>
              <w:drawing>
                <wp:inline distT="0" distB="0" distL="0" distR="0">
                  <wp:extent cx="1257300" cy="952500"/>
                  <wp:effectExtent l="19050" t="0" r="0" b="0"/>
                  <wp:docPr id="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clrChange>
                              <a:clrFrom>
                                <a:srgbClr val="000000"/>
                              </a:clrFrom>
                              <a:clrTo>
                                <a:srgbClr val="000000">
                                  <a:alpha val="0"/>
                                </a:srgbClr>
                              </a:clrTo>
                            </a:clrChange>
                          </a:blip>
                          <a:srcRect b="9091"/>
                          <a:stretch>
                            <a:fillRect/>
                          </a:stretch>
                        </pic:blipFill>
                        <pic:spPr bwMode="auto">
                          <a:xfrm>
                            <a:off x="0" y="0"/>
                            <a:ext cx="1257300" cy="952500"/>
                          </a:xfrm>
                          <a:prstGeom prst="rect">
                            <a:avLst/>
                          </a:prstGeom>
                          <a:noFill/>
                          <a:ln w="9525">
                            <a:noFill/>
                            <a:miter lim="800000"/>
                            <a:headEnd/>
                            <a:tailEnd/>
                          </a:ln>
                        </pic:spPr>
                      </pic:pic>
                    </a:graphicData>
                  </a:graphic>
                </wp:inline>
              </w:drawing>
            </w:r>
          </w:p>
          <w:p w:rsidR="007C0E11" w:rsidRPr="00631F71" w:rsidRDefault="007C0E11" w:rsidP="00DE37B8">
            <w:pPr>
              <w:pStyle w:val="Table"/>
              <w:jc w:val="center"/>
            </w:pPr>
            <w:r w:rsidRPr="00631F71">
              <w:t>Standard CubeSat</w:t>
            </w:r>
          </w:p>
        </w:tc>
        <w:tc>
          <w:tcPr>
            <w:tcW w:w="1900" w:type="pct"/>
          </w:tcPr>
          <w:p w:rsidR="007C0E11" w:rsidRPr="00631F71" w:rsidRDefault="007C0E11" w:rsidP="00EC673F">
            <w:pPr>
              <w:pStyle w:val="Table"/>
            </w:pPr>
            <w:r w:rsidRPr="00631F71">
              <w:t>The scientific mission of the AAU CubeSat was to take pictur</w:t>
            </w:r>
            <w:r>
              <w:t>es of the surface of the Earth. In</w:t>
            </w:r>
            <w:r w:rsidRPr="00631F71">
              <w:t xml:space="preserve"> particular of Denmark by using the on-board camera.</w:t>
            </w:r>
          </w:p>
          <w:p w:rsidR="007C0E11" w:rsidRPr="00B0106D" w:rsidRDefault="00C64352" w:rsidP="00EC673F">
            <w:pPr>
              <w:pStyle w:val="Table"/>
            </w:pPr>
            <w:sdt>
              <w:sdtPr>
                <w:rPr>
                  <w:vanish/>
                  <w:highlight w:val="yellow"/>
                </w:rPr>
                <w:id w:val="1503352058"/>
                <w:citation/>
              </w:sdtPr>
              <w:sdtContent>
                <w:r>
                  <w:fldChar w:fldCharType="begin"/>
                </w:r>
                <w:r w:rsidR="00B834F7">
                  <w:rPr>
                    <w:lang w:val="en-CA"/>
                  </w:rPr>
                  <w:instrText xml:space="preserve"> CITATION Alm031 \l 4105  </w:instrText>
                </w:r>
                <w:r>
                  <w:fldChar w:fldCharType="separate"/>
                </w:r>
                <w:r w:rsidR="00D46473" w:rsidRPr="00D46473">
                  <w:rPr>
                    <w:noProof/>
                    <w:lang w:val="en-CA"/>
                  </w:rPr>
                  <w:t>(Alminde, AAU CubeSat, 2003)</w:t>
                </w:r>
                <w:r>
                  <w:fldChar w:fldCharType="end"/>
                </w:r>
              </w:sdtContent>
            </w:sdt>
          </w:p>
          <w:p w:rsidR="007C0E11" w:rsidRPr="00B0106D" w:rsidRDefault="00C64352" w:rsidP="00EC673F">
            <w:pPr>
              <w:pStyle w:val="Table"/>
            </w:pPr>
            <w:fldSimple w:instr=" CITATION Wis04 \l 4105 ">
              <w:r w:rsidR="00D46473">
                <w:rPr>
                  <w:noProof/>
                </w:rPr>
                <w:t>(Wisiewski 2004)</w:t>
              </w:r>
            </w:fldSimple>
          </w:p>
        </w:tc>
      </w:tr>
      <w:tr w:rsidR="007C0E11" w:rsidRPr="00E26605" w:rsidTr="00DE37B8">
        <w:trPr>
          <w:trHeight w:val="374"/>
        </w:trPr>
        <w:tc>
          <w:tcPr>
            <w:tcW w:w="750" w:type="pct"/>
          </w:tcPr>
          <w:p w:rsidR="007C0E11" w:rsidRPr="00631F71" w:rsidRDefault="007C0E11" w:rsidP="00EC673F">
            <w:pPr>
              <w:pStyle w:val="Table"/>
            </w:pPr>
            <w:r w:rsidRPr="00631F71">
              <w:t>CanX-1</w:t>
            </w:r>
          </w:p>
          <w:p w:rsidR="007C0E11" w:rsidRPr="00631F71" w:rsidRDefault="007C0E11" w:rsidP="00EC673F">
            <w:pPr>
              <w:pStyle w:val="Table"/>
            </w:pPr>
          </w:p>
        </w:tc>
        <w:tc>
          <w:tcPr>
            <w:tcW w:w="951" w:type="pct"/>
            <w:gridSpan w:val="2"/>
          </w:tcPr>
          <w:p w:rsidR="007C0E11" w:rsidRPr="00631F71" w:rsidRDefault="007C0E11" w:rsidP="00EC673F">
            <w:pPr>
              <w:pStyle w:val="Table"/>
            </w:pPr>
          </w:p>
          <w:p w:rsidR="007C0E11" w:rsidRPr="00631F71" w:rsidRDefault="007C0E11" w:rsidP="00EC673F">
            <w:pPr>
              <w:pStyle w:val="Table"/>
            </w:pPr>
            <w:r w:rsidRPr="00631F71">
              <w:t>Eurorockot</w:t>
            </w:r>
          </w:p>
          <w:p w:rsidR="007C0E11" w:rsidRPr="00631F71" w:rsidRDefault="007C0E11" w:rsidP="00EC673F">
            <w:pPr>
              <w:pStyle w:val="Table"/>
            </w:pPr>
            <w:r w:rsidRPr="00631F71">
              <w:t>Launched June 30th 2003 from Mirny, Plestsk</w:t>
            </w:r>
          </w:p>
        </w:tc>
        <w:tc>
          <w:tcPr>
            <w:tcW w:w="1399" w:type="pct"/>
          </w:tcPr>
          <w:p w:rsidR="007C0E11" w:rsidRPr="00B0106D" w:rsidRDefault="007C0E11" w:rsidP="00DE37B8">
            <w:pPr>
              <w:pStyle w:val="Table"/>
              <w:jc w:val="center"/>
            </w:pPr>
            <w:r>
              <w:rPr>
                <w:noProof/>
                <w:lang w:val="en-CA" w:eastAsia="en-CA" w:bidi="ar-SA"/>
              </w:rPr>
              <w:drawing>
                <wp:inline distT="0" distB="0" distL="0" distR="0">
                  <wp:extent cx="1285875" cy="971550"/>
                  <wp:effectExtent l="19050" t="0" r="9525" b="0"/>
                  <wp:docPr id="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srcRect/>
                          <a:stretch>
                            <a:fillRect/>
                          </a:stretch>
                        </pic:blipFill>
                        <pic:spPr bwMode="auto">
                          <a:xfrm>
                            <a:off x="0" y="0"/>
                            <a:ext cx="1285875" cy="971550"/>
                          </a:xfrm>
                          <a:prstGeom prst="rect">
                            <a:avLst/>
                          </a:prstGeom>
                          <a:noFill/>
                          <a:ln w="9525">
                            <a:noFill/>
                            <a:miter lim="800000"/>
                            <a:headEnd/>
                            <a:tailEnd/>
                          </a:ln>
                        </pic:spPr>
                      </pic:pic>
                    </a:graphicData>
                  </a:graphic>
                </wp:inline>
              </w:drawing>
            </w:r>
          </w:p>
          <w:p w:rsidR="007C0E11" w:rsidRPr="00631F71" w:rsidRDefault="007C0E11" w:rsidP="00DE37B8">
            <w:pPr>
              <w:pStyle w:val="Table"/>
              <w:jc w:val="center"/>
            </w:pPr>
            <w:r w:rsidRPr="00631F71">
              <w:t>Standard CubeSat</w:t>
            </w:r>
          </w:p>
        </w:tc>
        <w:tc>
          <w:tcPr>
            <w:tcW w:w="1900" w:type="pct"/>
          </w:tcPr>
          <w:p w:rsidR="007C0E11" w:rsidRPr="00631F71" w:rsidRDefault="007C0E11" w:rsidP="00EC673F">
            <w:pPr>
              <w:pStyle w:val="Table"/>
            </w:pPr>
            <w:r w:rsidRPr="00631F71">
              <w:t>Can</w:t>
            </w:r>
            <w:r>
              <w:t>X-</w:t>
            </w:r>
            <w:r w:rsidRPr="00631F71">
              <w:t>1 is an Engineering test bed to test technologies for Future CanX missions</w:t>
            </w:r>
          </w:p>
          <w:p w:rsidR="007C0E11" w:rsidRPr="00B0106D" w:rsidRDefault="00C64352" w:rsidP="00EC673F">
            <w:pPr>
              <w:pStyle w:val="Table"/>
            </w:pPr>
            <w:fldSimple w:instr=" CITATION Spa07 \l 4105 ">
              <w:r w:rsidR="00D46473">
                <w:rPr>
                  <w:noProof/>
                </w:rPr>
                <w:t>(Space Flight Lab 2007)</w:t>
              </w:r>
            </w:fldSimple>
          </w:p>
          <w:p w:rsidR="007C0E11" w:rsidRPr="00631F71" w:rsidRDefault="007C0E11" w:rsidP="00EC673F">
            <w:pPr>
              <w:pStyle w:val="Table"/>
            </w:pPr>
          </w:p>
        </w:tc>
      </w:tr>
      <w:tr w:rsidR="007C0E11" w:rsidRPr="00E26605" w:rsidTr="00DE37B8">
        <w:trPr>
          <w:trHeight w:val="1273"/>
        </w:trPr>
        <w:tc>
          <w:tcPr>
            <w:tcW w:w="750" w:type="pct"/>
          </w:tcPr>
          <w:p w:rsidR="007C0E11" w:rsidRPr="00631F71" w:rsidRDefault="007C0E11" w:rsidP="00EC673F">
            <w:pPr>
              <w:pStyle w:val="Table"/>
            </w:pPr>
            <w:r w:rsidRPr="00631F71">
              <w:t>CanX-2</w:t>
            </w:r>
          </w:p>
        </w:tc>
        <w:tc>
          <w:tcPr>
            <w:tcW w:w="951" w:type="pct"/>
            <w:gridSpan w:val="2"/>
          </w:tcPr>
          <w:p w:rsidR="007C0E11" w:rsidRPr="00631F71" w:rsidRDefault="007C0E11" w:rsidP="00EC673F">
            <w:pPr>
              <w:pStyle w:val="Table"/>
            </w:pPr>
            <w:r w:rsidRPr="00631F71">
              <w:t>Falcon 1</w:t>
            </w:r>
          </w:p>
          <w:p w:rsidR="007C0E11" w:rsidRPr="00631F71" w:rsidRDefault="007C0E11" w:rsidP="00EC673F">
            <w:pPr>
              <w:pStyle w:val="Table"/>
            </w:pPr>
            <w:r w:rsidRPr="00631F71">
              <w:t>To be launched</w:t>
            </w:r>
          </w:p>
          <w:p w:rsidR="007C0E11" w:rsidRPr="00631F71" w:rsidRDefault="007C0E11" w:rsidP="00EC673F">
            <w:pPr>
              <w:pStyle w:val="Table"/>
            </w:pPr>
            <w:r w:rsidRPr="00631F71">
              <w:t>July 2007</w:t>
            </w:r>
          </w:p>
          <w:p w:rsidR="007C0E11" w:rsidRPr="00631F71" w:rsidRDefault="007C0E11" w:rsidP="00EC673F">
            <w:pPr>
              <w:pStyle w:val="Table"/>
            </w:pPr>
            <w:r w:rsidRPr="00631F71">
              <w:t>Omalek Island, Kwajalein</w:t>
            </w:r>
          </w:p>
        </w:tc>
        <w:tc>
          <w:tcPr>
            <w:tcW w:w="1399" w:type="pct"/>
          </w:tcPr>
          <w:p w:rsidR="007C0E11" w:rsidRPr="00B0106D" w:rsidRDefault="007C0E11" w:rsidP="00DE37B8">
            <w:pPr>
              <w:pStyle w:val="Table"/>
              <w:jc w:val="center"/>
            </w:pPr>
            <w:r>
              <w:rPr>
                <w:noProof/>
                <w:lang w:val="en-CA" w:eastAsia="en-CA" w:bidi="ar-SA"/>
              </w:rPr>
              <w:drawing>
                <wp:inline distT="0" distB="0" distL="0" distR="0">
                  <wp:extent cx="1104900" cy="952500"/>
                  <wp:effectExtent l="19050" t="0" r="0" b="0"/>
                  <wp:docPr id="25" name="Picture 57" descr="CanX-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nX-2">
                            <a:hlinkClick r:id="rId17"/>
                          </pic:cNvPr>
                          <pic:cNvPicPr>
                            <a:picLocks noChangeAspect="1" noChangeArrowheads="1"/>
                          </pic:cNvPicPr>
                        </pic:nvPicPr>
                        <pic:blipFill>
                          <a:blip r:embed="rId18" cstate="print"/>
                          <a:srcRect/>
                          <a:stretch>
                            <a:fillRect/>
                          </a:stretch>
                        </pic:blipFill>
                        <pic:spPr bwMode="auto">
                          <a:xfrm>
                            <a:off x="0" y="0"/>
                            <a:ext cx="1104900" cy="952500"/>
                          </a:xfrm>
                          <a:prstGeom prst="rect">
                            <a:avLst/>
                          </a:prstGeom>
                          <a:noFill/>
                          <a:ln w="9525">
                            <a:noFill/>
                            <a:miter lim="800000"/>
                            <a:headEnd/>
                            <a:tailEnd/>
                          </a:ln>
                        </pic:spPr>
                      </pic:pic>
                    </a:graphicData>
                  </a:graphic>
                </wp:inline>
              </w:drawing>
            </w:r>
          </w:p>
          <w:p w:rsidR="007C0E11" w:rsidRPr="00631F71" w:rsidRDefault="007C0E11" w:rsidP="00DE37B8">
            <w:pPr>
              <w:pStyle w:val="Table"/>
              <w:jc w:val="center"/>
            </w:pPr>
            <w:r w:rsidRPr="00631F71">
              <w:t xml:space="preserve">Triple </w:t>
            </w:r>
            <w:r w:rsidR="00F67EF2">
              <w:t>CubeSat</w:t>
            </w:r>
          </w:p>
        </w:tc>
        <w:tc>
          <w:tcPr>
            <w:tcW w:w="1900" w:type="pct"/>
          </w:tcPr>
          <w:p w:rsidR="007C0E11" w:rsidRPr="00631F71" w:rsidRDefault="007C0E11" w:rsidP="00EC673F">
            <w:pPr>
              <w:pStyle w:val="Table"/>
            </w:pPr>
            <w:r w:rsidRPr="00631F71">
              <w:t>Designed to be an Engineering test bed for upcoming CanX-4 CanX-5 formation flying experiment.  It will test various attitude control methods and will test a nano-propulsion system</w:t>
            </w:r>
          </w:p>
          <w:p w:rsidR="007C0E11" w:rsidRPr="00B0106D" w:rsidRDefault="00C64352" w:rsidP="00EC673F">
            <w:pPr>
              <w:pStyle w:val="Table"/>
            </w:pPr>
            <w:fldSimple w:instr=" CITATION Spa071 \l 4105 ">
              <w:r w:rsidR="00D46473">
                <w:rPr>
                  <w:noProof/>
                </w:rPr>
                <w:t>(Space Flight Lab 2007)</w:t>
              </w:r>
            </w:fldSimple>
          </w:p>
        </w:tc>
      </w:tr>
      <w:tr w:rsidR="007C0E11" w:rsidRPr="00E26605" w:rsidTr="00DE37B8">
        <w:trPr>
          <w:trHeight w:val="1355"/>
        </w:trPr>
        <w:tc>
          <w:tcPr>
            <w:tcW w:w="750" w:type="pct"/>
          </w:tcPr>
          <w:p w:rsidR="007C0E11" w:rsidRPr="00631F71" w:rsidRDefault="007C0E11" w:rsidP="00EC673F">
            <w:pPr>
              <w:pStyle w:val="Table"/>
            </w:pPr>
            <w:r w:rsidRPr="00631F71">
              <w:t>CUTE-I</w:t>
            </w:r>
          </w:p>
        </w:tc>
        <w:tc>
          <w:tcPr>
            <w:tcW w:w="951" w:type="pct"/>
            <w:gridSpan w:val="2"/>
          </w:tcPr>
          <w:p w:rsidR="007C0E11" w:rsidRPr="00631F71" w:rsidRDefault="007C0E11" w:rsidP="00EC673F">
            <w:pPr>
              <w:pStyle w:val="Table"/>
            </w:pPr>
            <w:r w:rsidRPr="00631F71">
              <w:t>Eurorockot</w:t>
            </w:r>
          </w:p>
          <w:p w:rsidR="007C0E11" w:rsidRPr="00631F71" w:rsidRDefault="007C0E11" w:rsidP="00EC673F">
            <w:pPr>
              <w:pStyle w:val="Table"/>
            </w:pPr>
            <w:r w:rsidRPr="00631F71">
              <w:t>Launched June 30th 2003 from Mirny, Plestsk</w:t>
            </w:r>
          </w:p>
        </w:tc>
        <w:tc>
          <w:tcPr>
            <w:tcW w:w="1399" w:type="pct"/>
          </w:tcPr>
          <w:p w:rsidR="007C0E11" w:rsidRPr="00B0106D" w:rsidRDefault="007C0E11" w:rsidP="00DE37B8">
            <w:pPr>
              <w:pStyle w:val="Table"/>
              <w:jc w:val="center"/>
            </w:pPr>
            <w:r>
              <w:rPr>
                <w:noProof/>
                <w:lang w:val="en-CA" w:eastAsia="en-CA" w:bidi="ar-SA"/>
              </w:rPr>
              <w:drawing>
                <wp:inline distT="0" distB="0" distL="0" distR="0">
                  <wp:extent cx="847725" cy="866775"/>
                  <wp:effectExtent l="19050" t="0" r="9525"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srcRect/>
                          <a:stretch>
                            <a:fillRect/>
                          </a:stretch>
                        </pic:blipFill>
                        <pic:spPr bwMode="auto">
                          <a:xfrm>
                            <a:off x="0" y="0"/>
                            <a:ext cx="847725" cy="866775"/>
                          </a:xfrm>
                          <a:prstGeom prst="rect">
                            <a:avLst/>
                          </a:prstGeom>
                          <a:noFill/>
                          <a:ln w="9525">
                            <a:noFill/>
                            <a:miter lim="800000"/>
                            <a:headEnd/>
                            <a:tailEnd/>
                          </a:ln>
                        </pic:spPr>
                      </pic:pic>
                    </a:graphicData>
                  </a:graphic>
                </wp:inline>
              </w:drawing>
            </w:r>
          </w:p>
          <w:p w:rsidR="007C0E11" w:rsidRPr="00631F71" w:rsidRDefault="007C0E11" w:rsidP="00DE37B8">
            <w:pPr>
              <w:pStyle w:val="Table"/>
              <w:jc w:val="center"/>
            </w:pPr>
            <w:r w:rsidRPr="00631F71">
              <w:t>Standard CubeSat</w:t>
            </w:r>
          </w:p>
        </w:tc>
        <w:tc>
          <w:tcPr>
            <w:tcW w:w="1900" w:type="pct"/>
          </w:tcPr>
          <w:p w:rsidR="007C0E11" w:rsidRPr="00631F71" w:rsidRDefault="007C0E11" w:rsidP="00EC673F">
            <w:pPr>
              <w:pStyle w:val="Table"/>
            </w:pPr>
            <w:r w:rsidRPr="00631F71">
              <w:t>Designed to test a new radio protocol for amateur packet radio data.</w:t>
            </w:r>
          </w:p>
          <w:p w:rsidR="007C0E11" w:rsidRPr="00B0106D" w:rsidRDefault="00C64352" w:rsidP="00EC673F">
            <w:pPr>
              <w:pStyle w:val="Table"/>
            </w:pPr>
            <w:fldSimple w:instr=" CITATION Lab06 \l 4105 ">
              <w:r w:rsidR="00D46473">
                <w:rPr>
                  <w:noProof/>
                </w:rPr>
                <w:t>(Lab for Space Systems 2006)</w:t>
              </w:r>
            </w:fldSimple>
          </w:p>
        </w:tc>
      </w:tr>
      <w:tr w:rsidR="007C0E11" w:rsidRPr="00E26605" w:rsidTr="00DE37B8">
        <w:trPr>
          <w:trHeight w:val="1212"/>
        </w:trPr>
        <w:tc>
          <w:tcPr>
            <w:tcW w:w="750" w:type="pct"/>
          </w:tcPr>
          <w:p w:rsidR="007C0E11" w:rsidRPr="00631F71" w:rsidRDefault="007C0E11" w:rsidP="00EC673F">
            <w:pPr>
              <w:pStyle w:val="Table"/>
            </w:pPr>
            <w:r w:rsidRPr="00631F71">
              <w:t>Quake Sat</w:t>
            </w:r>
          </w:p>
        </w:tc>
        <w:tc>
          <w:tcPr>
            <w:tcW w:w="951" w:type="pct"/>
            <w:gridSpan w:val="2"/>
          </w:tcPr>
          <w:p w:rsidR="007C0E11" w:rsidRPr="00631F71" w:rsidRDefault="007C0E11" w:rsidP="00EC673F">
            <w:pPr>
              <w:pStyle w:val="Table"/>
            </w:pPr>
            <w:r w:rsidRPr="00631F71">
              <w:t>Eurorockot</w:t>
            </w:r>
          </w:p>
          <w:p w:rsidR="007C0E11" w:rsidRPr="00631F71" w:rsidRDefault="007C0E11" w:rsidP="00EC673F">
            <w:pPr>
              <w:pStyle w:val="Table"/>
            </w:pPr>
            <w:r w:rsidRPr="00631F71">
              <w:t>Launched June 30th 2003 from Mirny, Plestsk</w:t>
            </w:r>
          </w:p>
        </w:tc>
        <w:tc>
          <w:tcPr>
            <w:tcW w:w="1399" w:type="pct"/>
          </w:tcPr>
          <w:p w:rsidR="007C0E11" w:rsidRPr="00B0106D" w:rsidRDefault="007C0E11" w:rsidP="00DE37B8">
            <w:pPr>
              <w:pStyle w:val="Table"/>
              <w:jc w:val="center"/>
            </w:pPr>
            <w:r>
              <w:rPr>
                <w:noProof/>
                <w:lang w:val="en-CA" w:eastAsia="en-CA" w:bidi="ar-SA"/>
              </w:rPr>
              <w:drawing>
                <wp:inline distT="0" distB="0" distL="0" distR="0">
                  <wp:extent cx="1197274" cy="607441"/>
                  <wp:effectExtent l="19050" t="0" r="2876" b="0"/>
                  <wp:docPr id="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srcRect/>
                          <a:stretch>
                            <a:fillRect/>
                          </a:stretch>
                        </pic:blipFill>
                        <pic:spPr bwMode="auto">
                          <a:xfrm>
                            <a:off x="0" y="0"/>
                            <a:ext cx="1200271" cy="608962"/>
                          </a:xfrm>
                          <a:prstGeom prst="rect">
                            <a:avLst/>
                          </a:prstGeom>
                          <a:noFill/>
                          <a:ln w="9525">
                            <a:noFill/>
                            <a:miter lim="800000"/>
                            <a:headEnd/>
                            <a:tailEnd/>
                          </a:ln>
                        </pic:spPr>
                      </pic:pic>
                    </a:graphicData>
                  </a:graphic>
                </wp:inline>
              </w:drawing>
            </w:r>
            <w:r w:rsidRPr="00B0106D">
              <w:t>Triple CubeSat</w:t>
            </w:r>
          </w:p>
        </w:tc>
        <w:tc>
          <w:tcPr>
            <w:tcW w:w="1900" w:type="pct"/>
          </w:tcPr>
          <w:p w:rsidR="007C0E11" w:rsidRPr="00B0106D" w:rsidRDefault="007C0E11" w:rsidP="00EC673F">
            <w:pPr>
              <w:pStyle w:val="Table"/>
            </w:pPr>
            <w:r w:rsidRPr="00631F71">
              <w:t xml:space="preserve">Designed to detect ELF created by </w:t>
            </w:r>
            <w:r w:rsidRPr="00B0106D">
              <w:t>Earthquake events</w:t>
            </w:r>
          </w:p>
          <w:p w:rsidR="007C0E11" w:rsidRPr="00B0106D" w:rsidRDefault="00C64352" w:rsidP="00EC673F">
            <w:pPr>
              <w:pStyle w:val="Table"/>
            </w:pPr>
            <w:fldSimple w:instr=" CITATION Ble04 \l 4105 ">
              <w:r w:rsidR="00D46473">
                <w:rPr>
                  <w:noProof/>
                </w:rPr>
                <w:t>(Bleier, et al. 2004)</w:t>
              </w:r>
            </w:fldSimple>
          </w:p>
          <w:p w:rsidR="007C0E11" w:rsidRPr="00631F71" w:rsidRDefault="00C64352" w:rsidP="00EC673F">
            <w:pPr>
              <w:pStyle w:val="Table"/>
            </w:pPr>
            <w:fldSimple w:instr=" CITATION Lon02 \l 4105 ">
              <w:r w:rsidR="00D46473">
                <w:rPr>
                  <w:noProof/>
                </w:rPr>
                <w:t>(Long, et al. 2002)</w:t>
              </w:r>
            </w:fldSimple>
          </w:p>
        </w:tc>
      </w:tr>
      <w:tr w:rsidR="007C0E11" w:rsidTr="00DE37B8">
        <w:trPr>
          <w:trHeight w:val="1366"/>
        </w:trPr>
        <w:tc>
          <w:tcPr>
            <w:tcW w:w="763" w:type="pct"/>
            <w:gridSpan w:val="2"/>
          </w:tcPr>
          <w:p w:rsidR="007C0E11" w:rsidRPr="00631F71" w:rsidRDefault="007C0E11" w:rsidP="00EC673F">
            <w:pPr>
              <w:pStyle w:val="Table"/>
            </w:pPr>
            <w:r>
              <w:t>K</w:t>
            </w:r>
            <w:r w:rsidRPr="00631F71">
              <w:t>UTESat 1 Pathfinder</w:t>
            </w:r>
          </w:p>
        </w:tc>
        <w:tc>
          <w:tcPr>
            <w:tcW w:w="938" w:type="pct"/>
          </w:tcPr>
          <w:p w:rsidR="007C0E11" w:rsidRPr="00631F71" w:rsidRDefault="007C0E11" w:rsidP="00EC673F">
            <w:pPr>
              <w:pStyle w:val="Table"/>
            </w:pPr>
            <w:r w:rsidRPr="00631F71">
              <w:t>Dnepr 1 launch</w:t>
            </w:r>
          </w:p>
          <w:p w:rsidR="007C0E11" w:rsidRPr="00631F71" w:rsidRDefault="007C0E11" w:rsidP="00EC673F">
            <w:pPr>
              <w:pStyle w:val="Table"/>
            </w:pPr>
          </w:p>
          <w:p w:rsidR="007C0E11" w:rsidRPr="00631F71" w:rsidRDefault="007C0E11" w:rsidP="00EC673F">
            <w:pPr>
              <w:pStyle w:val="Table"/>
            </w:pPr>
            <w:r w:rsidRPr="00631F71">
              <w:t>Aborted  launch resulted in a</w:t>
            </w:r>
          </w:p>
          <w:p w:rsidR="007C0E11" w:rsidRPr="00631F71" w:rsidRDefault="007C0E11" w:rsidP="00EC673F">
            <w:pPr>
              <w:pStyle w:val="Table"/>
            </w:pPr>
            <w:r w:rsidRPr="00631F71">
              <w:t>Loss of  the satellite</w:t>
            </w:r>
          </w:p>
        </w:tc>
        <w:tc>
          <w:tcPr>
            <w:tcW w:w="1399" w:type="pct"/>
          </w:tcPr>
          <w:p w:rsidR="007C0E11" w:rsidRPr="00B0106D" w:rsidRDefault="007C0E11" w:rsidP="00DE37B8">
            <w:pPr>
              <w:pStyle w:val="Table"/>
              <w:jc w:val="center"/>
            </w:pPr>
            <w:r>
              <w:rPr>
                <w:noProof/>
                <w:lang w:val="en-CA" w:eastAsia="en-CA" w:bidi="ar-SA"/>
              </w:rPr>
              <w:drawing>
                <wp:inline distT="0" distB="0" distL="0" distR="0">
                  <wp:extent cx="835492" cy="765868"/>
                  <wp:effectExtent l="0" t="0" r="2708" b="0"/>
                  <wp:docPr id="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39160" cy="769230"/>
                          </a:xfrm>
                          <a:prstGeom prst="rect">
                            <a:avLst/>
                          </a:prstGeom>
                          <a:noFill/>
                          <a:ln w="9525">
                            <a:noFill/>
                            <a:miter lim="800000"/>
                            <a:headEnd/>
                            <a:tailEnd/>
                          </a:ln>
                        </pic:spPr>
                      </pic:pic>
                    </a:graphicData>
                  </a:graphic>
                </wp:inline>
              </w:drawing>
            </w:r>
          </w:p>
          <w:p w:rsidR="007C0E11" w:rsidRPr="00631F71" w:rsidRDefault="007C0E11" w:rsidP="00DE37B8">
            <w:pPr>
              <w:pStyle w:val="Table"/>
              <w:jc w:val="center"/>
            </w:pPr>
            <w:r w:rsidRPr="00631F71">
              <w:t>Standard CubeSat</w:t>
            </w:r>
          </w:p>
        </w:tc>
        <w:tc>
          <w:tcPr>
            <w:tcW w:w="1900" w:type="pct"/>
          </w:tcPr>
          <w:p w:rsidR="007C0E11" w:rsidRPr="00B0106D" w:rsidRDefault="007C0E11" w:rsidP="00EC673F">
            <w:pPr>
              <w:pStyle w:val="Table"/>
            </w:pPr>
            <w:r w:rsidRPr="00631F71">
              <w:t>KUTESat had to reduce its original mission to a Radiation dosimeter experiment</w:t>
            </w:r>
            <w:r w:rsidRPr="00B0106D">
              <w:rPr>
                <w:rStyle w:val="FootnoteReference"/>
              </w:rPr>
              <w:footnoteReference w:customMarkFollows="1" w:id="3"/>
              <w:t>*</w:t>
            </w:r>
          </w:p>
          <w:p w:rsidR="007C0E11" w:rsidRPr="00631F71" w:rsidRDefault="00C64352" w:rsidP="00EC673F">
            <w:pPr>
              <w:pStyle w:val="Table"/>
            </w:pPr>
            <w:sdt>
              <w:sdtPr>
                <w:rPr>
                  <w:vanish/>
                  <w:highlight w:val="yellow"/>
                  <w:vertAlign w:val="superscript"/>
                </w:rPr>
                <w:id w:val="1503353844"/>
                <w:citation/>
              </w:sdtPr>
              <w:sdtContent>
                <w:r>
                  <w:fldChar w:fldCharType="begin"/>
                </w:r>
                <w:r w:rsidR="00590CF1">
                  <w:rPr>
                    <w:lang w:val="en-CA"/>
                  </w:rPr>
                  <w:instrText xml:space="preserve"> CITATION Vil05 \l 4105  </w:instrText>
                </w:r>
                <w:r>
                  <w:fldChar w:fldCharType="separate"/>
                </w:r>
                <w:r w:rsidR="00D46473" w:rsidRPr="00D46473">
                  <w:rPr>
                    <w:noProof/>
                    <w:lang w:val="en-CA"/>
                  </w:rPr>
                  <w:t>(Villa, Project Management of a Student Built Space Satellite: The KUTESat- 1 2005)</w:t>
                </w:r>
                <w:r>
                  <w:fldChar w:fldCharType="end"/>
                </w:r>
              </w:sdtContent>
            </w:sdt>
          </w:p>
        </w:tc>
      </w:tr>
      <w:tr w:rsidR="007C0E11" w:rsidTr="00DE37B8">
        <w:tc>
          <w:tcPr>
            <w:tcW w:w="763" w:type="pct"/>
            <w:gridSpan w:val="2"/>
          </w:tcPr>
          <w:p w:rsidR="007C0E11" w:rsidRPr="00631F71" w:rsidRDefault="007C0E11" w:rsidP="00EC673F">
            <w:pPr>
              <w:pStyle w:val="Table"/>
            </w:pPr>
            <w:r w:rsidRPr="00631F71">
              <w:lastRenderedPageBreak/>
              <w:t>Xi –IV</w:t>
            </w:r>
          </w:p>
          <w:p w:rsidR="007C0E11" w:rsidRPr="00631F71" w:rsidRDefault="007C0E11" w:rsidP="00EC673F">
            <w:pPr>
              <w:pStyle w:val="Table"/>
            </w:pPr>
          </w:p>
        </w:tc>
        <w:tc>
          <w:tcPr>
            <w:tcW w:w="938" w:type="pct"/>
          </w:tcPr>
          <w:p w:rsidR="007C0E11" w:rsidRPr="00631F71" w:rsidRDefault="007C0E11" w:rsidP="00EC673F">
            <w:pPr>
              <w:pStyle w:val="Table"/>
            </w:pPr>
            <w:r w:rsidRPr="00631F71">
              <w:t>Eurorockot</w:t>
            </w:r>
          </w:p>
          <w:p w:rsidR="007C0E11" w:rsidRPr="00631F71" w:rsidRDefault="007C0E11" w:rsidP="00EC673F">
            <w:pPr>
              <w:pStyle w:val="Table"/>
            </w:pPr>
            <w:r w:rsidRPr="00631F71">
              <w:t>Launched June 30th 2003 from Mirny, Plestsk</w:t>
            </w:r>
          </w:p>
        </w:tc>
        <w:tc>
          <w:tcPr>
            <w:tcW w:w="1399" w:type="pct"/>
          </w:tcPr>
          <w:p w:rsidR="007C0E11" w:rsidRPr="00B0106D" w:rsidRDefault="007C0E11" w:rsidP="00DE37B8">
            <w:pPr>
              <w:pStyle w:val="Table"/>
              <w:jc w:val="center"/>
            </w:pPr>
            <w:r>
              <w:rPr>
                <w:noProof/>
                <w:lang w:val="en-CA" w:eastAsia="en-CA" w:bidi="ar-SA"/>
              </w:rPr>
              <w:drawing>
                <wp:inline distT="0" distB="0" distL="0" distR="0">
                  <wp:extent cx="1171575" cy="895350"/>
                  <wp:effectExtent l="19050" t="0" r="9525" b="0"/>
                  <wp:docPr id="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1171575" cy="895350"/>
                          </a:xfrm>
                          <a:prstGeom prst="rect">
                            <a:avLst/>
                          </a:prstGeom>
                          <a:noFill/>
                          <a:ln w="9525">
                            <a:noFill/>
                            <a:miter lim="800000"/>
                            <a:headEnd/>
                            <a:tailEnd/>
                          </a:ln>
                        </pic:spPr>
                      </pic:pic>
                    </a:graphicData>
                  </a:graphic>
                </wp:inline>
              </w:drawing>
            </w:r>
          </w:p>
          <w:p w:rsidR="007C0E11" w:rsidRPr="00631F71" w:rsidRDefault="007C0E11" w:rsidP="00DE37B8">
            <w:pPr>
              <w:pStyle w:val="Table"/>
              <w:jc w:val="center"/>
            </w:pPr>
            <w:r w:rsidRPr="00631F71">
              <w:t>Standard CubeSat</w:t>
            </w:r>
          </w:p>
        </w:tc>
        <w:tc>
          <w:tcPr>
            <w:tcW w:w="1900" w:type="pct"/>
          </w:tcPr>
          <w:p w:rsidR="007C0E11" w:rsidRPr="00631F71" w:rsidRDefault="007C0E11" w:rsidP="00EC673F">
            <w:pPr>
              <w:pStyle w:val="Table"/>
            </w:pPr>
            <w:r w:rsidRPr="00631F71">
              <w:t>Simple camera mission, carrying microfilmed messages from Earth to space.</w:t>
            </w:r>
          </w:p>
          <w:p w:rsidR="007C0E11" w:rsidRPr="00B0106D" w:rsidRDefault="00C64352" w:rsidP="00EC673F">
            <w:pPr>
              <w:pStyle w:val="Table"/>
            </w:pPr>
            <w:sdt>
              <w:sdtPr>
                <w:rPr>
                  <w:vanish/>
                  <w:highlight w:val="yellow"/>
                </w:rPr>
                <w:id w:val="1503352066"/>
                <w:citation/>
              </w:sdtPr>
              <w:sdtContent>
                <w:r>
                  <w:fldChar w:fldCharType="begin"/>
                </w:r>
                <w:r w:rsidR="00B834F7">
                  <w:rPr>
                    <w:lang w:val="en-CA"/>
                  </w:rPr>
                  <w:instrText xml:space="preserve"> CITATION Int01 \l 4105  </w:instrText>
                </w:r>
                <w:r>
                  <w:fldChar w:fldCharType="separate"/>
                </w:r>
                <w:r w:rsidR="00D46473" w:rsidRPr="00D46473">
                  <w:rPr>
                    <w:noProof/>
                    <w:lang w:val="en-CA"/>
                  </w:rPr>
                  <w:t>(Intelligent Space Systems Laboratory 2001)</w:t>
                </w:r>
                <w:r>
                  <w:fldChar w:fldCharType="end"/>
                </w:r>
              </w:sdtContent>
            </w:sdt>
          </w:p>
          <w:p w:rsidR="007C0E11" w:rsidRPr="00B0106D" w:rsidRDefault="00C64352" w:rsidP="00EC673F">
            <w:pPr>
              <w:pStyle w:val="Table"/>
            </w:pPr>
            <w:fldSimple w:instr=" CITATION Int08 \l 4105 ">
              <w:r w:rsidR="00D46473">
                <w:rPr>
                  <w:noProof/>
                </w:rPr>
                <w:t>(Intelligent Space Systems Laboratory 2008)</w:t>
              </w:r>
            </w:fldSimple>
          </w:p>
          <w:p w:rsidR="007C0E11" w:rsidRPr="00631F71" w:rsidRDefault="007C0E11" w:rsidP="00EC673F">
            <w:pPr>
              <w:pStyle w:val="Table"/>
            </w:pPr>
          </w:p>
        </w:tc>
      </w:tr>
      <w:tr w:rsidR="007C0E11" w:rsidTr="00DE37B8">
        <w:tc>
          <w:tcPr>
            <w:tcW w:w="763" w:type="pct"/>
            <w:gridSpan w:val="2"/>
          </w:tcPr>
          <w:p w:rsidR="007C0E11" w:rsidRPr="00631F71" w:rsidRDefault="007C0E11" w:rsidP="00EC673F">
            <w:pPr>
              <w:pStyle w:val="Table"/>
            </w:pPr>
            <w:r w:rsidRPr="00631F71">
              <w:t>Xi –V</w:t>
            </w:r>
          </w:p>
          <w:p w:rsidR="007C0E11" w:rsidRPr="00631F71" w:rsidRDefault="007C0E11" w:rsidP="00EC673F">
            <w:pPr>
              <w:pStyle w:val="Table"/>
            </w:pPr>
          </w:p>
        </w:tc>
        <w:tc>
          <w:tcPr>
            <w:tcW w:w="938" w:type="pct"/>
          </w:tcPr>
          <w:p w:rsidR="007C0E11" w:rsidRPr="00631F71" w:rsidRDefault="007C0E11" w:rsidP="00EC673F">
            <w:pPr>
              <w:pStyle w:val="Table"/>
            </w:pPr>
            <w:r w:rsidRPr="00631F71">
              <w:t>Kosmos-3m  27th  October 2005  Plesetsk</w:t>
            </w:r>
          </w:p>
        </w:tc>
        <w:tc>
          <w:tcPr>
            <w:tcW w:w="1399" w:type="pct"/>
          </w:tcPr>
          <w:p w:rsidR="007C0E11" w:rsidRPr="00B0106D" w:rsidRDefault="007C0E11" w:rsidP="00DE37B8">
            <w:pPr>
              <w:pStyle w:val="Table"/>
              <w:jc w:val="center"/>
            </w:pPr>
            <w:r>
              <w:rPr>
                <w:noProof/>
                <w:lang w:val="en-CA" w:eastAsia="en-CA" w:bidi="ar-SA"/>
              </w:rPr>
              <w:drawing>
                <wp:inline distT="0" distB="0" distL="0" distR="0">
                  <wp:extent cx="1123950" cy="857250"/>
                  <wp:effectExtent l="19050" t="0" r="0" b="0"/>
                  <wp:docPr id="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srcRect/>
                          <a:stretch>
                            <a:fillRect/>
                          </a:stretch>
                        </pic:blipFill>
                        <pic:spPr bwMode="auto">
                          <a:xfrm>
                            <a:off x="0" y="0"/>
                            <a:ext cx="1123950" cy="857250"/>
                          </a:xfrm>
                          <a:prstGeom prst="rect">
                            <a:avLst/>
                          </a:prstGeom>
                          <a:noFill/>
                          <a:ln w="9525">
                            <a:noFill/>
                            <a:miter lim="800000"/>
                            <a:headEnd/>
                            <a:tailEnd/>
                          </a:ln>
                        </pic:spPr>
                      </pic:pic>
                    </a:graphicData>
                  </a:graphic>
                </wp:inline>
              </w:drawing>
            </w:r>
          </w:p>
          <w:p w:rsidR="007C0E11" w:rsidRPr="00631F71" w:rsidRDefault="007C0E11" w:rsidP="00DE37B8">
            <w:pPr>
              <w:pStyle w:val="Table"/>
              <w:jc w:val="center"/>
            </w:pPr>
            <w:r w:rsidRPr="00631F71">
              <w:t>Standard CubeSat</w:t>
            </w:r>
          </w:p>
        </w:tc>
        <w:tc>
          <w:tcPr>
            <w:tcW w:w="1900" w:type="pct"/>
          </w:tcPr>
          <w:p w:rsidR="007C0E11" w:rsidRPr="00631F71" w:rsidRDefault="007C0E11" w:rsidP="00EC673F">
            <w:pPr>
              <w:pStyle w:val="Table"/>
            </w:pPr>
            <w:r w:rsidRPr="00631F71">
              <w:t>Simple camera mission, carrying microfilmed messages from Earth to space. Testing CIGS cell for space use.</w:t>
            </w:r>
          </w:p>
          <w:p w:rsidR="007C0E11" w:rsidRPr="00B0106D" w:rsidRDefault="00C64352" w:rsidP="00EC673F">
            <w:pPr>
              <w:pStyle w:val="Table"/>
            </w:pPr>
            <w:fldSimple w:instr=" CITATION Int08 \l 4105 ">
              <w:r w:rsidR="00D46473">
                <w:rPr>
                  <w:noProof/>
                </w:rPr>
                <w:t>(Intelligent Space Systems Laboratory 2008)</w:t>
              </w:r>
            </w:fldSimple>
          </w:p>
        </w:tc>
      </w:tr>
      <w:tr w:rsidR="007C0E11" w:rsidTr="00DE37B8">
        <w:trPr>
          <w:trHeight w:val="1795"/>
        </w:trPr>
        <w:tc>
          <w:tcPr>
            <w:tcW w:w="763" w:type="pct"/>
            <w:gridSpan w:val="2"/>
          </w:tcPr>
          <w:p w:rsidR="007C0E11" w:rsidRPr="00631F71" w:rsidRDefault="007C0E11" w:rsidP="00EC673F">
            <w:pPr>
              <w:pStyle w:val="Table"/>
            </w:pPr>
            <w:r w:rsidRPr="00631F71">
              <w:t>Cape 1</w:t>
            </w:r>
          </w:p>
          <w:p w:rsidR="007C0E11" w:rsidRPr="00631F71" w:rsidRDefault="007C0E11" w:rsidP="00EC673F">
            <w:pPr>
              <w:pStyle w:val="Table"/>
            </w:pPr>
          </w:p>
        </w:tc>
        <w:tc>
          <w:tcPr>
            <w:tcW w:w="938" w:type="pct"/>
          </w:tcPr>
          <w:p w:rsidR="007C0E11" w:rsidRPr="00631F71" w:rsidRDefault="007C0E11" w:rsidP="00EC673F">
            <w:pPr>
              <w:pStyle w:val="Table"/>
            </w:pPr>
            <w:r w:rsidRPr="00631F71">
              <w:t>To be launched on Dnepr 2</w:t>
            </w:r>
          </w:p>
          <w:p w:rsidR="007C0E11" w:rsidRPr="00631F71" w:rsidRDefault="007C0E11" w:rsidP="00EC673F">
            <w:pPr>
              <w:pStyle w:val="Table"/>
            </w:pPr>
            <w:r w:rsidRPr="00631F71">
              <w:t>2007, Baikonur Cosmodrome Kazakhstan</w:t>
            </w:r>
          </w:p>
        </w:tc>
        <w:tc>
          <w:tcPr>
            <w:tcW w:w="1399" w:type="pct"/>
          </w:tcPr>
          <w:p w:rsidR="007C0E11" w:rsidRPr="00B0106D" w:rsidRDefault="007C0E11" w:rsidP="00DE37B8">
            <w:pPr>
              <w:pStyle w:val="Table"/>
              <w:jc w:val="center"/>
            </w:pPr>
            <w:r>
              <w:rPr>
                <w:noProof/>
                <w:lang w:val="en-CA" w:eastAsia="en-CA" w:bidi="ar-SA"/>
              </w:rPr>
              <w:drawing>
                <wp:inline distT="0" distB="0" distL="0" distR="0">
                  <wp:extent cx="1247775" cy="1085850"/>
                  <wp:effectExtent l="19050" t="0" r="9525" b="0"/>
                  <wp:docPr id="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cstate="print"/>
                          <a:srcRect l="56154" t="47214" b="2199"/>
                          <a:stretch>
                            <a:fillRect/>
                          </a:stretch>
                        </pic:blipFill>
                        <pic:spPr bwMode="auto">
                          <a:xfrm>
                            <a:off x="0" y="0"/>
                            <a:ext cx="1247775" cy="1085850"/>
                          </a:xfrm>
                          <a:prstGeom prst="rect">
                            <a:avLst/>
                          </a:prstGeom>
                          <a:noFill/>
                          <a:ln w="9525">
                            <a:noFill/>
                            <a:miter lim="800000"/>
                            <a:headEnd/>
                            <a:tailEnd/>
                          </a:ln>
                        </pic:spPr>
                      </pic:pic>
                    </a:graphicData>
                  </a:graphic>
                </wp:inline>
              </w:drawing>
            </w:r>
          </w:p>
          <w:p w:rsidR="007C0E11" w:rsidRPr="00631F71" w:rsidRDefault="007C0E11" w:rsidP="00DE37B8">
            <w:pPr>
              <w:pStyle w:val="Table"/>
              <w:jc w:val="center"/>
            </w:pPr>
            <w:r w:rsidRPr="00631F71">
              <w:t>Standard CubeSat</w:t>
            </w:r>
          </w:p>
        </w:tc>
        <w:tc>
          <w:tcPr>
            <w:tcW w:w="1900" w:type="pct"/>
          </w:tcPr>
          <w:p w:rsidR="007C0E11" w:rsidRPr="00631F71" w:rsidRDefault="007C0E11" w:rsidP="00EC673F">
            <w:pPr>
              <w:pStyle w:val="Table"/>
            </w:pPr>
            <w:r w:rsidRPr="00631F71">
              <w:t>An engineering test bed for University of Louisiana at Lafayette. It will primarily send housekeeping data and images back to the student run ground station.</w:t>
            </w:r>
          </w:p>
          <w:p w:rsidR="007C0E11" w:rsidRPr="00B0106D" w:rsidRDefault="00C64352" w:rsidP="00EC673F">
            <w:pPr>
              <w:pStyle w:val="Table"/>
            </w:pPr>
            <w:fldSimple w:instr=" CITATION Wag05 \l 4105 ">
              <w:r w:rsidR="00D46473">
                <w:rPr>
                  <w:noProof/>
                </w:rPr>
                <w:t>(J. Wagner 2005)</w:t>
              </w:r>
            </w:fldSimple>
          </w:p>
          <w:p w:rsidR="007C0E11" w:rsidRPr="00631F71" w:rsidRDefault="007C0E11" w:rsidP="00EC673F">
            <w:pPr>
              <w:pStyle w:val="Table"/>
            </w:pPr>
          </w:p>
        </w:tc>
      </w:tr>
    </w:tbl>
    <w:p w:rsidR="00A20806" w:rsidRDefault="00A20806" w:rsidP="00F60D90">
      <w:bookmarkStart w:id="72" w:name="_Toc204748214"/>
    </w:p>
    <w:p w:rsidR="00FD5AAD" w:rsidRDefault="00FD5AAD" w:rsidP="00F60D90">
      <w:r>
        <w:t>The de</w:t>
      </w:r>
      <w:r w:rsidR="005130A1">
        <w:t>velopment</w:t>
      </w:r>
      <w:r>
        <w:t xml:space="preserve"> of the power subsystem served two purposes</w:t>
      </w:r>
      <w:r w:rsidR="00A20806">
        <w:t>.</w:t>
      </w:r>
      <w:r>
        <w:t xml:space="preserve"> </w:t>
      </w:r>
      <w:r w:rsidR="00A20806">
        <w:t>F</w:t>
      </w:r>
      <w:r>
        <w:t>irst</w:t>
      </w:r>
      <w:r w:rsidR="00A20806">
        <w:t>,</w:t>
      </w:r>
      <w:r>
        <w:t xml:space="preserve"> it served to develop ha</w:t>
      </w:r>
      <w:r w:rsidR="00A20806">
        <w:t>rdware for the satellite itself</w:t>
      </w:r>
      <w:r w:rsidR="004C5ADE">
        <w:t>,</w:t>
      </w:r>
      <w:r>
        <w:t xml:space="preserve"> and second</w:t>
      </w:r>
      <w:r w:rsidR="00A20806">
        <w:t>,</w:t>
      </w:r>
      <w:r>
        <w:t xml:space="preserve"> it was to be utilized to further test the </w:t>
      </w:r>
      <w:r w:rsidR="009E3738">
        <w:t xml:space="preserve">satellite’s </w:t>
      </w:r>
      <w:r>
        <w:t xml:space="preserve">power and data buses. Focus was put on proving out the circuit and finding possible places for improvement with minimal changes. </w:t>
      </w:r>
    </w:p>
    <w:p w:rsidR="00FD5AAD" w:rsidRPr="00FD5AAD" w:rsidRDefault="00FD5AAD" w:rsidP="00FD5AAD">
      <w:r>
        <w:t xml:space="preserve">The actuators were to be sufficiently </w:t>
      </w:r>
      <w:r w:rsidR="00E63F9C">
        <w:t xml:space="preserve">sized </w:t>
      </w:r>
      <w:r w:rsidR="004C5ADE">
        <w:t>for a single cube,</w:t>
      </w:r>
      <w:r>
        <w:t xml:space="preserve"> </w:t>
      </w:r>
      <w:r w:rsidR="003507BF">
        <w:t>CubeSat</w:t>
      </w:r>
      <w:r>
        <w:t xml:space="preserve">, and the research placed an emphasis on ensuring that these actuators would fit within the satellites power and </w:t>
      </w:r>
      <w:r w:rsidRPr="00FD5AAD">
        <w:t>volume budgets.</w:t>
      </w:r>
    </w:p>
    <w:p w:rsidR="00F60D90" w:rsidRPr="00FD5AAD" w:rsidRDefault="00FD5AAD" w:rsidP="00FD5AAD">
      <w:r>
        <w:t>Research regarding</w:t>
      </w:r>
      <w:r w:rsidR="00F60D90" w:rsidRPr="00FD5AAD">
        <w:t xml:space="preserve"> </w:t>
      </w:r>
      <w:r w:rsidR="00A20806">
        <w:t>c</w:t>
      </w:r>
      <w:r>
        <w:t xml:space="preserve">ontrol laws was to investigate </w:t>
      </w:r>
      <w:r w:rsidR="003507BF">
        <w:t xml:space="preserve">the application of a sliding mode controller to </w:t>
      </w:r>
      <w:r w:rsidR="009E3738">
        <w:t>control</w:t>
      </w:r>
      <w:r w:rsidR="003507BF">
        <w:t xml:space="preserve"> a </w:t>
      </w:r>
      <w:r w:rsidR="00A30801">
        <w:t>CubeSat</w:t>
      </w:r>
      <w:r w:rsidR="003507BF">
        <w:t xml:space="preserve"> sized spacecraft using reaction wheels. </w:t>
      </w:r>
      <w:r w:rsidR="00FA35E9">
        <w:t>Effort</w:t>
      </w:r>
      <w:r w:rsidR="003507BF">
        <w:t xml:space="preserve"> was also placed on designing a simplified controller for the magnetic torquers to de-tumble the satellite after deployment.</w:t>
      </w:r>
    </w:p>
    <w:p w:rsidR="00F60D90" w:rsidRDefault="00F60D90" w:rsidP="00F60D90">
      <w:pPr>
        <w:pStyle w:val="Heading2"/>
      </w:pPr>
      <w:bookmarkStart w:id="73" w:name="_Toc204748213"/>
      <w:bookmarkStart w:id="74" w:name="_Toc204749882"/>
      <w:bookmarkStart w:id="75" w:name="_Toc207775078"/>
      <w:r>
        <w:t>Contributions of Thesis</w:t>
      </w:r>
      <w:bookmarkEnd w:id="73"/>
      <w:bookmarkEnd w:id="74"/>
      <w:bookmarkEnd w:id="75"/>
      <w:r>
        <w:t xml:space="preserve"> </w:t>
      </w:r>
    </w:p>
    <w:p w:rsidR="003507BF" w:rsidRPr="003507BF" w:rsidRDefault="003507BF" w:rsidP="003507BF">
      <w:pPr>
        <w:rPr>
          <w:lang w:val="en-US" w:bidi="en-US"/>
        </w:rPr>
      </w:pPr>
      <w:r>
        <w:rPr>
          <w:lang w:val="en-US" w:bidi="en-US"/>
        </w:rPr>
        <w:t xml:space="preserve">In this thesis </w:t>
      </w:r>
      <w:r w:rsidR="00D44F69">
        <w:rPr>
          <w:lang w:val="en-US" w:bidi="en-US"/>
        </w:rPr>
        <w:t>the objectiv</w:t>
      </w:r>
      <w:r w:rsidR="009061B1">
        <w:rPr>
          <w:lang w:val="en-US" w:bidi="en-US"/>
        </w:rPr>
        <w:t>es were accomplished as follows:</w:t>
      </w:r>
      <w:r w:rsidR="00D44F69">
        <w:rPr>
          <w:lang w:val="en-US" w:bidi="en-US"/>
        </w:rPr>
        <w:t xml:space="preserve"> </w:t>
      </w:r>
    </w:p>
    <w:p w:rsidR="009061B1" w:rsidRDefault="00D44F69" w:rsidP="00DB7A93">
      <w:pPr>
        <w:pStyle w:val="ListParagraph"/>
        <w:numPr>
          <w:ilvl w:val="0"/>
          <w:numId w:val="20"/>
        </w:numPr>
      </w:pPr>
      <w:r>
        <w:t xml:space="preserve"> RyeSat</w:t>
      </w:r>
      <w:r w:rsidR="009061B1">
        <w:t>’s</w:t>
      </w:r>
      <w:r>
        <w:t xml:space="preserve"> </w:t>
      </w:r>
      <w:r w:rsidR="009061B1">
        <w:t xml:space="preserve">system architecture </w:t>
      </w:r>
      <w:r>
        <w:t xml:space="preserve">was </w:t>
      </w:r>
      <w:r w:rsidR="009061B1">
        <w:t xml:space="preserve">designed </w:t>
      </w:r>
      <w:r w:rsidR="000873E3">
        <w:t>with a modular concept</w:t>
      </w:r>
      <w:r w:rsidR="009061B1">
        <w:t>.</w:t>
      </w:r>
    </w:p>
    <w:p w:rsidR="009061B1" w:rsidRDefault="009061B1" w:rsidP="00DB7A93">
      <w:pPr>
        <w:pStyle w:val="ListParagraph"/>
        <w:numPr>
          <w:ilvl w:val="0"/>
          <w:numId w:val="20"/>
        </w:numPr>
      </w:pPr>
      <w:r>
        <w:t xml:space="preserve">RyeSat’s </w:t>
      </w:r>
      <w:r w:rsidR="00D44F69">
        <w:t xml:space="preserve">systems bus was </w:t>
      </w:r>
      <w:r>
        <w:t xml:space="preserve">designed and </w:t>
      </w:r>
      <w:r w:rsidR="00D44F69">
        <w:t>tested</w:t>
      </w:r>
      <w:r>
        <w:t>.</w:t>
      </w:r>
    </w:p>
    <w:p w:rsidR="00F60D90" w:rsidRDefault="009061B1" w:rsidP="00DB7A93">
      <w:pPr>
        <w:pStyle w:val="ListParagraph"/>
        <w:numPr>
          <w:ilvl w:val="0"/>
          <w:numId w:val="20"/>
        </w:numPr>
      </w:pPr>
      <w:r>
        <w:lastRenderedPageBreak/>
        <w:t xml:space="preserve">RyeSat’s </w:t>
      </w:r>
      <w:r w:rsidR="00D44F69">
        <w:t>power subsystem was designed and tested</w:t>
      </w:r>
      <w:r>
        <w:t>.</w:t>
      </w:r>
    </w:p>
    <w:p w:rsidR="009061B1" w:rsidRDefault="009061B1" w:rsidP="00DB7A93">
      <w:pPr>
        <w:pStyle w:val="ListParagraph"/>
        <w:numPr>
          <w:ilvl w:val="0"/>
          <w:numId w:val="20"/>
        </w:numPr>
      </w:pPr>
      <w:r>
        <w:t>A</w:t>
      </w:r>
      <w:r w:rsidR="00A30801">
        <w:t>ctuators were sized t</w:t>
      </w:r>
      <w:r>
        <w:t>o fit within the CubeSat specifications</w:t>
      </w:r>
      <w:r w:rsidR="00A30801">
        <w:t xml:space="preserve"> and to allow full 3 axis control. </w:t>
      </w:r>
    </w:p>
    <w:p w:rsidR="009061B1" w:rsidRDefault="009061B1" w:rsidP="00DB7A93">
      <w:pPr>
        <w:pStyle w:val="ListParagraph"/>
        <w:numPr>
          <w:ilvl w:val="0"/>
          <w:numId w:val="20"/>
        </w:numPr>
      </w:pPr>
      <w:r>
        <w:t>Attitude c</w:t>
      </w:r>
      <w:r w:rsidR="00A30801">
        <w:t xml:space="preserve">ontrol algorithms </w:t>
      </w:r>
      <w:r>
        <w:t>were developed and tested</w:t>
      </w:r>
      <w:r w:rsidR="00694DA2">
        <w:t xml:space="preserve"> through numerical simulation</w:t>
      </w:r>
      <w:r>
        <w:t>.</w:t>
      </w:r>
    </w:p>
    <w:p w:rsidR="007C0E11" w:rsidRDefault="007C0E11" w:rsidP="007C0E11">
      <w:pPr>
        <w:pStyle w:val="Heading2"/>
      </w:pPr>
      <w:bookmarkStart w:id="76" w:name="_Toc207775079"/>
      <w:r>
        <w:t>Thesis Organization</w:t>
      </w:r>
      <w:bookmarkEnd w:id="72"/>
      <w:bookmarkEnd w:id="76"/>
    </w:p>
    <w:p w:rsidR="007C0E11" w:rsidRDefault="005130A1" w:rsidP="007C0E11">
      <w:r>
        <w:t>This thesis is organiz</w:t>
      </w:r>
      <w:r w:rsidR="009061B1">
        <w:t>ed into five chapters.</w:t>
      </w:r>
    </w:p>
    <w:p w:rsidR="007C0E11" w:rsidRDefault="009061B1" w:rsidP="007C0E11">
      <w:r>
        <w:t xml:space="preserve">Chapter 2 presents a review of </w:t>
      </w:r>
      <w:r w:rsidR="00E157C1">
        <w:t>CubeSats with a focus on subsystem design</w:t>
      </w:r>
      <w:r w:rsidR="007C0E11">
        <w:t xml:space="preserve">. </w:t>
      </w:r>
      <w:r w:rsidR="00E157C1">
        <w:t>M</w:t>
      </w:r>
      <w:r w:rsidR="007C0E11">
        <w:t>ethods to develop smaller satellites to the standard pract</w:t>
      </w:r>
      <w:r w:rsidR="00E157C1">
        <w:t>ices used to develop larger satellites are also compared</w:t>
      </w:r>
      <w:r w:rsidR="007C0E11">
        <w:t xml:space="preserve">. </w:t>
      </w:r>
    </w:p>
    <w:p w:rsidR="007C0E11" w:rsidRDefault="00E157C1" w:rsidP="007C0E11">
      <w:r>
        <w:t>Chapter 3 explains</w:t>
      </w:r>
      <w:r w:rsidR="007C0E11">
        <w:t xml:space="preserve"> </w:t>
      </w:r>
      <w:r>
        <w:t xml:space="preserve">the </w:t>
      </w:r>
      <w:r w:rsidR="005130A1">
        <w:t>systems</w:t>
      </w:r>
      <w:r w:rsidR="007C0E11">
        <w:t xml:space="preserve"> requirements</w:t>
      </w:r>
      <w:r>
        <w:t xml:space="preserve"> of RyeSat</w:t>
      </w:r>
      <w:r w:rsidR="00661CB9">
        <w:t>. These requirements were expanded upon and related to individual subsystems.</w:t>
      </w:r>
    </w:p>
    <w:p w:rsidR="007C0E11" w:rsidRDefault="007C0E11" w:rsidP="007C0E11">
      <w:r>
        <w:t>Chapter 4</w:t>
      </w:r>
      <w:r w:rsidR="00661CB9">
        <w:t xml:space="preserve"> presents the systems engineering and the analysis used to develop the thermal power and attitude control subsystems.</w:t>
      </w:r>
      <w:r>
        <w:t xml:space="preserve"> </w:t>
      </w:r>
    </w:p>
    <w:p w:rsidR="00E157C1" w:rsidRDefault="00E157C1" w:rsidP="007C0E11">
      <w:r>
        <w:t xml:space="preserve">Chapter 5 explains the detailed design including </w:t>
      </w:r>
      <w:r w:rsidR="007C0E11">
        <w:t xml:space="preserve">the </w:t>
      </w:r>
      <w:r>
        <w:t>structure and circuits of</w:t>
      </w:r>
      <w:r w:rsidR="007C0E11">
        <w:t xml:space="preserve"> the system bus, thermal and power subsystems. </w:t>
      </w:r>
      <w:r>
        <w:t xml:space="preserve">This </w:t>
      </w:r>
      <w:r w:rsidR="007C0E11" w:rsidRPr="0090259C">
        <w:t>is followed by the developme</w:t>
      </w:r>
      <w:r>
        <w:t>nt and simulation</w:t>
      </w:r>
      <w:r w:rsidR="007C0E11">
        <w:t xml:space="preserve"> of </w:t>
      </w:r>
      <w:r>
        <w:t xml:space="preserve">attitude </w:t>
      </w:r>
      <w:r w:rsidR="007C0E11">
        <w:t>control laws</w:t>
      </w:r>
      <w:r>
        <w:t>.</w:t>
      </w:r>
      <w:r w:rsidR="007C0E11">
        <w:t xml:space="preserve"> </w:t>
      </w:r>
    </w:p>
    <w:p w:rsidR="007C0E11" w:rsidRDefault="009E3738" w:rsidP="007C0E11">
      <w:r>
        <w:t>Chapter 6</w:t>
      </w:r>
      <w:r w:rsidR="007C0E11">
        <w:t xml:space="preserve"> concludes the work </w:t>
      </w:r>
      <w:r w:rsidR="00661CB9">
        <w:t>presented</w:t>
      </w:r>
      <w:r w:rsidR="007C0E11">
        <w:t>.</w:t>
      </w:r>
      <w:r w:rsidR="00661CB9">
        <w:t xml:space="preserve"> It summarizes the work completed on the subsystems constructed and suggests future work. </w:t>
      </w:r>
    </w:p>
    <w:p w:rsidR="00152084" w:rsidRDefault="00152084" w:rsidP="007C0E11"/>
    <w:p w:rsidR="00152084" w:rsidRDefault="00152084" w:rsidP="007C0E11">
      <w:pPr>
        <w:sectPr w:rsidR="00152084" w:rsidSect="003B0198">
          <w:headerReference w:type="even" r:id="rId25"/>
          <w:headerReference w:type="default" r:id="rId26"/>
          <w:footerReference w:type="even" r:id="rId27"/>
          <w:headerReference w:type="first" r:id="rId28"/>
          <w:type w:val="continuous"/>
          <w:pgSz w:w="12242" w:h="15842" w:code="1"/>
          <w:pgMar w:top="1440" w:right="1440" w:bottom="1440" w:left="1797" w:header="720" w:footer="720" w:gutter="284"/>
          <w:pgNumType w:start="1"/>
          <w:cols w:space="720"/>
          <w:titlePg/>
          <w:docGrid w:linePitch="360"/>
        </w:sectPr>
      </w:pPr>
    </w:p>
    <w:p w:rsidR="007C0E11" w:rsidRPr="00AC0072" w:rsidRDefault="007C0E11" w:rsidP="00D55D55">
      <w:pPr>
        <w:pStyle w:val="Heading1"/>
      </w:pPr>
      <w:r>
        <w:lastRenderedPageBreak/>
        <w:br/>
      </w:r>
      <w:bookmarkStart w:id="77" w:name="_Toc207775080"/>
      <w:bookmarkStart w:id="78" w:name="_Toc204748215"/>
      <w:r w:rsidR="00EC673F">
        <w:t>Literature</w:t>
      </w:r>
      <w:r w:rsidR="00C848BD">
        <w:t xml:space="preserve"> Review</w:t>
      </w:r>
      <w:bookmarkEnd w:id="77"/>
      <w:r w:rsidR="00C848BD">
        <w:t xml:space="preserve"> </w:t>
      </w:r>
      <w:bookmarkEnd w:id="78"/>
    </w:p>
    <w:p w:rsidR="004321BC" w:rsidRPr="00152C58" w:rsidRDefault="004321BC" w:rsidP="00011E14">
      <w:r>
        <w:t xml:space="preserve">Pico-satellites, like larger satellites, are designed using established engineering practices based on previous space flight missions. The basics of spacecraft design include breaking down the overall spacecraft into distinct subsystems that execute particular tasks. However, some of the traditionally segregated subsystems must be combined to save mass, space, and power. </w:t>
      </w:r>
      <w:fldSimple w:instr=" REF _Ref194330630 \h  \* MERGEFORMAT ">
        <w:r w:rsidR="00D46473">
          <w:t>Figure 1</w:t>
        </w:r>
      </w:fldSimple>
      <w:r>
        <w:t xml:space="preserve"> and </w:t>
      </w:r>
      <w:fldSimple w:instr=" REF _Ref200963052 \h  \* MERGEFORMAT ">
        <w:r w:rsidR="00D46473">
          <w:t xml:space="preserve">Table </w:t>
        </w:r>
        <w:r w:rsidR="00D46473">
          <w:rPr>
            <w:noProof/>
          </w:rPr>
          <w:t>3</w:t>
        </w:r>
      </w:fldSimple>
      <w:r>
        <w:t xml:space="preserve"> illustrate typical architectures and common requirements for smaller satellites and show some common characteristics of CubeSats that have already been built.</w:t>
      </w:r>
    </w:p>
    <w:p w:rsidR="007C0E11" w:rsidRPr="006A1FE5" w:rsidRDefault="00067E9B" w:rsidP="007C0E11">
      <w:pPr>
        <w:pStyle w:val="centerednormalpictureseqns"/>
      </w:pPr>
      <w:r>
        <w:object w:dxaOrig="8327" w:dyaOrig="6257">
          <v:shape id="_x0000_i1027" type="#_x0000_t75" style="width:224.85pt;height:170.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PowerPoint.Slide.12" ShapeID="_x0000_i1027" DrawAspect="Content" ObjectID="_1282128148" r:id="rId30"/>
        </w:object>
      </w:r>
    </w:p>
    <w:p w:rsidR="007C0E11" w:rsidRDefault="007C0E11" w:rsidP="007C0E11">
      <w:pPr>
        <w:pStyle w:val="Caption"/>
      </w:pPr>
      <w:bookmarkStart w:id="79" w:name="_Ref194330630"/>
      <w:bookmarkStart w:id="80" w:name="_Toc207775176"/>
      <w:r>
        <w:t xml:space="preserve">Figure </w:t>
      </w:r>
      <w:fldSimple w:instr=" SEQ Figure \* ARABIC ">
        <w:r w:rsidR="00D46473">
          <w:rPr>
            <w:noProof/>
          </w:rPr>
          <w:t>1</w:t>
        </w:r>
      </w:fldSimple>
      <w:bookmarkEnd w:id="79"/>
      <w:r>
        <w:t>: Typical CubeSat System Architecture</w:t>
      </w:r>
      <w:bookmarkEnd w:id="80"/>
    </w:p>
    <w:p w:rsidR="00067E9B" w:rsidRDefault="00067E9B" w:rsidP="00067E9B">
      <w:pPr>
        <w:pStyle w:val="Heading2"/>
      </w:pPr>
      <w:bookmarkStart w:id="81" w:name="_Toc194472039"/>
      <w:bookmarkStart w:id="82" w:name="_Toc194472240"/>
      <w:bookmarkStart w:id="83" w:name="_Toc194484246"/>
      <w:bookmarkStart w:id="84" w:name="_Toc194488687"/>
      <w:bookmarkStart w:id="85" w:name="_Toc200387043"/>
      <w:bookmarkStart w:id="86" w:name="_Toc200387741"/>
      <w:bookmarkStart w:id="87" w:name="_Toc200388012"/>
      <w:bookmarkStart w:id="88" w:name="_Toc204748217"/>
      <w:bookmarkStart w:id="89" w:name="_Toc207775081"/>
      <w:bookmarkStart w:id="90" w:name="_Ref159045822"/>
      <w:bookmarkStart w:id="91" w:name="_Ref197677983"/>
      <w:bookmarkStart w:id="92" w:name="_Toc159045580"/>
      <w:bookmarkStart w:id="93" w:name="_Toc159045713"/>
      <w:bookmarkStart w:id="94" w:name="_Toc159077165"/>
      <w:bookmarkStart w:id="95" w:name="_Toc159084660"/>
      <w:bookmarkStart w:id="96" w:name="_Toc159084689"/>
      <w:bookmarkStart w:id="97" w:name="_Toc162859079"/>
      <w:r w:rsidRPr="008F31F5">
        <w:t>Structure</w:t>
      </w:r>
      <w:bookmarkEnd w:id="81"/>
      <w:bookmarkEnd w:id="82"/>
      <w:bookmarkEnd w:id="83"/>
      <w:bookmarkEnd w:id="84"/>
      <w:bookmarkEnd w:id="85"/>
      <w:bookmarkEnd w:id="86"/>
      <w:bookmarkEnd w:id="87"/>
      <w:bookmarkEnd w:id="88"/>
      <w:bookmarkEnd w:id="89"/>
    </w:p>
    <w:p w:rsidR="00067E9B" w:rsidRDefault="00067E9B" w:rsidP="00067E9B">
      <w:r>
        <w:t xml:space="preserve">The purpose of a structure subsystem on a spacecraft is to maintain the spacecraft’s shape while undergoing the loading conditions experienced during both launch and while in orbit.  Another purpose of this subsystem is to provide a location to mount other hardware and wire harnesses.  For pico-satellites, the structure subsystem represents a larger mass fraction as compared to larger satellites. </w:t>
      </w:r>
    </w:p>
    <w:p w:rsidR="007C0E11" w:rsidRPr="006A1FE5" w:rsidRDefault="007C0E11" w:rsidP="007C0E11">
      <w:pPr>
        <w:pStyle w:val="Caption"/>
      </w:pPr>
      <w:bookmarkStart w:id="98" w:name="_Ref200963052"/>
      <w:bookmarkStart w:id="99" w:name="_Toc207775242"/>
      <w:r>
        <w:lastRenderedPageBreak/>
        <w:t xml:space="preserve">Table </w:t>
      </w:r>
      <w:fldSimple w:instr=" SEQ Table \* ARABIC ">
        <w:r w:rsidR="00D46473">
          <w:rPr>
            <w:noProof/>
          </w:rPr>
          <w:t>3</w:t>
        </w:r>
      </w:fldSimple>
      <w:bookmarkEnd w:id="90"/>
      <w:bookmarkEnd w:id="91"/>
      <w:bookmarkEnd w:id="98"/>
      <w:r w:rsidRPr="006A1FE5">
        <w:t xml:space="preserve">: Typical </w:t>
      </w:r>
      <w:r>
        <w:t>R</w:t>
      </w:r>
      <w:r w:rsidRPr="006A1FE5">
        <w:t>equirements for a</w:t>
      </w:r>
      <w:r>
        <w:t xml:space="preserve"> Pico-satellite</w:t>
      </w:r>
      <w:bookmarkEnd w:id="92"/>
      <w:bookmarkEnd w:id="93"/>
      <w:bookmarkEnd w:id="94"/>
      <w:bookmarkEnd w:id="95"/>
      <w:bookmarkEnd w:id="96"/>
      <w:bookmarkEnd w:id="97"/>
      <w:bookmarkEnd w:id="99"/>
    </w:p>
    <w:tbl>
      <w:tblPr>
        <w:tblStyle w:val="latexlike"/>
        <w:tblW w:w="5000" w:type="pct"/>
        <w:tblLook w:val="01A0"/>
      </w:tblPr>
      <w:tblGrid>
        <w:gridCol w:w="1312"/>
        <w:gridCol w:w="3110"/>
        <w:gridCol w:w="2979"/>
        <w:gridCol w:w="890"/>
        <w:gridCol w:w="646"/>
      </w:tblGrid>
      <w:tr w:rsidR="007C0E11" w:rsidRPr="00A61FF7" w:rsidTr="009E3738">
        <w:trPr>
          <w:cnfStyle w:val="100000000000"/>
          <w:trHeight w:val="522"/>
        </w:trPr>
        <w:tc>
          <w:tcPr>
            <w:tcW w:w="719" w:type="pct"/>
            <w:tcBorders>
              <w:left w:val="single" w:sz="4" w:space="0" w:color="auto"/>
              <w:right w:val="single" w:sz="4" w:space="0" w:color="auto"/>
            </w:tcBorders>
          </w:tcPr>
          <w:p w:rsidR="007C0E11" w:rsidRPr="00A61FF7" w:rsidRDefault="007C0E11" w:rsidP="00EC673F">
            <w:pPr>
              <w:pStyle w:val="TD"/>
            </w:pPr>
            <w:r w:rsidRPr="00A61FF7">
              <w:t>System</w:t>
            </w:r>
          </w:p>
        </w:tc>
        <w:tc>
          <w:tcPr>
            <w:tcW w:w="1746" w:type="pct"/>
            <w:tcBorders>
              <w:left w:val="single" w:sz="4" w:space="0" w:color="auto"/>
              <w:right w:val="single" w:sz="4" w:space="0" w:color="auto"/>
            </w:tcBorders>
          </w:tcPr>
          <w:p w:rsidR="007C0E11" w:rsidRPr="00A61FF7" w:rsidRDefault="007C0E11" w:rsidP="00EC673F">
            <w:pPr>
              <w:pStyle w:val="TD"/>
            </w:pPr>
            <w:r w:rsidRPr="00A61FF7">
              <w:t>Typical requirement</w:t>
            </w:r>
          </w:p>
        </w:tc>
        <w:tc>
          <w:tcPr>
            <w:tcW w:w="1672" w:type="pct"/>
            <w:tcBorders>
              <w:left w:val="single" w:sz="4" w:space="0" w:color="auto"/>
              <w:right w:val="single" w:sz="4" w:space="0" w:color="auto"/>
            </w:tcBorders>
          </w:tcPr>
          <w:p w:rsidR="007C0E11" w:rsidRPr="00A61FF7" w:rsidRDefault="007C0E11" w:rsidP="00EC673F">
            <w:pPr>
              <w:pStyle w:val="TD"/>
            </w:pPr>
            <w:r w:rsidRPr="00A61FF7">
              <w:t>Typical characteristics</w:t>
            </w:r>
          </w:p>
        </w:tc>
        <w:tc>
          <w:tcPr>
            <w:tcW w:w="496" w:type="pct"/>
            <w:tcBorders>
              <w:left w:val="single" w:sz="4" w:space="0" w:color="auto"/>
              <w:right w:val="single" w:sz="4" w:space="0" w:color="auto"/>
            </w:tcBorders>
          </w:tcPr>
          <w:p w:rsidR="007C0E11" w:rsidRPr="00A61FF7" w:rsidRDefault="007C0E11" w:rsidP="00EC673F">
            <w:pPr>
              <w:pStyle w:val="TD"/>
            </w:pPr>
            <w:r w:rsidRPr="00A61FF7">
              <w:t>Mass %</w:t>
            </w:r>
          </w:p>
          <w:p w:rsidR="007C0E11" w:rsidRPr="00A61FF7" w:rsidRDefault="007C0E11" w:rsidP="00EC673F">
            <w:pPr>
              <w:pStyle w:val="TD"/>
            </w:pPr>
            <w:r w:rsidRPr="00A61FF7">
              <w:t>Of smaller spacecraft</w:t>
            </w:r>
          </w:p>
        </w:tc>
        <w:tc>
          <w:tcPr>
            <w:tcW w:w="367" w:type="pct"/>
            <w:tcBorders>
              <w:left w:val="single" w:sz="4" w:space="0" w:color="auto"/>
              <w:right w:val="single" w:sz="4" w:space="0" w:color="auto"/>
            </w:tcBorders>
          </w:tcPr>
          <w:p w:rsidR="007C0E11" w:rsidRPr="00A61FF7" w:rsidRDefault="007C0E11" w:rsidP="00EC673F">
            <w:pPr>
              <w:pStyle w:val="TD"/>
            </w:pPr>
            <w:r w:rsidRPr="00A61FF7">
              <w:t>Mass %</w:t>
            </w:r>
          </w:p>
          <w:p w:rsidR="007C0E11" w:rsidRPr="00A61FF7" w:rsidRDefault="007C0E11" w:rsidP="00EC673F">
            <w:pPr>
              <w:pStyle w:val="TD"/>
            </w:pPr>
            <w:r w:rsidRPr="00A61FF7">
              <w:t>SMAD</w:t>
            </w:r>
          </w:p>
        </w:tc>
      </w:tr>
      <w:tr w:rsidR="007C0E11" w:rsidRPr="00A61FF7" w:rsidTr="009E3738">
        <w:trPr>
          <w:trHeight w:val="522"/>
        </w:trPr>
        <w:tc>
          <w:tcPr>
            <w:tcW w:w="719" w:type="pct"/>
            <w:tcBorders>
              <w:top w:val="single" w:sz="24" w:space="0" w:color="000000" w:themeColor="text1"/>
              <w:left w:val="single" w:sz="4" w:space="0" w:color="auto"/>
              <w:bottom w:val="single" w:sz="4" w:space="0" w:color="auto"/>
              <w:right w:val="single" w:sz="4" w:space="0" w:color="auto"/>
            </w:tcBorders>
          </w:tcPr>
          <w:p w:rsidR="007C0E11" w:rsidRPr="00A61FF7" w:rsidRDefault="007C0E11" w:rsidP="00EC673F">
            <w:pPr>
              <w:pStyle w:val="TD"/>
            </w:pPr>
            <w:r w:rsidRPr="00A61FF7">
              <w:t>Structure</w:t>
            </w:r>
          </w:p>
        </w:tc>
        <w:tc>
          <w:tcPr>
            <w:tcW w:w="1746" w:type="pct"/>
            <w:tcBorders>
              <w:top w:val="single" w:sz="24" w:space="0" w:color="000000" w:themeColor="text1"/>
              <w:left w:val="single" w:sz="4" w:space="0" w:color="auto"/>
              <w:bottom w:val="single" w:sz="4" w:space="0" w:color="auto"/>
              <w:right w:val="single" w:sz="4" w:space="0" w:color="auto"/>
            </w:tcBorders>
          </w:tcPr>
          <w:p w:rsidR="007C0E11" w:rsidRPr="00A61FF7" w:rsidRDefault="007C0E11" w:rsidP="00EC673F">
            <w:pPr>
              <w:pStyle w:val="TD"/>
            </w:pPr>
            <w:r w:rsidRPr="00A61FF7">
              <w:t>Adhere to Cal Poly requirements</w:t>
            </w:r>
          </w:p>
          <w:p w:rsidR="007C0E11" w:rsidRPr="00A61FF7" w:rsidRDefault="007C0E11" w:rsidP="00EC673F">
            <w:pPr>
              <w:pStyle w:val="TD"/>
            </w:pPr>
            <w:r w:rsidRPr="00A61FF7">
              <w:t>Must be able to survive launch</w:t>
            </w:r>
          </w:p>
          <w:p w:rsidR="007C0E11" w:rsidRPr="00A61FF7" w:rsidRDefault="007C0E11" w:rsidP="00EC673F">
            <w:pPr>
              <w:pStyle w:val="TD"/>
            </w:pPr>
            <w:r>
              <w:t>M</w:t>
            </w:r>
            <w:r w:rsidRPr="00A61FF7">
              <w:t>ust weigh as little as possible</w:t>
            </w:r>
          </w:p>
        </w:tc>
        <w:tc>
          <w:tcPr>
            <w:tcW w:w="1672" w:type="pct"/>
            <w:tcBorders>
              <w:top w:val="single" w:sz="24" w:space="0" w:color="000000" w:themeColor="text1"/>
              <w:left w:val="single" w:sz="4" w:space="0" w:color="auto"/>
              <w:bottom w:val="single" w:sz="4" w:space="0" w:color="auto"/>
              <w:right w:val="single" w:sz="4" w:space="0" w:color="auto"/>
            </w:tcBorders>
          </w:tcPr>
          <w:p w:rsidR="007C0E11" w:rsidRPr="00B0106D" w:rsidRDefault="007C0E11" w:rsidP="00EC673F">
            <w:pPr>
              <w:pStyle w:val="TD"/>
            </w:pPr>
            <w:r w:rsidRPr="00A61FF7">
              <w:t xml:space="preserve">Mostly constructed out of </w:t>
            </w:r>
            <w:r w:rsidR="00C1348C">
              <w:t>aluminium</w:t>
            </w:r>
          </w:p>
          <w:p w:rsidR="007C0E11" w:rsidRPr="00A61FF7" w:rsidRDefault="00C1348C" w:rsidP="00EC673F">
            <w:pPr>
              <w:pStyle w:val="TD"/>
            </w:pPr>
            <w:r>
              <w:t>sometimes</w:t>
            </w:r>
            <w:r w:rsidR="007C0E11" w:rsidRPr="00A61FF7">
              <w:t xml:space="preserve"> supported by the PCB material that the electronic packages are placed on</w:t>
            </w:r>
          </w:p>
        </w:tc>
        <w:tc>
          <w:tcPr>
            <w:tcW w:w="496" w:type="pct"/>
            <w:tcBorders>
              <w:top w:val="single" w:sz="24" w:space="0" w:color="000000" w:themeColor="text1"/>
              <w:left w:val="single" w:sz="4" w:space="0" w:color="auto"/>
              <w:bottom w:val="single" w:sz="4" w:space="0" w:color="auto"/>
              <w:right w:val="single" w:sz="4" w:space="0" w:color="auto"/>
            </w:tcBorders>
          </w:tcPr>
          <w:p w:rsidR="007C0E11" w:rsidRPr="00A61FF7" w:rsidRDefault="007C0E11" w:rsidP="00EC673F">
            <w:pPr>
              <w:pStyle w:val="TD"/>
            </w:pPr>
            <w:r w:rsidRPr="00A61FF7">
              <w:t>25%</w:t>
            </w:r>
          </w:p>
        </w:tc>
        <w:tc>
          <w:tcPr>
            <w:tcW w:w="367" w:type="pct"/>
            <w:tcBorders>
              <w:top w:val="single" w:sz="24" w:space="0" w:color="000000" w:themeColor="text1"/>
              <w:left w:val="single" w:sz="4" w:space="0" w:color="auto"/>
              <w:bottom w:val="single" w:sz="4" w:space="0" w:color="auto"/>
              <w:right w:val="single" w:sz="4" w:space="0" w:color="auto"/>
            </w:tcBorders>
          </w:tcPr>
          <w:p w:rsidR="007C0E11" w:rsidRPr="00A61FF7" w:rsidRDefault="007C0E11" w:rsidP="00EC673F">
            <w:pPr>
              <w:pStyle w:val="TD"/>
            </w:pPr>
            <w:r w:rsidRPr="00A61FF7">
              <w:t>22.7%</w:t>
            </w:r>
          </w:p>
        </w:tc>
      </w:tr>
      <w:tr w:rsidR="007C0E11" w:rsidRPr="00A61FF7" w:rsidTr="009E3738">
        <w:trPr>
          <w:trHeight w:val="367"/>
        </w:trPr>
        <w:tc>
          <w:tcPr>
            <w:tcW w:w="719" w:type="pct"/>
            <w:vMerge w:val="restar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Attitude Orbit control system</w:t>
            </w:r>
          </w:p>
        </w:tc>
        <w:tc>
          <w:tcPr>
            <w:tcW w:w="174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Typically there is no orbital control requirements</w:t>
            </w:r>
          </w:p>
        </w:tc>
        <w:tc>
          <w:tcPr>
            <w:tcW w:w="1672"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Orbital control is typically not used</w:t>
            </w:r>
          </w:p>
        </w:tc>
        <w:tc>
          <w:tcPr>
            <w:tcW w:w="496" w:type="pct"/>
            <w:vMerge w:val="restar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p>
          <w:p w:rsidR="007C0E11" w:rsidRPr="00A61FF7" w:rsidRDefault="007C0E11" w:rsidP="00EC673F">
            <w:pPr>
              <w:pStyle w:val="TD"/>
            </w:pPr>
          </w:p>
          <w:p w:rsidR="007C0E11" w:rsidRPr="00A61FF7" w:rsidRDefault="007C0E11" w:rsidP="00EC673F">
            <w:pPr>
              <w:pStyle w:val="TD"/>
            </w:pPr>
          </w:p>
          <w:p w:rsidR="007C0E11" w:rsidRPr="00A61FF7" w:rsidRDefault="007C0E11" w:rsidP="00EC673F">
            <w:pPr>
              <w:pStyle w:val="TD"/>
            </w:pPr>
            <w:r w:rsidRPr="00A61FF7">
              <w:t>10%</w:t>
            </w:r>
          </w:p>
        </w:tc>
        <w:tc>
          <w:tcPr>
            <w:tcW w:w="367" w:type="pct"/>
            <w:vMerge w:val="restar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2.7%</w:t>
            </w:r>
          </w:p>
          <w:p w:rsidR="007C0E11" w:rsidRPr="00A61FF7" w:rsidRDefault="007C0E11" w:rsidP="00EC673F">
            <w:pPr>
              <w:pStyle w:val="TD"/>
            </w:pPr>
          </w:p>
        </w:tc>
      </w:tr>
      <w:tr w:rsidR="007C0E11" w:rsidRPr="00A61FF7" w:rsidTr="009E3738">
        <w:trPr>
          <w:trHeight w:val="365"/>
        </w:trPr>
        <w:tc>
          <w:tcPr>
            <w:tcW w:w="719" w:type="pct"/>
            <w:vMerge/>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p>
        </w:tc>
        <w:tc>
          <w:tcPr>
            <w:tcW w:w="174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There may be orbital determination requirements for imaging or attitude determination</w:t>
            </w:r>
          </w:p>
        </w:tc>
        <w:tc>
          <w:tcPr>
            <w:tcW w:w="1672" w:type="pct"/>
            <w:tcBorders>
              <w:top w:val="single" w:sz="4" w:space="0" w:color="auto"/>
              <w:left w:val="single" w:sz="4" w:space="0" w:color="auto"/>
              <w:bottom w:val="single" w:sz="4" w:space="0" w:color="auto"/>
              <w:right w:val="single" w:sz="4" w:space="0" w:color="auto"/>
            </w:tcBorders>
          </w:tcPr>
          <w:p w:rsidR="007C0E11" w:rsidRPr="00A61FF7" w:rsidRDefault="007C0E11" w:rsidP="00C1348C">
            <w:pPr>
              <w:pStyle w:val="TD"/>
            </w:pPr>
            <w:r w:rsidRPr="00A61FF7">
              <w:t>Orbital determination is typically not used and ground stations rely on NORAD</w:t>
            </w:r>
            <w:r w:rsidR="00C1348C">
              <w:t>’s</w:t>
            </w:r>
            <w:r>
              <w:t xml:space="preserve"> TLEs</w:t>
            </w:r>
            <w:r w:rsidRPr="00A61FF7">
              <w:t xml:space="preserve"> or similar data</w:t>
            </w:r>
          </w:p>
        </w:tc>
        <w:tc>
          <w:tcPr>
            <w:tcW w:w="496" w:type="pct"/>
            <w:vMerge/>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p>
        </w:tc>
        <w:tc>
          <w:tcPr>
            <w:tcW w:w="367" w:type="pct"/>
            <w:vMerge/>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p>
        </w:tc>
      </w:tr>
      <w:tr w:rsidR="007C0E11" w:rsidRPr="00A61FF7" w:rsidTr="009E3738">
        <w:trPr>
          <w:trHeight w:val="778"/>
        </w:trPr>
        <w:tc>
          <w:tcPr>
            <w:tcW w:w="719" w:type="pct"/>
            <w:vMerge/>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p>
        </w:tc>
        <w:tc>
          <w:tcPr>
            <w:tcW w:w="174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There is usually some form of attitude control  requirements based on radio reception, and other payload missions,  typically there are no requirements due to solar panel orientation</w:t>
            </w:r>
          </w:p>
        </w:tc>
        <w:tc>
          <w:tcPr>
            <w:tcW w:w="1672" w:type="pct"/>
            <w:tcBorders>
              <w:top w:val="single" w:sz="4" w:space="0" w:color="auto"/>
              <w:left w:val="single" w:sz="4" w:space="0" w:color="auto"/>
              <w:bottom w:val="single" w:sz="4" w:space="0" w:color="auto"/>
              <w:right w:val="single" w:sz="4" w:space="0" w:color="auto"/>
            </w:tcBorders>
          </w:tcPr>
          <w:p w:rsidR="007C0E11" w:rsidRPr="00A61FF7" w:rsidRDefault="007C0E11" w:rsidP="00C1348C">
            <w:pPr>
              <w:pStyle w:val="TD"/>
            </w:pPr>
            <w:r w:rsidRPr="00A61FF7">
              <w:t>For active control systems magnetic torque</w:t>
            </w:r>
            <w:r w:rsidR="00C1348C">
              <w:t xml:space="preserve"> coils</w:t>
            </w:r>
            <w:r w:rsidRPr="00A61FF7">
              <w:t xml:space="preserve"> are typically used. Typically passive methods are used such as gravity gradient or permanent magnetic rods</w:t>
            </w:r>
          </w:p>
        </w:tc>
        <w:tc>
          <w:tcPr>
            <w:tcW w:w="496" w:type="pct"/>
            <w:vMerge w:val="restar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0%</w:t>
            </w:r>
          </w:p>
        </w:tc>
        <w:tc>
          <w:tcPr>
            <w:tcW w:w="367" w:type="pct"/>
            <w:vMerge w:val="restar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11.3%</w:t>
            </w:r>
          </w:p>
          <w:p w:rsidR="007C0E11" w:rsidRPr="00A61FF7" w:rsidRDefault="007C0E11" w:rsidP="00EC673F">
            <w:pPr>
              <w:pStyle w:val="TD"/>
            </w:pPr>
          </w:p>
        </w:tc>
      </w:tr>
      <w:tr w:rsidR="007C0E11" w:rsidRPr="00A61FF7" w:rsidTr="009E3738">
        <w:trPr>
          <w:trHeight w:val="361"/>
        </w:trPr>
        <w:tc>
          <w:tcPr>
            <w:tcW w:w="719" w:type="pct"/>
            <w:vMerge/>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p>
        </w:tc>
        <w:tc>
          <w:tcPr>
            <w:tcW w:w="174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Attitude determination will usually have some form of requirement based on the control requirements listed above;</w:t>
            </w:r>
          </w:p>
          <w:p w:rsidR="007C0E11" w:rsidRPr="00A61FF7" w:rsidRDefault="007C0E11" w:rsidP="00EC673F">
            <w:pPr>
              <w:pStyle w:val="TD"/>
            </w:pPr>
            <w:r w:rsidRPr="00A61FF7">
              <w:t>Some payloads require more accurate knowledge and use it to trigger events other than attitude control.</w:t>
            </w:r>
          </w:p>
        </w:tc>
        <w:tc>
          <w:tcPr>
            <w:tcW w:w="1672"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 xml:space="preserve">Attitude determination can be found by many methods see section </w:t>
            </w:r>
            <w:fldSimple w:instr=" REF _Ref199822973 \r \h  \* MERGEFORMAT ">
              <w:r w:rsidR="00D46473">
                <w:t>2.2</w:t>
              </w:r>
            </w:fldSimple>
            <w:r>
              <w:t xml:space="preserve"> </w:t>
            </w:r>
            <w:r w:rsidRPr="00A61FF7">
              <w:t xml:space="preserve">for details </w:t>
            </w:r>
            <w:r>
              <w:t xml:space="preserve">on </w:t>
            </w:r>
            <w:r w:rsidRPr="00A61FF7">
              <w:t>the most common methods</w:t>
            </w:r>
          </w:p>
        </w:tc>
        <w:tc>
          <w:tcPr>
            <w:tcW w:w="496" w:type="pct"/>
            <w:vMerge/>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p>
        </w:tc>
        <w:tc>
          <w:tcPr>
            <w:tcW w:w="367" w:type="pct"/>
            <w:vMerge/>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p>
        </w:tc>
      </w:tr>
      <w:tr w:rsidR="007C0E11" w:rsidRPr="00A61FF7" w:rsidTr="009E3738">
        <w:trPr>
          <w:trHeight w:val="1248"/>
        </w:trPr>
        <w:tc>
          <w:tcPr>
            <w:tcW w:w="719"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Communications</w:t>
            </w:r>
          </w:p>
        </w:tc>
        <w:tc>
          <w:tcPr>
            <w:tcW w:w="174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There must be communication with a ground station</w:t>
            </w:r>
          </w:p>
          <w:p w:rsidR="007C0E11" w:rsidRPr="00A61FF7" w:rsidRDefault="007C0E11" w:rsidP="00EC673F">
            <w:pPr>
              <w:pStyle w:val="TD"/>
            </w:pPr>
          </w:p>
          <w:p w:rsidR="007C0E11" w:rsidRPr="00A61FF7" w:rsidRDefault="007C0E11" w:rsidP="00EC673F">
            <w:pPr>
              <w:pStyle w:val="TD"/>
            </w:pPr>
            <w:r w:rsidRPr="00A61FF7">
              <w:t xml:space="preserve">Communications link must be  sufficient for </w:t>
            </w:r>
            <w:r>
              <w:t xml:space="preserve">the </w:t>
            </w:r>
            <w:r w:rsidRPr="00A61FF7">
              <w:t>mission data to be downloaded in limited ground station passes</w:t>
            </w:r>
          </w:p>
        </w:tc>
        <w:tc>
          <w:tcPr>
            <w:tcW w:w="1672"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1200bps is the most common speed</w:t>
            </w:r>
          </w:p>
          <w:p w:rsidR="007C0E11" w:rsidRPr="00A61FF7" w:rsidRDefault="007C0E11" w:rsidP="00EC673F">
            <w:pPr>
              <w:pStyle w:val="TD"/>
            </w:pPr>
            <w:r w:rsidRPr="00A61FF7">
              <w:t>9600bps is the next most common speed</w:t>
            </w:r>
          </w:p>
          <w:p w:rsidR="007C0E11" w:rsidRPr="00A61FF7" w:rsidRDefault="007C0E11" w:rsidP="00EC673F">
            <w:pPr>
              <w:pStyle w:val="TD"/>
            </w:pPr>
            <w:r w:rsidRPr="00A61FF7">
              <w:t>Most satellites use AX.25 for transmission to ground</w:t>
            </w:r>
          </w:p>
          <w:p w:rsidR="007C0E11" w:rsidRPr="00A61FF7" w:rsidRDefault="007C0E11" w:rsidP="00EC673F">
            <w:pPr>
              <w:pStyle w:val="TD"/>
            </w:pPr>
            <w:r w:rsidRPr="00A61FF7">
              <w:t>Uplinks can Be AX.25  Or DTMF (touch tone phone codes)</w:t>
            </w:r>
          </w:p>
        </w:tc>
        <w:tc>
          <w:tcPr>
            <w:tcW w:w="49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20%</w:t>
            </w:r>
          </w:p>
        </w:tc>
        <w:tc>
          <w:tcPr>
            <w:tcW w:w="367" w:type="pct"/>
            <w:vMerge w:val="restar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12.7%</w:t>
            </w:r>
          </w:p>
        </w:tc>
      </w:tr>
      <w:tr w:rsidR="007C0E11" w:rsidRPr="00A61FF7" w:rsidTr="009E3738">
        <w:trPr>
          <w:trHeight w:val="362"/>
        </w:trPr>
        <w:tc>
          <w:tcPr>
            <w:tcW w:w="719" w:type="pct"/>
            <w:tcBorders>
              <w:top w:val="single" w:sz="4" w:space="0" w:color="auto"/>
              <w:left w:val="single" w:sz="4" w:space="0" w:color="auto"/>
              <w:bottom w:val="single" w:sz="4" w:space="0" w:color="auto"/>
              <w:right w:val="single" w:sz="4" w:space="0" w:color="auto"/>
            </w:tcBorders>
          </w:tcPr>
          <w:p w:rsidR="007C0E11" w:rsidRPr="00A61FF7" w:rsidRDefault="007C0E11" w:rsidP="00C1348C">
            <w:pPr>
              <w:pStyle w:val="TD"/>
            </w:pPr>
            <w:r w:rsidRPr="00A61FF7">
              <w:t>Command</w:t>
            </w:r>
            <w:r w:rsidR="00C1348C">
              <w:t xml:space="preserve"> and</w:t>
            </w:r>
            <w:r w:rsidRPr="00A61FF7">
              <w:t xml:space="preserve"> data handling</w:t>
            </w:r>
          </w:p>
        </w:tc>
        <w:tc>
          <w:tcPr>
            <w:tcW w:w="174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Must run mission operations independently</w:t>
            </w:r>
          </w:p>
          <w:p w:rsidR="007C0E11" w:rsidRPr="00A61FF7" w:rsidRDefault="007C0E11" w:rsidP="00EC673F">
            <w:pPr>
              <w:pStyle w:val="TD"/>
            </w:pPr>
            <w:r w:rsidRPr="00A61FF7">
              <w:t>Must be able to store mission data in between ground station passes</w:t>
            </w:r>
          </w:p>
          <w:p w:rsidR="007C0E11" w:rsidRPr="00A61FF7" w:rsidRDefault="007C0E11" w:rsidP="00EC673F">
            <w:pPr>
              <w:pStyle w:val="TD"/>
            </w:pPr>
          </w:p>
        </w:tc>
        <w:tc>
          <w:tcPr>
            <w:tcW w:w="1672"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Can be any form of microcontroller/computer</w:t>
            </w:r>
          </w:p>
          <w:p w:rsidR="007C0E11" w:rsidRPr="00A61FF7" w:rsidRDefault="007C0E11" w:rsidP="00EC673F">
            <w:pPr>
              <w:pStyle w:val="TD"/>
            </w:pPr>
            <w:r w:rsidRPr="00A61FF7">
              <w:t>This system depends highly on payload requirements</w:t>
            </w:r>
          </w:p>
        </w:tc>
        <w:tc>
          <w:tcPr>
            <w:tcW w:w="49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5%</w:t>
            </w:r>
          </w:p>
        </w:tc>
        <w:tc>
          <w:tcPr>
            <w:tcW w:w="367" w:type="pct"/>
            <w:vMerge/>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p>
        </w:tc>
      </w:tr>
      <w:tr w:rsidR="007C0E11" w:rsidRPr="00A61FF7" w:rsidTr="009E3738">
        <w:trPr>
          <w:trHeight w:val="797"/>
        </w:trPr>
        <w:tc>
          <w:tcPr>
            <w:tcW w:w="719"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Power</w:t>
            </w:r>
          </w:p>
          <w:p w:rsidR="007C0E11" w:rsidRPr="00A61FF7" w:rsidRDefault="007C0E11" w:rsidP="00EC673F">
            <w:pPr>
              <w:pStyle w:val="TD"/>
            </w:pPr>
          </w:p>
        </w:tc>
        <w:tc>
          <w:tcPr>
            <w:tcW w:w="174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Must power the satellite</w:t>
            </w:r>
          </w:p>
          <w:p w:rsidR="007C0E11" w:rsidRPr="00A61FF7" w:rsidRDefault="007C0E11" w:rsidP="00EC673F">
            <w:pPr>
              <w:pStyle w:val="TD"/>
            </w:pPr>
            <w:r w:rsidRPr="00A61FF7">
              <w:t>Must not be dependent on the spacecraft orientation</w:t>
            </w:r>
          </w:p>
          <w:p w:rsidR="007C0E11" w:rsidRPr="00A61FF7" w:rsidRDefault="007C0E11" w:rsidP="00EC673F">
            <w:pPr>
              <w:pStyle w:val="TD"/>
            </w:pPr>
            <w:r w:rsidRPr="00A61FF7">
              <w:t>Must provide battery protection</w:t>
            </w:r>
            <w:r>
              <w:t xml:space="preserve"> (discharging and charging) </w:t>
            </w:r>
          </w:p>
        </w:tc>
        <w:tc>
          <w:tcPr>
            <w:tcW w:w="1672"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&lt;2W on standard  CubeSat configuration</w:t>
            </w:r>
          </w:p>
          <w:p w:rsidR="007C0E11" w:rsidRPr="00A61FF7" w:rsidRDefault="007C0E11" w:rsidP="00EC673F">
            <w:pPr>
              <w:pStyle w:val="TD"/>
            </w:pPr>
            <w:r w:rsidRPr="00A61FF7">
              <w:t>Typically high efficiency Solar cells &gt;25%</w:t>
            </w:r>
          </w:p>
          <w:p w:rsidR="007C0E11" w:rsidRPr="00A61FF7" w:rsidRDefault="007C0E11" w:rsidP="00EC673F">
            <w:pPr>
              <w:pStyle w:val="TD"/>
            </w:pPr>
            <w:r w:rsidRPr="00A61FF7">
              <w:t>Typically utilizing Lithium ion batteries</w:t>
            </w:r>
          </w:p>
        </w:tc>
        <w:tc>
          <w:tcPr>
            <w:tcW w:w="49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20%</w:t>
            </w:r>
          </w:p>
        </w:tc>
        <w:tc>
          <w:tcPr>
            <w:tcW w:w="367"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24.6%</w:t>
            </w:r>
          </w:p>
        </w:tc>
      </w:tr>
      <w:tr w:rsidR="007C0E11" w:rsidRPr="00A61FF7" w:rsidTr="009E3738">
        <w:trPr>
          <w:trHeight w:val="522"/>
        </w:trPr>
        <w:tc>
          <w:tcPr>
            <w:tcW w:w="719"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Thermal control system</w:t>
            </w:r>
          </w:p>
        </w:tc>
        <w:tc>
          <w:tcPr>
            <w:tcW w:w="174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Must keep components in their operating limits</w:t>
            </w:r>
          </w:p>
        </w:tc>
        <w:tc>
          <w:tcPr>
            <w:tcW w:w="1672" w:type="pct"/>
            <w:tcBorders>
              <w:top w:val="single" w:sz="4" w:space="0" w:color="auto"/>
              <w:left w:val="single" w:sz="4" w:space="0" w:color="auto"/>
              <w:bottom w:val="single" w:sz="4" w:space="0" w:color="auto"/>
              <w:right w:val="single" w:sz="4" w:space="0" w:color="auto"/>
            </w:tcBorders>
          </w:tcPr>
          <w:p w:rsidR="00C84924" w:rsidRDefault="007C0E11" w:rsidP="00EC673F">
            <w:pPr>
              <w:pStyle w:val="TD"/>
            </w:pPr>
            <w:r w:rsidRPr="00A61FF7">
              <w:t>Will employ heaters</w:t>
            </w:r>
          </w:p>
          <w:p w:rsidR="007C0E11" w:rsidRPr="00A61FF7" w:rsidRDefault="00C84924" w:rsidP="00EC673F">
            <w:pPr>
              <w:pStyle w:val="TD"/>
            </w:pPr>
            <w:r>
              <w:t>S</w:t>
            </w:r>
            <w:r w:rsidR="007C0E11">
              <w:t xml:space="preserve">pecialized </w:t>
            </w:r>
            <w:r w:rsidR="007C0E11" w:rsidRPr="00A61FF7">
              <w:t>radiators or louvers typically not used</w:t>
            </w:r>
          </w:p>
        </w:tc>
        <w:tc>
          <w:tcPr>
            <w:tcW w:w="496"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5%</w:t>
            </w:r>
          </w:p>
        </w:tc>
        <w:tc>
          <w:tcPr>
            <w:tcW w:w="367" w:type="pct"/>
            <w:tcBorders>
              <w:top w:val="single" w:sz="4" w:space="0" w:color="auto"/>
              <w:left w:val="single" w:sz="4" w:space="0" w:color="auto"/>
              <w:bottom w:val="single" w:sz="4" w:space="0" w:color="auto"/>
              <w:right w:val="single" w:sz="4" w:space="0" w:color="auto"/>
            </w:tcBorders>
          </w:tcPr>
          <w:p w:rsidR="007C0E11" w:rsidRPr="00A61FF7" w:rsidRDefault="007C0E11" w:rsidP="00EC673F">
            <w:pPr>
              <w:pStyle w:val="TD"/>
            </w:pPr>
            <w:r w:rsidRPr="00A61FF7">
              <w:t>1.7%</w:t>
            </w:r>
          </w:p>
        </w:tc>
      </w:tr>
      <w:tr w:rsidR="007C0E11" w:rsidRPr="00A61FF7" w:rsidTr="009E3738">
        <w:trPr>
          <w:trHeight w:val="174"/>
        </w:trPr>
        <w:tc>
          <w:tcPr>
            <w:tcW w:w="719" w:type="pct"/>
            <w:tcBorders>
              <w:top w:val="single" w:sz="4" w:space="0" w:color="auto"/>
              <w:left w:val="single" w:sz="4" w:space="0" w:color="auto"/>
              <w:bottom w:val="single" w:sz="24" w:space="0" w:color="auto"/>
              <w:right w:val="single" w:sz="4" w:space="0" w:color="auto"/>
            </w:tcBorders>
          </w:tcPr>
          <w:p w:rsidR="007C0E11" w:rsidRPr="00A61FF7" w:rsidRDefault="007C0E11" w:rsidP="00EC673F">
            <w:pPr>
              <w:pStyle w:val="TD"/>
            </w:pPr>
            <w:r w:rsidRPr="00A61FF7">
              <w:t>Payload</w:t>
            </w:r>
          </w:p>
        </w:tc>
        <w:tc>
          <w:tcPr>
            <w:tcW w:w="1746" w:type="pct"/>
            <w:tcBorders>
              <w:top w:val="single" w:sz="4" w:space="0" w:color="auto"/>
              <w:left w:val="single" w:sz="4" w:space="0" w:color="auto"/>
              <w:bottom w:val="single" w:sz="24" w:space="0" w:color="auto"/>
              <w:right w:val="single" w:sz="4" w:space="0" w:color="auto"/>
            </w:tcBorders>
          </w:tcPr>
          <w:p w:rsidR="007C0E11" w:rsidRPr="00A61FF7" w:rsidRDefault="007C0E11" w:rsidP="00EC673F">
            <w:pPr>
              <w:pStyle w:val="TD"/>
            </w:pPr>
            <w:r w:rsidRPr="00A61FF7">
              <w:t>Vary from mission to mission</w:t>
            </w:r>
          </w:p>
        </w:tc>
        <w:tc>
          <w:tcPr>
            <w:tcW w:w="1672" w:type="pct"/>
            <w:tcBorders>
              <w:top w:val="single" w:sz="4" w:space="0" w:color="auto"/>
              <w:left w:val="single" w:sz="4" w:space="0" w:color="auto"/>
              <w:bottom w:val="single" w:sz="24" w:space="0" w:color="auto"/>
              <w:right w:val="single" w:sz="4" w:space="0" w:color="auto"/>
            </w:tcBorders>
          </w:tcPr>
          <w:p w:rsidR="007C0E11" w:rsidRPr="00A61FF7" w:rsidRDefault="007C0E11" w:rsidP="00EC673F">
            <w:pPr>
              <w:pStyle w:val="TD"/>
            </w:pPr>
          </w:p>
        </w:tc>
        <w:tc>
          <w:tcPr>
            <w:tcW w:w="496" w:type="pct"/>
            <w:tcBorders>
              <w:top w:val="single" w:sz="4" w:space="0" w:color="auto"/>
              <w:left w:val="single" w:sz="4" w:space="0" w:color="auto"/>
              <w:bottom w:val="single" w:sz="24" w:space="0" w:color="auto"/>
              <w:right w:val="single" w:sz="4" w:space="0" w:color="auto"/>
            </w:tcBorders>
          </w:tcPr>
          <w:p w:rsidR="007C0E11" w:rsidRPr="00A61FF7" w:rsidRDefault="007C0E11" w:rsidP="00EC673F">
            <w:pPr>
              <w:pStyle w:val="TD"/>
            </w:pPr>
            <w:r w:rsidRPr="00A61FF7">
              <w:t>15%</w:t>
            </w:r>
          </w:p>
        </w:tc>
        <w:tc>
          <w:tcPr>
            <w:tcW w:w="367" w:type="pct"/>
            <w:tcBorders>
              <w:top w:val="single" w:sz="4" w:space="0" w:color="auto"/>
              <w:left w:val="single" w:sz="4" w:space="0" w:color="auto"/>
              <w:bottom w:val="single" w:sz="24" w:space="0" w:color="auto"/>
              <w:right w:val="single" w:sz="4" w:space="0" w:color="auto"/>
            </w:tcBorders>
          </w:tcPr>
          <w:p w:rsidR="007C0E11" w:rsidRPr="00A61FF7" w:rsidRDefault="007C0E11" w:rsidP="00EC673F">
            <w:pPr>
              <w:pStyle w:val="TD"/>
            </w:pPr>
            <w:r w:rsidRPr="00A61FF7">
              <w:t>24.4%</w:t>
            </w:r>
          </w:p>
        </w:tc>
      </w:tr>
    </w:tbl>
    <w:p w:rsidR="004321BC" w:rsidRPr="005152D4" w:rsidRDefault="004321BC" w:rsidP="007C6BA8">
      <w:pPr>
        <w:pStyle w:val="Heading3"/>
        <w:numPr>
          <w:ilvl w:val="0"/>
          <w:numId w:val="0"/>
        </w:numPr>
        <w:ind w:left="720"/>
      </w:pPr>
      <w:bookmarkStart w:id="100" w:name="_Toc204592995"/>
      <w:bookmarkStart w:id="101" w:name="_Toc204748218"/>
      <w:bookmarkStart w:id="102" w:name="_Toc207775082"/>
      <w:r w:rsidRPr="005152D4">
        <w:t>Requirements</w:t>
      </w:r>
      <w:bookmarkEnd w:id="100"/>
      <w:bookmarkEnd w:id="101"/>
      <w:bookmarkEnd w:id="102"/>
    </w:p>
    <w:p w:rsidR="004321BC" w:rsidRDefault="004321BC" w:rsidP="004321BC">
      <w:r>
        <w:t xml:space="preserve">A CubeSat must follow strict guidelines as put forth by the Cal Poly design specification documentation in order to be launched in the P-POD deployment system </w:t>
      </w:r>
      <w:sdt>
        <w:sdtPr>
          <w:rPr>
            <w:vanish/>
            <w:highlight w:val="yellow"/>
          </w:rPr>
          <w:id w:val="340609626"/>
          <w:citation/>
        </w:sdtPr>
        <w:sdtContent>
          <w:r w:rsidR="00C64352">
            <w:fldChar w:fldCharType="begin"/>
          </w:r>
          <w:r w:rsidR="000254C4">
            <w:rPr>
              <w:noProof/>
            </w:rPr>
            <w:instrText xml:space="preserve"> CITATION Hut06 \l 4105 </w:instrText>
          </w:r>
          <w:r w:rsidR="00C64352">
            <w:fldChar w:fldCharType="separate"/>
          </w:r>
          <w:r w:rsidR="00D46473">
            <w:rPr>
              <w:noProof/>
            </w:rPr>
            <w:t>(HutputtEanasin and Toorian 2006)</w:t>
          </w:r>
          <w:r w:rsidR="00C64352">
            <w:fldChar w:fldCharType="end"/>
          </w:r>
        </w:sdtContent>
      </w:sdt>
      <w:r>
        <w:t xml:space="preserve">. The design specification is shown in </w:t>
      </w:r>
      <w:fldSimple w:instr=" REF _Ref194490151 \h  \* MERGEFORMAT ">
        <w:r w:rsidR="00D46473">
          <w:t>Figure 3</w:t>
        </w:r>
      </w:fldSimple>
      <w:r>
        <w:t xml:space="preserve">, and a </w:t>
      </w:r>
      <w:r w:rsidR="00C84924">
        <w:t>reproduction of these requirments can be found in</w:t>
      </w:r>
      <w:r w:rsidR="00037A25">
        <w:t xml:space="preserve"> </w:t>
      </w:r>
      <w:r w:rsidR="00C64352">
        <w:fldChar w:fldCharType="begin"/>
      </w:r>
      <w:r w:rsidR="005130A1">
        <w:instrText xml:space="preserve"> REF _Ref207683515 \r \h </w:instrText>
      </w:r>
      <w:r w:rsidR="00C64352">
        <w:fldChar w:fldCharType="separate"/>
      </w:r>
      <w:r w:rsidR="00D46473">
        <w:t>Appendix F</w:t>
      </w:r>
      <w:r w:rsidR="00C64352">
        <w:fldChar w:fldCharType="end"/>
      </w:r>
      <w:r>
        <w:t>.</w:t>
      </w:r>
    </w:p>
    <w:p w:rsidR="004321BC" w:rsidRDefault="00FA35E9" w:rsidP="007C0E11">
      <w:r w:rsidRPr="006A1FE5">
        <w:t>Along with these guidelines, most CubeSats have a strict mass budget</w:t>
      </w:r>
      <w:r>
        <w:t>. Typically</w:t>
      </w:r>
      <w:r w:rsidRPr="006A1FE5">
        <w:t xml:space="preserve">, the structure weighs </w:t>
      </w:r>
      <w:r>
        <w:t xml:space="preserve">approximately </w:t>
      </w:r>
      <w:r w:rsidRPr="006A1FE5">
        <w:t>200-250 grams</w:t>
      </w:r>
      <w:r>
        <w:t xml:space="preserve"> which represents</w:t>
      </w:r>
      <w:r w:rsidRPr="006A1FE5">
        <w:t xml:space="preserve"> 20-25% of the standard CubeSat total mass. </w:t>
      </w:r>
      <w:r w:rsidR="004321BC">
        <w:t>Although not</w:t>
      </w:r>
      <w:r w:rsidR="004321BC" w:rsidRPr="006A1FE5">
        <w:t xml:space="preserve"> stated in the requirements document, the structure of the CubeSat must be </w:t>
      </w:r>
      <w:r w:rsidR="004321BC" w:rsidRPr="006A1FE5">
        <w:lastRenderedPageBreak/>
        <w:t xml:space="preserve">designed to deal with the stresses it will experience during launch conditions, as illustrated in </w:t>
      </w:r>
      <w:fldSimple w:instr=" REF _Ref203454792 \h  \* MERGEFORMAT ">
        <w:r w:rsidR="00D46473">
          <w:t xml:space="preserve">Figure </w:t>
        </w:r>
        <w:r w:rsidR="00D46473">
          <w:rPr>
            <w:noProof/>
          </w:rPr>
          <w:t>2</w:t>
        </w:r>
      </w:fldSimple>
      <w:r w:rsidR="000873E3">
        <w:t>.</w:t>
      </w:r>
    </w:p>
    <w:p w:rsidR="00067E9B" w:rsidRDefault="00067E9B" w:rsidP="00067E9B">
      <w:r>
        <w:t xml:space="preserve">Typically, most CubeSats strictly adhere to the Cal Poly suggestion that the frame of the CubeSat be manufactured out of </w:t>
      </w:r>
      <w:r w:rsidR="00C37B52">
        <w:t>aluminum</w:t>
      </w:r>
      <w:r>
        <w:t xml:space="preserve"> 7075 or 6061 T6. An example of this traditional approach is shown in Xi- 4 and Xi-5. Only one CubeSat, CAPE-1, has not used </w:t>
      </w:r>
      <w:r w:rsidR="00C37B52" w:rsidRPr="005152D4">
        <w:t>aluminum</w:t>
      </w:r>
      <w:r>
        <w:t xml:space="preserve"> exclusively throughout the frame. Instead, it relies on PCB material for shielding and some structural support (see </w:t>
      </w:r>
      <w:fldSimple w:instr=" REF _Ref204155279 \h  \* MERGEFORMAT ">
        <w:r w:rsidR="00D46473">
          <w:t xml:space="preserve">Table </w:t>
        </w:r>
        <w:r w:rsidR="00D46473">
          <w:rPr>
            <w:noProof/>
          </w:rPr>
          <w:t>2</w:t>
        </w:r>
      </w:fldSimple>
      <w:r>
        <w:t>).</w:t>
      </w:r>
    </w:p>
    <w:tbl>
      <w:tblPr>
        <w:tblW w:w="0" w:type="auto"/>
        <w:jc w:val="center"/>
        <w:tblLook w:val="04A0"/>
      </w:tblPr>
      <w:tblGrid>
        <w:gridCol w:w="3666"/>
      </w:tblGrid>
      <w:tr w:rsidR="00067E9B" w:rsidTr="00F90B80">
        <w:trPr>
          <w:trHeight w:val="1541"/>
          <w:jc w:val="center"/>
        </w:trPr>
        <w:tc>
          <w:tcPr>
            <w:tcW w:w="3298" w:type="dxa"/>
          </w:tcPr>
          <w:p w:rsidR="00067E9B" w:rsidRPr="006A1FE5" w:rsidRDefault="00C64352" w:rsidP="00FD1F3C">
            <w:pPr>
              <w:pStyle w:val="centerednormalpictureseqns"/>
            </w:pPr>
            <w:r>
              <w:rPr>
                <w:noProof/>
                <w:lang w:val="en-CA" w:eastAsia="en-CA"/>
              </w:rPr>
              <w:pict>
                <v:group id="_x0000_s1070" editas="canvas" style="position:absolute;margin-left:0;margin-top:.65pt;width:166.35pt;height:155.35pt;z-index:251660288;mso-position-horizontal-relative:char;mso-position-vertical-relative:line" coordorigin="2361,5826" coordsize="8977,8383">
                  <o:lock v:ext="edit" aspectratio="t"/>
                  <v:shape id="_x0000_s1071" type="#_x0000_t75" style="position:absolute;left:2361;top:5826;width:8977;height:8383" o:preferrelative="f">
                    <v:fill o:detectmouseclick="t"/>
                    <v:path o:extrusionok="t" o:connecttype="none"/>
                    <o:lock v:ext="edit" text="t"/>
                  </v:shape>
                  <v:rect id="_x0000_s1072" style="position:absolute;left:4397;top:7024;width:2514;height:7065;mso-wrap-style:none;v-text-anchor:middle" fillcolor="gray"/>
                  <v:rect id="_x0000_s1073" style="position:absolute;left:4636;top:7024;width:2036;height:6826;mso-wrap-style:none;v-text-anchor:middle" fillcolor="aqua"/>
                  <v:group id="_x0000_s1074" style="position:absolute;left:4636;top:7024;width:2071;height:2275" coordorigin="658,960" coordsize="830,912">
                    <v:group id="_x0000_s1075" style="position:absolute;left:658;top:960;width:830;height:912" coordorigin="1824,1056" coordsize="830,912">
                      <v:rect id="_x0000_s1076" style="position:absolute;left:1920;top:1152;width:624;height:720;v-text-anchor:middle">
                        <v:fill color2="fill darken(118)" angle="-45" method="linear sigma" type="gradient"/>
                      </v:rect>
                      <v:rect id="_x0000_s1077" style="position:absolute;left:1824;top:1056;width:96;height:912;v-text-anchor:middle">
                        <v:fill color2="fill darken(118)" angle="-45" method="linear sigma" type="gradient"/>
                      </v:rect>
                      <v:rect id="_x0000_s1078" style="position:absolute;left:2544;top:1056;width:110;height:912;v-text-anchor:middle">
                        <v:fill color2="fill darken(118)" angle="-45" method="linear sigma" type="gradient"/>
                      </v:rect>
                    </v:group>
                    <v:oval id="_x0000_s1079" style="position:absolute;left:816;top:1152;width:144;height:144;v-text-anchor:middle" fillcolor="#330"/>
                    <v:rect id="_x0000_s1080" style="position:absolute;left:1152;top:1152;width:192;height:96;v-text-anchor:middle" fillcolor="#330"/>
                  </v:group>
                  <v:group id="_x0000_s1081" style="position:absolute;left:4636;top:9299;width:2071;height:2275" coordorigin="658,960" coordsize="830,912">
                    <v:group id="_x0000_s1082" style="position:absolute;left:658;top:960;width:830;height:912" coordorigin="1824,1056" coordsize="830,912">
                      <v:rect id="_x0000_s1083" style="position:absolute;left:1920;top:1152;width:624;height:720;v-text-anchor:middle">
                        <v:fill color2="fill darken(118)" angle="-45" method="linear sigma" type="gradient"/>
                      </v:rect>
                      <v:rect id="_x0000_s1084" style="position:absolute;left:1824;top:1056;width:96;height:912;v-text-anchor:middle">
                        <v:fill color2="fill darken(118)" angle="-45" method="linear sigma" type="gradient"/>
                      </v:rect>
                      <v:rect id="_x0000_s1085" style="position:absolute;left:2544;top:1056;width:110;height:912;v-text-anchor:middle">
                        <v:fill color2="fill darken(118)" angle="-45" method="linear sigma" type="gradient"/>
                      </v:rect>
                    </v:group>
                    <v:oval id="_x0000_s1086" style="position:absolute;left:816;top:1152;width:144;height:144;v-text-anchor:middle" fillcolor="#330"/>
                    <v:rect id="_x0000_s1087" style="position:absolute;left:1152;top:1152;width:192;height:96;v-text-anchor:middle" fillcolor="#330"/>
                  </v:group>
                  <v:group id="_x0000_s1088" style="position:absolute;left:4636;top:11574;width:2071;height:2276" coordorigin="658,960" coordsize="830,912">
                    <v:group id="_x0000_s1089" style="position:absolute;left:658;top:960;width:830;height:912" coordorigin="1824,1056" coordsize="830,912">
                      <v:rect id="_x0000_s1090" style="position:absolute;left:1920;top:1152;width:624;height:720;v-text-anchor:middle">
                        <v:fill color2="fill darken(118)" angle="-45" method="linear sigma" type="gradient"/>
                      </v:rect>
                      <v:rect id="_x0000_s1091" style="position:absolute;left:1824;top:1056;width:96;height:912;v-text-anchor:middle">
                        <v:fill color2="fill darken(118)" angle="-45" method="linear sigma" type="gradient"/>
                      </v:rect>
                      <v:rect id="_x0000_s1092" style="position:absolute;left:2544;top:1056;width:110;height:912;v-text-anchor:middle">
                        <v:fill color2="fill darken(118)" angle="-45" method="linear sigma" type="gradient"/>
                      </v:rect>
                    </v:group>
                    <v:oval id="_x0000_s1093" style="position:absolute;left:816;top:1152;width:144;height:144;v-text-anchor:middle" fillcolor="#330"/>
                    <v:rect id="_x0000_s1094" style="position:absolute;left:1152;top:1152;width:192;height:96;v-text-anchor:middle" fillcolor="#330"/>
                  </v:group>
                  <v:oval id="_x0000_s1095" style="position:absolute;left:6073;top:13251;width:958;height:958;mso-wrap-style:none;v-text-anchor:middle" filled="f" fillcolor="#0c9" strokecolor="red" strokeweight="3pt"/>
                  <v:line id="_x0000_s1096" style="position:absolute;flip:x;mso-wrap-style:none;v-text-anchor:middle" from="7031,12892" to="8109,13610" strokeweight="3pt">
                    <v:stroke endarrow="block" endarrowwidth="wide" endarrowlength="long"/>
                  </v:line>
                  <v:rect id="_x0000_s1097" style="position:absolute;left:4277;top:6425;width:2515;height:239;rotation:-945469fd;mso-wrap-style:none;v-text-anchor:middle" fillcolor="gray"/>
                  <v:shapetype id="_x0000_t202" coordsize="21600,21600" o:spt="202" path="m,l,21600r21600,l21600,xe">
                    <v:stroke joinstyle="miter"/>
                    <v:path gradientshapeok="t" o:connecttype="rect"/>
                  </v:shapetype>
                  <v:shape id="_x0000_s1098" type="#_x0000_t202" style="position:absolute;left:7989;top:11573;width:3349;height:2277;v-text-anchor:top-baseline" filled="f" fillcolor="#0c9" stroked="f">
                    <v:textbox style="mso-next-textbox:#_x0000_s1098" inset=".94631mm,.47314mm,.94631mm,.47314mm">
                      <w:txbxContent>
                        <w:p w:rsidR="00D46473" w:rsidRDefault="00D46473" w:rsidP="00067E9B">
                          <w:pPr>
                            <w:pStyle w:val="Table"/>
                          </w:pPr>
                          <w:r w:rsidRPr="006A1FE5">
                            <w:t>Maximum Stress</w:t>
                          </w:r>
                        </w:p>
                        <w:p w:rsidR="00D46473" w:rsidRPr="006A1FE5" w:rsidRDefault="00D46473" w:rsidP="00067E9B">
                          <w:pPr>
                            <w:pStyle w:val="Table"/>
                          </w:pPr>
                          <w:r w:rsidRPr="006A1FE5">
                            <w:t>0.011kgf/mm2</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99" type="#_x0000_t67" style="position:absolute;left:2361;top:8700;width:1437;height:3593;v-text-anchor:middle" fillcolor="red">
                    <v:textbox style="mso-next-textbox:#_x0000_s1099" inset=".94631mm,.47314mm,.94631mm,.47314mm">
                      <w:txbxContent>
                        <w:p w:rsidR="00D46473" w:rsidRPr="006A1FE5" w:rsidRDefault="00D46473" w:rsidP="00067E9B"/>
                      </w:txbxContent>
                    </v:textbox>
                  </v:shape>
                  <v:oval id="_x0000_s1100" style="position:absolute;left:4277;top:13251;width:958;height:958;mso-wrap-style:none;v-text-anchor:middle" filled="f" fillcolor="#0c9" strokecolor="red" strokeweight="3pt"/>
                  <v:shape id="_x0000_s1101" type="#_x0000_t202" style="position:absolute;left:2642;top:8790;width:842;height:2570" filled="f" fillcolor="#0c9" stroked="f">
                    <v:textbox style="layout-flow:vertical-ideographic;mso-next-textbox:#_x0000_s1101" inset=".94631mm,.47314mm,.94631mm,.47314mm">
                      <w:txbxContent>
                        <w:p w:rsidR="00D46473" w:rsidRPr="006A1FE5" w:rsidRDefault="00D46473" w:rsidP="00067E9B">
                          <w:pPr>
                            <w:pStyle w:val="Tablesdefaultsize"/>
                          </w:pPr>
                          <w:r w:rsidRPr="006A1FE5">
                            <w:t>7.7g max</w:t>
                          </w:r>
                        </w:p>
                      </w:txbxContent>
                    </v:textbox>
                  </v:shape>
                </v:group>
              </w:pict>
            </w:r>
            <w:r>
              <w:rPr>
                <w:noProof/>
                <w:lang w:val="en-CA" w:eastAsia="en-CA"/>
              </w:rPr>
              <w:pict>
                <v:shape id="_x0000_s1102" type="#_x0000_t202" style="position:absolute;left:0;text-align:left;margin-left:93.75pt;margin-top:.65pt;width:64.8pt;height:16.3pt;z-index:251661312;v-text-anchor:top-baseline" filled="f" fillcolor="#0c9" stroked="f">
                  <v:textbox style="mso-next-textbox:#_x0000_s1102" inset=".94631mm,.47314mm,.94631mm,.47314mm">
                    <w:txbxContent>
                      <w:p w:rsidR="00D46473" w:rsidRPr="006A1FE5" w:rsidRDefault="00D46473" w:rsidP="00067E9B">
                        <w:r w:rsidRPr="006A1FE5">
                          <w:rPr>
                            <w:rFonts w:eastAsia="Times New Roman"/>
                          </w:rPr>
                          <w:t>P-POD</w:t>
                        </w:r>
                      </w:p>
                    </w:txbxContent>
                  </v:textbox>
                </v:shape>
              </w:pict>
            </w:r>
            <w:r w:rsidR="00067E9B">
              <w:rPr>
                <w:noProof/>
                <w:lang w:val="en-CA" w:eastAsia="en-CA" w:bidi="ar-SA"/>
              </w:rPr>
              <w:drawing>
                <wp:inline distT="0" distB="0" distL="0" distR="0">
                  <wp:extent cx="2190750" cy="2000250"/>
                  <wp:effectExtent l="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t="-99977" b="99977"/>
                          <a:stretch>
                            <a:fillRect/>
                          </a:stretch>
                        </pic:blipFill>
                        <pic:spPr bwMode="auto">
                          <a:xfrm>
                            <a:off x="0" y="0"/>
                            <a:ext cx="2190750" cy="2000250"/>
                          </a:xfrm>
                          <a:prstGeom prst="rect">
                            <a:avLst/>
                          </a:prstGeom>
                          <a:noFill/>
                          <a:ln w="9525" algn="ctr">
                            <a:noFill/>
                            <a:miter lim="800000"/>
                            <a:headEnd/>
                            <a:tailEnd/>
                          </a:ln>
                        </pic:spPr>
                      </pic:pic>
                    </a:graphicData>
                  </a:graphic>
                </wp:inline>
              </w:drawing>
            </w:r>
          </w:p>
        </w:tc>
      </w:tr>
    </w:tbl>
    <w:p w:rsidR="00067E9B" w:rsidRDefault="00067E9B" w:rsidP="00067E9B">
      <w:pPr>
        <w:pStyle w:val="Caption"/>
        <w:rPr>
          <w:vanish/>
        </w:rPr>
      </w:pPr>
      <w:bookmarkStart w:id="103" w:name="_Ref203454792"/>
      <w:bookmarkStart w:id="104" w:name="_Toc207775177"/>
      <w:bookmarkStart w:id="105" w:name="_Ref158212538"/>
      <w:bookmarkStart w:id="106" w:name="_Toc159045589"/>
      <w:bookmarkStart w:id="107" w:name="_Toc159045722"/>
      <w:bookmarkStart w:id="108" w:name="_Toc159051368"/>
      <w:bookmarkStart w:id="109" w:name="_Toc159083875"/>
      <w:bookmarkStart w:id="110" w:name="_Toc162859086"/>
      <w:bookmarkStart w:id="111" w:name="_Ref158212556"/>
      <w:r>
        <w:t xml:space="preserve">Figure </w:t>
      </w:r>
      <w:fldSimple w:instr=" SEQ Figure \* ARABIC ">
        <w:r w:rsidR="00D46473">
          <w:rPr>
            <w:noProof/>
          </w:rPr>
          <w:t>2</w:t>
        </w:r>
      </w:fldSimple>
      <w:bookmarkEnd w:id="103"/>
      <w:r>
        <w:t xml:space="preserve">: Location of highest stress </w:t>
      </w:r>
      <w:sdt>
        <w:sdtPr>
          <w:rPr>
            <w:vanish/>
            <w:highlight w:val="yellow"/>
          </w:rPr>
          <w:id w:val="1503352067"/>
          <w:citation/>
        </w:sdtPr>
        <w:sdtContent>
          <w:r w:rsidR="00C64352">
            <w:fldChar w:fldCharType="begin"/>
          </w:r>
          <w:r>
            <w:rPr>
              <w:lang w:val="en-CA"/>
            </w:rPr>
            <w:instrText xml:space="preserve"> CITATION Int01 \l 4105  </w:instrText>
          </w:r>
          <w:r w:rsidR="00C64352">
            <w:fldChar w:fldCharType="separate"/>
          </w:r>
          <w:r w:rsidR="00D46473" w:rsidRPr="00D46473">
            <w:rPr>
              <w:noProof/>
              <w:lang w:val="en-CA"/>
            </w:rPr>
            <w:t>(Intelligent Space Systems Laboratory 2001)</w:t>
          </w:r>
          <w:bookmarkEnd w:id="104"/>
          <w:r w:rsidR="00C64352">
            <w:fldChar w:fldCharType="end"/>
          </w:r>
        </w:sdtContent>
      </w:sdt>
    </w:p>
    <w:p w:rsidR="00F90B80" w:rsidRPr="00F90B80" w:rsidRDefault="00F90B80" w:rsidP="00F90B80">
      <w:pPr>
        <w:rPr>
          <w:lang w:val="en-US" w:bidi="en-US"/>
        </w:rPr>
      </w:pPr>
    </w:p>
    <w:bookmarkEnd w:id="105"/>
    <w:bookmarkEnd w:id="106"/>
    <w:bookmarkEnd w:id="107"/>
    <w:bookmarkEnd w:id="108"/>
    <w:bookmarkEnd w:id="109"/>
    <w:bookmarkEnd w:id="110"/>
    <w:bookmarkEnd w:id="111"/>
    <w:p w:rsidR="007C0E11" w:rsidRPr="006A1FE5" w:rsidRDefault="003507BF" w:rsidP="007C0E11">
      <w:pPr>
        <w:pStyle w:val="centerednormalpictureseqns"/>
      </w:pPr>
      <w:r>
        <w:rPr>
          <w:noProof/>
          <w:lang w:val="en-CA" w:eastAsia="en-CA" w:bidi="ar-SA"/>
        </w:rPr>
        <w:drawing>
          <wp:inline distT="0" distB="0" distL="0" distR="0">
            <wp:extent cx="4416950" cy="3070746"/>
            <wp:effectExtent l="19050" t="0" r="26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2" cstate="print"/>
                    <a:srcRect/>
                    <a:stretch>
                      <a:fillRect/>
                    </a:stretch>
                  </pic:blipFill>
                  <pic:spPr bwMode="auto">
                    <a:xfrm>
                      <a:off x="0" y="0"/>
                      <a:ext cx="4433001" cy="3081905"/>
                    </a:xfrm>
                    <a:prstGeom prst="rect">
                      <a:avLst/>
                    </a:prstGeom>
                    <a:noFill/>
                    <a:ln w="9525">
                      <a:noFill/>
                      <a:miter lim="800000"/>
                      <a:headEnd/>
                      <a:tailEnd/>
                    </a:ln>
                  </pic:spPr>
                </pic:pic>
              </a:graphicData>
            </a:graphic>
          </wp:inline>
        </w:drawing>
      </w:r>
    </w:p>
    <w:p w:rsidR="007C0E11" w:rsidRDefault="007C0E11" w:rsidP="007C0E11">
      <w:pPr>
        <w:pStyle w:val="Caption"/>
      </w:pPr>
      <w:bookmarkStart w:id="112" w:name="_Ref194490151"/>
      <w:bookmarkStart w:id="113" w:name="_Toc207775178"/>
      <w:r>
        <w:t xml:space="preserve">Figure </w:t>
      </w:r>
      <w:fldSimple w:instr=" SEQ Figure \* ARABIC ">
        <w:r w:rsidR="00D46473">
          <w:rPr>
            <w:noProof/>
          </w:rPr>
          <w:t>3</w:t>
        </w:r>
      </w:fldSimple>
      <w:bookmarkEnd w:id="112"/>
      <w:r>
        <w:t>:</w:t>
      </w:r>
      <w:r w:rsidRPr="00864188">
        <w:t xml:space="preserve"> </w:t>
      </w:r>
      <w:r>
        <w:t xml:space="preserve">CubeSat Specification drawing </w:t>
      </w:r>
      <w:fldSimple w:instr=" CITATION Hut06 \p 7 \l 4105  ">
        <w:r w:rsidR="00D46473">
          <w:rPr>
            <w:noProof/>
          </w:rPr>
          <w:t>(HutputtEanasin and Toorian 2006, 7)</w:t>
        </w:r>
        <w:bookmarkEnd w:id="113"/>
      </w:fldSimple>
    </w:p>
    <w:p w:rsidR="007C0E11" w:rsidRPr="008F31F5" w:rsidRDefault="00C848BD" w:rsidP="007C0E11">
      <w:pPr>
        <w:pStyle w:val="Heading2"/>
        <w:suppressLineNumbers/>
      </w:pPr>
      <w:bookmarkStart w:id="114" w:name="_Toc194472041"/>
      <w:bookmarkStart w:id="115" w:name="_Toc194472241"/>
      <w:bookmarkStart w:id="116" w:name="_Toc194484248"/>
      <w:bookmarkStart w:id="117" w:name="_Toc194488689"/>
      <w:bookmarkStart w:id="118" w:name="_Ref199822973"/>
      <w:bookmarkStart w:id="119" w:name="_Toc200387045"/>
      <w:bookmarkStart w:id="120" w:name="_Toc200387743"/>
      <w:bookmarkStart w:id="121" w:name="_Toc200388014"/>
      <w:bookmarkStart w:id="122" w:name="_Toc204748219"/>
      <w:bookmarkStart w:id="123" w:name="_Toc207775083"/>
      <w:r>
        <w:lastRenderedPageBreak/>
        <w:t xml:space="preserve">Attitude and </w:t>
      </w:r>
      <w:r w:rsidR="007C0E11" w:rsidRPr="008F31F5">
        <w:t>Orbi</w:t>
      </w:r>
      <w:r>
        <w:t>t Determination and Control S</w:t>
      </w:r>
      <w:r w:rsidR="007C0E11" w:rsidRPr="008F31F5">
        <w:t>ystem</w:t>
      </w:r>
      <w:bookmarkEnd w:id="114"/>
      <w:bookmarkEnd w:id="115"/>
      <w:bookmarkEnd w:id="116"/>
      <w:bookmarkEnd w:id="117"/>
      <w:bookmarkEnd w:id="118"/>
      <w:bookmarkEnd w:id="119"/>
      <w:bookmarkEnd w:id="120"/>
      <w:bookmarkEnd w:id="121"/>
      <w:bookmarkEnd w:id="122"/>
      <w:bookmarkEnd w:id="123"/>
    </w:p>
    <w:p w:rsidR="007C0E11" w:rsidRDefault="007C0E11" w:rsidP="007C0E11">
      <w:pPr>
        <w:numPr>
          <w:ins w:id="124" w:author="Mike Alger" w:date="2007-02-09T00:16:00Z"/>
        </w:numPr>
      </w:pPr>
      <w:r>
        <w:t xml:space="preserve">The </w:t>
      </w:r>
      <w:r w:rsidR="004321BC">
        <w:t xml:space="preserve">performance of the </w:t>
      </w:r>
      <w:r>
        <w:t xml:space="preserve">AOCS </w:t>
      </w:r>
      <w:r w:rsidR="004321BC">
        <w:t>is dictated by</w:t>
      </w:r>
      <w:r>
        <w:t xml:space="preserve"> the pointing requirements defined by the payload and communications subsystems. There are typically four components to an AOCS; orbit determination, orbit control, attitude determination, and attitude control.</w:t>
      </w:r>
      <w:r w:rsidR="00152084">
        <w:t xml:space="preserve"> </w:t>
      </w:r>
      <w:r>
        <w:t xml:space="preserve">On some CubeSats, orbital position is determined by orbit propagation </w:t>
      </w:r>
      <w:fldSimple w:instr=" CITATION Wis04 \l 4105 ">
        <w:r w:rsidR="00D46473">
          <w:rPr>
            <w:noProof/>
          </w:rPr>
          <w:t>(Wisiewski 2004)</w:t>
        </w:r>
      </w:fldSimple>
      <w:r w:rsidR="005130A1">
        <w:t>, while some newer CubeSat</w:t>
      </w:r>
      <w:r>
        <w:t xml:space="preserve"> </w:t>
      </w:r>
      <w:r w:rsidR="004321BC">
        <w:t>designs include</w:t>
      </w:r>
      <w:r>
        <w:t xml:space="preserve"> low power commercial GPS receivers along with orbital propagation to obtain a better estimate </w:t>
      </w:r>
      <w:fldSimple w:instr=" CITATION Spa07 \l 4105 ">
        <w:r w:rsidR="00D46473">
          <w:rPr>
            <w:noProof/>
          </w:rPr>
          <w:t>(Space Flight Lab 2007)</w:t>
        </w:r>
      </w:fldSimple>
      <w:r>
        <w:t>. Traditionally</w:t>
      </w:r>
      <w:r w:rsidR="00067E9B">
        <w:t>, a</w:t>
      </w:r>
      <w:r>
        <w:t xml:space="preserve"> CubeSat do</w:t>
      </w:r>
      <w:r w:rsidR="00067E9B">
        <w:t>es</w:t>
      </w:r>
      <w:r>
        <w:t xml:space="preserve"> not require orbital control because</w:t>
      </w:r>
      <w:r w:rsidR="00067E9B">
        <w:t>,</w:t>
      </w:r>
      <w:r>
        <w:t xml:space="preserve"> during its short lifespan (typically 1-2 years)</w:t>
      </w:r>
      <w:r w:rsidR="00067E9B">
        <w:t>,</w:t>
      </w:r>
      <w:r>
        <w:t xml:space="preserve"> the satellite will not experience a large </w:t>
      </w:r>
      <w:r w:rsidR="004321BC">
        <w:t xml:space="preserve">orbital </w:t>
      </w:r>
      <w:r>
        <w:t xml:space="preserve">drift </w:t>
      </w:r>
      <w:r w:rsidR="004321BC">
        <w:t xml:space="preserve">due to </w:t>
      </w:r>
      <w:r>
        <w:t>environmental forces.</w:t>
      </w:r>
      <w:r w:rsidDel="001A5F94">
        <w:t xml:space="preserve"> </w:t>
      </w:r>
      <w:r>
        <w:t>However</w:t>
      </w:r>
      <w:r w:rsidR="00067E9B">
        <w:t>,</w:t>
      </w:r>
      <w:r>
        <w:t xml:space="preserve"> the upcoming CanX-2 will fly with an experimental nano–propulsion system that could potentially change this trend </w:t>
      </w:r>
      <w:fldSimple w:instr=" CITATION Spa071 \l 4105 ">
        <w:r w:rsidR="00D46473">
          <w:rPr>
            <w:noProof/>
          </w:rPr>
          <w:t>(Space Flight Lab 2007)</w:t>
        </w:r>
      </w:fldSimple>
      <w:r>
        <w:t xml:space="preserve">. The third component of the AOCS is attitude determination. </w:t>
      </w:r>
      <w:r w:rsidR="004321BC">
        <w:t>S</w:t>
      </w:r>
      <w:r>
        <w:t xml:space="preserve">ome commonly </w:t>
      </w:r>
      <w:r w:rsidR="004321BC">
        <w:t xml:space="preserve">used attitude determination </w:t>
      </w:r>
      <w:r>
        <w:t>sensors</w:t>
      </w:r>
      <w:r w:rsidR="004321BC">
        <w:t xml:space="preserve"> on CubeSats are</w:t>
      </w:r>
      <w:r>
        <w:t xml:space="preserve">: magnetometers, optical sensors, and gyroscopes. </w:t>
      </w:r>
    </w:p>
    <w:p w:rsidR="004321BC" w:rsidRDefault="004321BC" w:rsidP="004321BC">
      <w:r>
        <w:t>Magnetometers work by determining the orientation of the Earth’s magnetic field with respect to the sensor. This information along with satellite location with respect to the Ea</w:t>
      </w:r>
      <w:r w:rsidR="00A40379">
        <w:t xml:space="preserve">rth allows the determination of one of the two required vectors to </w:t>
      </w:r>
      <w:r w:rsidR="002F3EC6">
        <w:t xml:space="preserve">fully </w:t>
      </w:r>
      <w:r w:rsidR="00A40379">
        <w:t>determin</w:t>
      </w:r>
      <w:r w:rsidR="002F3EC6">
        <w:t>e</w:t>
      </w:r>
      <w:r w:rsidR="00A40379">
        <w:t xml:space="preserve"> attitude</w:t>
      </w:r>
      <w:r>
        <w:t>. Optical sensors, such as</w:t>
      </w:r>
      <w:r w:rsidR="000254C4">
        <w:t xml:space="preserve"> digital</w:t>
      </w:r>
      <w:r>
        <w:t xml:space="preserve"> sun sensors,</w:t>
      </w:r>
      <w:r w:rsidR="00A40379">
        <w:t xml:space="preserve"> can provide the other vector and</w:t>
      </w:r>
      <w:r>
        <w:t xml:space="preserve"> determine the spacecraft’s orientation by utilizing thin slits and linear arrays of photo sensitive circuits. When the light strikes the slit at a certain angle, certain elements of the photo array are activated. Other optical sensors such as star trackers can be used to determine the spacecraft’s attitude. However commercial off the shelf components are typically too heavy and power demanding to be implemented on the typical CubeSat.  The last types of common sensors used to determine a CubeSat’s attitude are inertial sensors (gyroscopes). However</w:t>
      </w:r>
      <w:r w:rsidR="00067E9B">
        <w:t>,</w:t>
      </w:r>
      <w:r>
        <w:t xml:space="preserve"> these devices are prone to drifting away from the true values and are only accurate for short periods of time. Hence</w:t>
      </w:r>
      <w:r w:rsidR="00067E9B">
        <w:t>,</w:t>
      </w:r>
      <w:r>
        <w:t xml:space="preserve"> they are typically used in conjunction with other sensors.</w:t>
      </w:r>
    </w:p>
    <w:p w:rsidR="007C0E11" w:rsidRDefault="002F3EC6" w:rsidP="007C0E11">
      <w:r>
        <w:t xml:space="preserve"> As most</w:t>
      </w:r>
      <w:r w:rsidR="007C0E11">
        <w:t xml:space="preserve"> CubeSats have differing pointing requirements</w:t>
      </w:r>
      <w:r w:rsidR="00BB0AD8">
        <w:t>,</w:t>
      </w:r>
      <w:r w:rsidR="007C0E11">
        <w:t xml:space="preserve"> they employ vastly different methods of attitude control.  The AAU CubeSat, KUTESat, and the CanX series all employed magnetic torquers to de-tumble or control the attitude of the spacecraft </w:t>
      </w:r>
      <w:fldSimple w:instr=" CITATION Wis04 \l 4105 ">
        <w:r w:rsidR="00D46473">
          <w:rPr>
            <w:noProof/>
          </w:rPr>
          <w:t>(Wisiewski 2004)</w:t>
        </w:r>
      </w:fldSimple>
      <w:r w:rsidR="007C0E11">
        <w:t xml:space="preserve">, </w:t>
      </w:r>
      <w:sdt>
        <w:sdtPr>
          <w:rPr>
            <w:vanish/>
            <w:highlight w:val="yellow"/>
          </w:rPr>
          <w:id w:val="1503353847"/>
          <w:citation/>
        </w:sdtPr>
        <w:sdtContent>
          <w:fldSimple w:instr=" CITATION Vil05 \t  \l 4105  ">
            <w:r w:rsidR="00D46473">
              <w:rPr>
                <w:noProof/>
              </w:rPr>
              <w:t>(Villa 2005)</w:t>
            </w:r>
          </w:fldSimple>
        </w:sdtContent>
      </w:sdt>
      <w:r w:rsidR="007C0E11">
        <w:t xml:space="preserve">, </w:t>
      </w:r>
      <w:fldSimple w:instr=" CITATION Wan04 \l 4105 ">
        <w:r w:rsidR="00D46473">
          <w:rPr>
            <w:noProof/>
          </w:rPr>
          <w:t>(Wang 2004)</w:t>
        </w:r>
      </w:fldSimple>
      <w:r w:rsidR="004321BC">
        <w:t>.</w:t>
      </w:r>
      <w:r w:rsidR="007C0E11">
        <w:t xml:space="preserve"> Other CubeSats such as </w:t>
      </w:r>
      <w:r w:rsidR="004321BC">
        <w:t>the Xi-series from Intelligent S</w:t>
      </w:r>
      <w:r w:rsidR="007C0E11">
        <w:t xml:space="preserve">pace </w:t>
      </w:r>
      <w:r w:rsidR="004321BC">
        <w:t>S</w:t>
      </w:r>
      <w:r w:rsidR="007C0E11">
        <w:t xml:space="preserve">ystems </w:t>
      </w:r>
      <w:r w:rsidR="004321BC">
        <w:t>L</w:t>
      </w:r>
      <w:r w:rsidR="007C0E11">
        <w:t xml:space="preserve">aboratory (ISSL) in Tokyo and Quakesat from Stanford have utilized passive magnetic stabilization and gravity gradient methods of attitude control </w:t>
      </w:r>
      <w:fldSimple w:instr=" CITATION Int08 \l 4105 ">
        <w:r w:rsidR="00D46473">
          <w:rPr>
            <w:noProof/>
          </w:rPr>
          <w:t>(Intelligent Space Systems Laboratory 2008)</w:t>
        </w:r>
      </w:fldSimple>
      <w:r w:rsidR="007C0E11">
        <w:t xml:space="preserve"> </w:t>
      </w:r>
      <w:fldSimple w:instr=" CITATION Ble04 \l 4105 ">
        <w:r w:rsidR="00D46473">
          <w:rPr>
            <w:noProof/>
          </w:rPr>
          <w:t xml:space="preserve">(Bleier, </w:t>
        </w:r>
        <w:r w:rsidR="00D46473">
          <w:rPr>
            <w:noProof/>
          </w:rPr>
          <w:lastRenderedPageBreak/>
          <w:t>et al. 2004)</w:t>
        </w:r>
      </w:fldSimple>
      <w:r w:rsidR="007C0E11">
        <w:t>. Finally</w:t>
      </w:r>
      <w:r w:rsidR="00BB0AD8">
        <w:t>,</w:t>
      </w:r>
      <w:r w:rsidR="007C0E11">
        <w:t xml:space="preserve"> some CubeSats such as CUTE-I have been designed without any attitude control </w:t>
      </w:r>
      <w:fldSimple w:instr=" CITATION Lab06 \l 4105 ">
        <w:r w:rsidR="00D46473">
          <w:rPr>
            <w:noProof/>
          </w:rPr>
          <w:t>(Lab for Space Systems 2006)</w:t>
        </w:r>
      </w:fldSimple>
      <w:r w:rsidR="007C0E11">
        <w:t>. A summary of AOCS’s implemented on CubeSats is presented in</w:t>
      </w:r>
      <w:r w:rsidR="008D577C">
        <w:t xml:space="preserve"> </w:t>
      </w:r>
      <w:r w:rsidR="00C64352">
        <w:fldChar w:fldCharType="begin"/>
      </w:r>
      <w:r w:rsidR="008D577C">
        <w:instrText xml:space="preserve"> REF _Ref204681474 \h </w:instrText>
      </w:r>
      <w:r w:rsidR="00C64352">
        <w:fldChar w:fldCharType="separate"/>
      </w:r>
      <w:r w:rsidR="00D46473">
        <w:t xml:space="preserve">Table </w:t>
      </w:r>
      <w:r w:rsidR="00D46473">
        <w:rPr>
          <w:noProof/>
        </w:rPr>
        <w:t>4</w:t>
      </w:r>
      <w:r w:rsidR="00C64352">
        <w:fldChar w:fldCharType="end"/>
      </w:r>
      <w:r w:rsidR="007C0E11">
        <w:t>.</w:t>
      </w:r>
    </w:p>
    <w:p w:rsidR="007C0E11" w:rsidRPr="008F31F5" w:rsidRDefault="007C0E11" w:rsidP="007C0E11">
      <w:pPr>
        <w:pStyle w:val="Heading2"/>
      </w:pPr>
      <w:bookmarkStart w:id="125" w:name="_Toc194472043"/>
      <w:bookmarkStart w:id="126" w:name="_Toc194472243"/>
      <w:bookmarkStart w:id="127" w:name="_Toc194484250"/>
      <w:bookmarkStart w:id="128" w:name="_Toc194488691"/>
      <w:bookmarkStart w:id="129" w:name="_Toc200387046"/>
      <w:bookmarkStart w:id="130" w:name="_Toc200387744"/>
      <w:bookmarkStart w:id="131" w:name="_Toc200388015"/>
      <w:bookmarkStart w:id="132" w:name="_Toc204748220"/>
      <w:bookmarkStart w:id="133" w:name="_Toc207775084"/>
      <w:r w:rsidRPr="008F31F5">
        <w:t>Communications</w:t>
      </w:r>
      <w:bookmarkEnd w:id="125"/>
      <w:bookmarkEnd w:id="126"/>
      <w:bookmarkEnd w:id="127"/>
      <w:bookmarkEnd w:id="128"/>
      <w:bookmarkEnd w:id="129"/>
      <w:bookmarkEnd w:id="130"/>
      <w:bookmarkEnd w:id="131"/>
      <w:bookmarkEnd w:id="132"/>
      <w:bookmarkEnd w:id="133"/>
    </w:p>
    <w:p w:rsidR="007C0E11" w:rsidRDefault="007C0E11" w:rsidP="007C0E11">
      <w:r>
        <w:t>All</w:t>
      </w:r>
      <w:r w:rsidRPr="00366CF3">
        <w:t xml:space="preserve"> missions require some data to be sent bac</w:t>
      </w:r>
      <w:r>
        <w:t>k to a ground station, and</w:t>
      </w:r>
      <w:r w:rsidR="00BB0AD8">
        <w:t>,</w:t>
      </w:r>
      <w:r>
        <w:t xml:space="preserve"> </w:t>
      </w:r>
      <w:r w:rsidRPr="00366CF3">
        <w:t>depending on the mission requirements</w:t>
      </w:r>
      <w:r w:rsidR="00BB0AD8">
        <w:t>,</w:t>
      </w:r>
      <w:r w:rsidRPr="00366CF3">
        <w:t xml:space="preserve"> there are different methods of transmitting the data. For most CubeSats</w:t>
      </w:r>
      <w:r w:rsidR="00BB0AD8">
        <w:t>,</w:t>
      </w:r>
      <w:r w:rsidRPr="00366CF3">
        <w:t xml:space="preserve"> there is a </w:t>
      </w:r>
      <w:r>
        <w:t>b</w:t>
      </w:r>
      <w:r w:rsidRPr="00366CF3">
        <w:t>eacon</w:t>
      </w:r>
      <w:r>
        <w:t>,</w:t>
      </w:r>
      <w:r w:rsidRPr="00366CF3">
        <w:t xml:space="preserve"> or a </w:t>
      </w:r>
      <w:r>
        <w:t>b</w:t>
      </w:r>
      <w:r w:rsidRPr="00366CF3">
        <w:t>eacon mode</w:t>
      </w:r>
      <w:r w:rsidR="00BB0AD8">
        <w:t>,</w:t>
      </w:r>
      <w:r w:rsidRPr="00366CF3">
        <w:t xml:space="preserve"> that transmit</w:t>
      </w:r>
      <w:r>
        <w:t>s</w:t>
      </w:r>
      <w:r w:rsidRPr="00366CF3">
        <w:t xml:space="preserve"> </w:t>
      </w:r>
      <w:r w:rsidR="00BB0AD8">
        <w:t>a</w:t>
      </w:r>
      <w:r w:rsidRPr="00366CF3">
        <w:t xml:space="preserve"> CubeSat</w:t>
      </w:r>
      <w:r w:rsidR="00BB0AD8">
        <w:t>’</w:t>
      </w:r>
      <w:r w:rsidRPr="00366CF3">
        <w:t>s call sign</w:t>
      </w:r>
      <w:r>
        <w:t xml:space="preserve"> and basic housekeeping data. In addition to the beacon</w:t>
      </w:r>
      <w:r w:rsidR="00FD1F3C">
        <w:t>,</w:t>
      </w:r>
      <w:r>
        <w:t xml:space="preserve"> there is usually a</w:t>
      </w:r>
      <w:r w:rsidRPr="00366CF3">
        <w:t xml:space="preserve"> more elaborate downlink</w:t>
      </w:r>
      <w:r>
        <w:t xml:space="preserve"> that operates as a data radio. These data radio links can be based on older modems and have speeds as low as 1200 bps or they can be newer amateur data radios that transmit at</w:t>
      </w:r>
      <w:r w:rsidRPr="00366CF3">
        <w:t xml:space="preserve"> 9600 bps</w:t>
      </w:r>
      <w:r>
        <w:t xml:space="preserve">. The first CubeSats were operated on amateur radio frequencies, and the developers of these CubeSats published their downlink frequencies so amateur operators could listen </w:t>
      </w:r>
      <w:r w:rsidR="004321BC">
        <w:t>to the CubeSats</w:t>
      </w:r>
      <w:r>
        <w:t>. This practice is a fairly popular means of relaying data to and from the CubeSats and can save the cost of setting up multiple ground stations.</w:t>
      </w:r>
      <w:r w:rsidR="00A40379">
        <w:t xml:space="preserve"> </w:t>
      </w:r>
      <w:r>
        <w:t>Onboard the satellite</w:t>
      </w:r>
      <w:r w:rsidR="00FD1F3C">
        <w:t>,</w:t>
      </w:r>
      <w:r>
        <w:t xml:space="preserve"> a typical setup has a terminal node controller (TNC) connected to both an amateur handheld radio and the main onboard computer. This TNC will often handle the translation of the baseband signals (simply an audio signal) from the radio to digital signals (typically UART data streams) and vice versa. It should be noted that most CubeSats do no</w:t>
      </w:r>
      <w:r w:rsidR="004321BC">
        <w:t>t transmit faster than 1200bps</w:t>
      </w:r>
      <w:r w:rsidR="00FD1F3C">
        <w:t>,</w:t>
      </w:r>
      <w:r w:rsidR="004321BC">
        <w:t xml:space="preserve"> </w:t>
      </w:r>
      <w:r>
        <w:t>as most amateur radio equip</w:t>
      </w:r>
      <w:r w:rsidR="004321BC">
        <w:t>ment is designed for this speed</w:t>
      </w:r>
      <w:r w:rsidR="000254C4">
        <w:t>,</w:t>
      </w:r>
      <w:r>
        <w:t xml:space="preserve"> although there are a few exceptions using newer amateur radio data formats. A summary of radio configurations </w:t>
      </w:r>
      <w:r w:rsidR="00A40379">
        <w:t xml:space="preserve">used on </w:t>
      </w:r>
      <w:r w:rsidR="000E4F5B">
        <w:t>previous CubeSats</w:t>
      </w:r>
      <w:r>
        <w:t xml:space="preserve"> is given in</w:t>
      </w:r>
      <w:r w:rsidR="008D577C">
        <w:t xml:space="preserve"> </w:t>
      </w:r>
      <w:r w:rsidR="00C64352">
        <w:fldChar w:fldCharType="begin"/>
      </w:r>
      <w:r w:rsidR="008D577C">
        <w:instrText xml:space="preserve"> REF _Ref204681496 \h </w:instrText>
      </w:r>
      <w:r w:rsidR="00C64352">
        <w:fldChar w:fldCharType="separate"/>
      </w:r>
      <w:r w:rsidR="00D46473">
        <w:t xml:space="preserve">Table </w:t>
      </w:r>
      <w:r w:rsidR="00D46473">
        <w:rPr>
          <w:noProof/>
        </w:rPr>
        <w:t>5</w:t>
      </w:r>
      <w:r w:rsidR="00C64352">
        <w:fldChar w:fldCharType="end"/>
      </w:r>
      <w:r>
        <w:t>.</w:t>
      </w:r>
    </w:p>
    <w:p w:rsidR="00FD1F3C" w:rsidRPr="006A1FE5" w:rsidRDefault="00FD1F3C" w:rsidP="00FD1F3C">
      <w:pPr>
        <w:pStyle w:val="Caption"/>
      </w:pPr>
      <w:bookmarkStart w:id="134" w:name="_Ref159126110"/>
      <w:bookmarkStart w:id="135" w:name="_Ref204681474"/>
      <w:bookmarkStart w:id="136" w:name="_Toc159084661"/>
      <w:bookmarkStart w:id="137" w:name="_Toc159084690"/>
      <w:bookmarkStart w:id="138" w:name="_Toc162859080"/>
      <w:bookmarkStart w:id="139" w:name="_Toc207775243"/>
      <w:r>
        <w:t xml:space="preserve">Table </w:t>
      </w:r>
      <w:fldSimple w:instr=" SEQ Table \* ARABIC ">
        <w:r w:rsidR="00D46473">
          <w:rPr>
            <w:noProof/>
          </w:rPr>
          <w:t>4</w:t>
        </w:r>
      </w:fldSimple>
      <w:bookmarkEnd w:id="134"/>
      <w:bookmarkEnd w:id="135"/>
      <w:r>
        <w:t>: Summary of attitude and orbit control</w:t>
      </w:r>
      <w:r w:rsidRPr="006A1FE5">
        <w:t xml:space="preserve"> syst</w:t>
      </w:r>
      <w:r>
        <w:t>ems</w:t>
      </w:r>
      <w:bookmarkEnd w:id="136"/>
      <w:bookmarkEnd w:id="137"/>
      <w:bookmarkEnd w:id="138"/>
      <w:bookmarkEnd w:id="139"/>
    </w:p>
    <w:tbl>
      <w:tblPr>
        <w:tblStyle w:val="latexlike"/>
        <w:tblW w:w="0" w:type="auto"/>
        <w:tblLook w:val="0620"/>
      </w:tblPr>
      <w:tblGrid>
        <w:gridCol w:w="2605"/>
        <w:gridCol w:w="1327"/>
        <w:gridCol w:w="1745"/>
        <w:gridCol w:w="1894"/>
        <w:gridCol w:w="1366"/>
      </w:tblGrid>
      <w:tr w:rsidR="00FD1F3C" w:rsidTr="00FD1F3C">
        <w:trPr>
          <w:cnfStyle w:val="100000000000"/>
        </w:trPr>
        <w:tc>
          <w:tcPr>
            <w:tcW w:w="0" w:type="auto"/>
          </w:tcPr>
          <w:p w:rsidR="00FD1F3C" w:rsidRPr="006A1FE5" w:rsidRDefault="00FD1F3C" w:rsidP="00FD1F3C">
            <w:pPr>
              <w:pStyle w:val="TD"/>
            </w:pPr>
            <w:r w:rsidRPr="006A1FE5">
              <w:t>Name University</w:t>
            </w:r>
          </w:p>
          <w:p w:rsidR="00FD1F3C" w:rsidRPr="006A1FE5" w:rsidRDefault="00FD1F3C" w:rsidP="00FD1F3C">
            <w:pPr>
              <w:pStyle w:val="TD"/>
            </w:pPr>
          </w:p>
        </w:tc>
        <w:tc>
          <w:tcPr>
            <w:tcW w:w="0" w:type="auto"/>
          </w:tcPr>
          <w:p w:rsidR="00FD1F3C" w:rsidRPr="006A1FE5" w:rsidRDefault="00FD1F3C" w:rsidP="00FD1F3C">
            <w:pPr>
              <w:pStyle w:val="TD"/>
            </w:pPr>
            <w:r w:rsidRPr="006A1FE5">
              <w:t>Orbit determination</w:t>
            </w:r>
          </w:p>
        </w:tc>
        <w:tc>
          <w:tcPr>
            <w:tcW w:w="0" w:type="auto"/>
          </w:tcPr>
          <w:p w:rsidR="00FD1F3C" w:rsidRPr="006A1FE5" w:rsidRDefault="00FD1F3C" w:rsidP="00FD1F3C">
            <w:pPr>
              <w:pStyle w:val="TD"/>
            </w:pPr>
            <w:r w:rsidRPr="006A1FE5">
              <w:t>Attitude sensors</w:t>
            </w:r>
          </w:p>
        </w:tc>
        <w:tc>
          <w:tcPr>
            <w:tcW w:w="0" w:type="auto"/>
          </w:tcPr>
          <w:p w:rsidR="00FD1F3C" w:rsidRPr="006A1FE5" w:rsidRDefault="00FD1F3C" w:rsidP="00FD1F3C">
            <w:pPr>
              <w:pStyle w:val="TD"/>
            </w:pPr>
            <w:r w:rsidRPr="006A1FE5">
              <w:t>Orbit control</w:t>
            </w:r>
          </w:p>
        </w:tc>
        <w:tc>
          <w:tcPr>
            <w:tcW w:w="0" w:type="auto"/>
          </w:tcPr>
          <w:p w:rsidR="00FD1F3C" w:rsidRPr="006A1FE5" w:rsidRDefault="00FD1F3C" w:rsidP="00FD1F3C">
            <w:pPr>
              <w:pStyle w:val="TD"/>
            </w:pPr>
            <w:r w:rsidRPr="006A1FE5">
              <w:t>Attitude control</w:t>
            </w:r>
          </w:p>
        </w:tc>
      </w:tr>
      <w:tr w:rsidR="00FD1F3C" w:rsidTr="00FD1F3C">
        <w:tc>
          <w:tcPr>
            <w:tcW w:w="0" w:type="auto"/>
          </w:tcPr>
          <w:p w:rsidR="00FD1F3C" w:rsidRPr="006A1FE5" w:rsidRDefault="00FD1F3C" w:rsidP="00FD1F3C">
            <w:pPr>
              <w:pStyle w:val="TD"/>
            </w:pPr>
            <w:r w:rsidRPr="006A1FE5">
              <w:t>AAU CubeSat</w:t>
            </w:r>
          </w:p>
          <w:p w:rsidR="00FD1F3C" w:rsidRPr="006A1FE5" w:rsidRDefault="00FD1F3C" w:rsidP="00FD1F3C">
            <w:pPr>
              <w:pStyle w:val="TD"/>
            </w:pPr>
            <w:r w:rsidRPr="006A1FE5">
              <w:t>University of Aalbourg</w:t>
            </w:r>
          </w:p>
          <w:p w:rsidR="00FD1F3C" w:rsidRPr="00B0106D" w:rsidRDefault="00C64352" w:rsidP="00FD1F3C">
            <w:pPr>
              <w:pStyle w:val="TD"/>
            </w:pPr>
            <w:fldSimple w:instr=" CITATION Wis04 \l 4105 ">
              <w:r w:rsidR="00D46473">
                <w:rPr>
                  <w:noProof/>
                </w:rPr>
                <w:t>(Wisiewski 2004)</w:t>
              </w:r>
            </w:fldSimple>
          </w:p>
        </w:tc>
        <w:tc>
          <w:tcPr>
            <w:tcW w:w="0" w:type="auto"/>
          </w:tcPr>
          <w:p w:rsidR="00FD1F3C" w:rsidRPr="006A1FE5" w:rsidRDefault="00FD1F3C" w:rsidP="00FD1F3C">
            <w:pPr>
              <w:pStyle w:val="TD"/>
            </w:pPr>
            <w:r w:rsidRPr="006A1FE5">
              <w:t>NORAD 2 line DATA</w:t>
            </w:r>
          </w:p>
        </w:tc>
        <w:tc>
          <w:tcPr>
            <w:tcW w:w="0" w:type="auto"/>
          </w:tcPr>
          <w:p w:rsidR="00FD1F3C" w:rsidRPr="006A1FE5" w:rsidRDefault="00FD1F3C" w:rsidP="00FD1F3C">
            <w:pPr>
              <w:pStyle w:val="TD"/>
            </w:pPr>
            <w:r>
              <w:t>Magnetometer</w:t>
            </w:r>
          </w:p>
          <w:p w:rsidR="00FD1F3C" w:rsidRPr="006A1FE5" w:rsidRDefault="00FD1F3C" w:rsidP="00FD1F3C">
            <w:pPr>
              <w:pStyle w:val="TD"/>
            </w:pPr>
            <w:r w:rsidRPr="006A1FE5">
              <w:t>sun sensors</w:t>
            </w:r>
          </w:p>
        </w:tc>
        <w:tc>
          <w:tcPr>
            <w:tcW w:w="0" w:type="auto"/>
          </w:tcPr>
          <w:p w:rsidR="00FD1F3C" w:rsidRPr="006A1FE5" w:rsidRDefault="00FD1F3C" w:rsidP="00FD1F3C">
            <w:pPr>
              <w:pStyle w:val="TD"/>
            </w:pPr>
            <w:r w:rsidRPr="006A1FE5">
              <w:t>NONE</w:t>
            </w:r>
          </w:p>
        </w:tc>
        <w:tc>
          <w:tcPr>
            <w:tcW w:w="0" w:type="auto"/>
          </w:tcPr>
          <w:p w:rsidR="00FD1F3C" w:rsidRPr="006A1FE5" w:rsidRDefault="00FD1F3C" w:rsidP="00FD1F3C">
            <w:pPr>
              <w:pStyle w:val="TD"/>
            </w:pPr>
            <w:r w:rsidRPr="006A1FE5">
              <w:t>Magnetic torquer rods</w:t>
            </w:r>
          </w:p>
        </w:tc>
      </w:tr>
      <w:tr w:rsidR="00FD1F3C" w:rsidTr="00FD1F3C">
        <w:tc>
          <w:tcPr>
            <w:tcW w:w="0" w:type="auto"/>
          </w:tcPr>
          <w:p w:rsidR="00FD1F3C" w:rsidRPr="006A1FE5" w:rsidRDefault="00FD1F3C" w:rsidP="00FD1F3C">
            <w:pPr>
              <w:pStyle w:val="TD"/>
            </w:pPr>
            <w:r w:rsidRPr="006A1FE5">
              <w:t>CanX-1</w:t>
            </w:r>
          </w:p>
          <w:p w:rsidR="00FD1F3C" w:rsidRPr="006A1FE5" w:rsidRDefault="00FD1F3C" w:rsidP="00FD1F3C">
            <w:pPr>
              <w:pStyle w:val="TD"/>
            </w:pPr>
            <w:r w:rsidRPr="006A1FE5">
              <w:t>University of Toronto</w:t>
            </w:r>
          </w:p>
          <w:p w:rsidR="00FD1F3C" w:rsidRPr="00B0106D" w:rsidRDefault="00C64352" w:rsidP="00FD1F3C">
            <w:pPr>
              <w:pStyle w:val="TD"/>
            </w:pPr>
            <w:fldSimple w:instr=" CITATION Wan04 \l 4105 ">
              <w:r w:rsidR="00D46473">
                <w:rPr>
                  <w:noProof/>
                </w:rPr>
                <w:t>(Wang 2004)</w:t>
              </w:r>
            </w:fldSimple>
          </w:p>
        </w:tc>
        <w:tc>
          <w:tcPr>
            <w:tcW w:w="0" w:type="auto"/>
          </w:tcPr>
          <w:p w:rsidR="00FD1F3C" w:rsidRPr="006A1FE5" w:rsidRDefault="00FD1F3C" w:rsidP="00FD1F3C">
            <w:pPr>
              <w:pStyle w:val="TD"/>
            </w:pPr>
            <w:r w:rsidRPr="006A1FE5">
              <w:t>GPS / NORAD 2 line Data</w:t>
            </w:r>
          </w:p>
        </w:tc>
        <w:tc>
          <w:tcPr>
            <w:tcW w:w="0" w:type="auto"/>
          </w:tcPr>
          <w:p w:rsidR="00FD1F3C" w:rsidRPr="006A1FE5" w:rsidRDefault="00FD1F3C" w:rsidP="00FD1F3C">
            <w:pPr>
              <w:pStyle w:val="TD"/>
            </w:pPr>
            <w:r w:rsidRPr="006A1FE5">
              <w:t>a Honeywell three-axis digital magnetometer</w:t>
            </w:r>
          </w:p>
        </w:tc>
        <w:tc>
          <w:tcPr>
            <w:tcW w:w="0" w:type="auto"/>
          </w:tcPr>
          <w:p w:rsidR="00FD1F3C" w:rsidRPr="006A1FE5" w:rsidRDefault="00FD1F3C" w:rsidP="00FD1F3C">
            <w:pPr>
              <w:pStyle w:val="TD"/>
            </w:pPr>
            <w:r w:rsidRPr="006A1FE5">
              <w:t>None</w:t>
            </w:r>
          </w:p>
        </w:tc>
        <w:tc>
          <w:tcPr>
            <w:tcW w:w="0" w:type="auto"/>
          </w:tcPr>
          <w:p w:rsidR="00FD1F3C" w:rsidRPr="006A1FE5" w:rsidRDefault="00FD1F3C" w:rsidP="00FD1F3C">
            <w:pPr>
              <w:pStyle w:val="TD"/>
            </w:pPr>
            <w:r w:rsidRPr="006A1FE5">
              <w:t>Magnetic torquer rods</w:t>
            </w:r>
          </w:p>
        </w:tc>
      </w:tr>
      <w:tr w:rsidR="00FD1F3C" w:rsidTr="00FD1F3C">
        <w:trPr>
          <w:trHeight w:val="890"/>
        </w:trPr>
        <w:tc>
          <w:tcPr>
            <w:tcW w:w="0" w:type="auto"/>
          </w:tcPr>
          <w:p w:rsidR="00FD1F3C" w:rsidRPr="006A1FE5" w:rsidRDefault="00FD1F3C" w:rsidP="00FD1F3C">
            <w:pPr>
              <w:pStyle w:val="TD"/>
            </w:pPr>
            <w:r w:rsidRPr="006A1FE5">
              <w:t>CanX-2</w:t>
            </w:r>
          </w:p>
          <w:p w:rsidR="00FD1F3C" w:rsidRPr="006A1FE5" w:rsidRDefault="00FD1F3C" w:rsidP="00FD1F3C">
            <w:pPr>
              <w:pStyle w:val="TD"/>
            </w:pPr>
            <w:r w:rsidRPr="006A1FE5">
              <w:t>University of Toronto</w:t>
            </w:r>
          </w:p>
          <w:p w:rsidR="00FD1F3C" w:rsidRPr="00B0106D" w:rsidRDefault="00C64352" w:rsidP="00FD1F3C">
            <w:pPr>
              <w:pStyle w:val="TD"/>
            </w:pPr>
            <w:sdt>
              <w:sdtPr>
                <w:rPr>
                  <w:vanish/>
                  <w:highlight w:val="yellow"/>
                </w:rPr>
                <w:id w:val="1503352065"/>
                <w:citation/>
              </w:sdtPr>
              <w:sdtContent>
                <w:r>
                  <w:fldChar w:fldCharType="begin"/>
                </w:r>
                <w:r w:rsidR="00FD1F3C">
                  <w:rPr>
                    <w:lang w:val="en-CA"/>
                  </w:rPr>
                  <w:instrText xml:space="preserve"> CITATION Cai05 \l 4105  </w:instrText>
                </w:r>
                <w:r>
                  <w:fldChar w:fldCharType="separate"/>
                </w:r>
                <w:r w:rsidR="00D46473" w:rsidRPr="00D46473">
                  <w:rPr>
                    <w:noProof/>
                    <w:lang w:val="en-CA"/>
                  </w:rPr>
                  <w:t>(Caillibot 2005)</w:t>
                </w:r>
                <w:r>
                  <w:fldChar w:fldCharType="end"/>
                </w:r>
              </w:sdtContent>
            </w:sdt>
          </w:p>
        </w:tc>
        <w:tc>
          <w:tcPr>
            <w:tcW w:w="0" w:type="auto"/>
          </w:tcPr>
          <w:p w:rsidR="00FD1F3C" w:rsidRPr="006A1FE5" w:rsidRDefault="00FD1F3C" w:rsidP="00FD1F3C">
            <w:pPr>
              <w:pStyle w:val="TD"/>
            </w:pPr>
            <w:r w:rsidRPr="006A1FE5">
              <w:t>GPS/</w:t>
            </w:r>
          </w:p>
          <w:p w:rsidR="00FD1F3C" w:rsidRPr="006A1FE5" w:rsidRDefault="00FD1F3C" w:rsidP="00FD1F3C">
            <w:pPr>
              <w:pStyle w:val="TD"/>
            </w:pPr>
            <w:r w:rsidRPr="006A1FE5">
              <w:t>NORAD 2 line Data</w:t>
            </w:r>
          </w:p>
        </w:tc>
        <w:tc>
          <w:tcPr>
            <w:tcW w:w="0" w:type="auto"/>
          </w:tcPr>
          <w:p w:rsidR="00FD1F3C" w:rsidRPr="006A1FE5" w:rsidRDefault="00FD1F3C" w:rsidP="00FD1F3C">
            <w:pPr>
              <w:pStyle w:val="TD"/>
            </w:pPr>
            <w:r w:rsidRPr="006A1FE5">
              <w:t>Sun sensors</w:t>
            </w:r>
          </w:p>
          <w:p w:rsidR="00FD1F3C" w:rsidRPr="006A1FE5" w:rsidRDefault="00FD1F3C" w:rsidP="00FD1F3C">
            <w:pPr>
              <w:pStyle w:val="TD"/>
            </w:pPr>
            <w:r w:rsidRPr="006A1FE5">
              <w:t>3</w:t>
            </w:r>
            <w:r>
              <w:t xml:space="preserve"> </w:t>
            </w:r>
            <w:r w:rsidRPr="006A1FE5">
              <w:t>Axis magnetometers</w:t>
            </w:r>
          </w:p>
          <w:p w:rsidR="00FD1F3C" w:rsidRPr="006A1FE5" w:rsidRDefault="00FD1F3C" w:rsidP="00FD1F3C">
            <w:pPr>
              <w:pStyle w:val="TD"/>
            </w:pPr>
            <w:r w:rsidRPr="006A1FE5">
              <w:t>verification using cameras</w:t>
            </w:r>
          </w:p>
        </w:tc>
        <w:tc>
          <w:tcPr>
            <w:tcW w:w="0" w:type="auto"/>
          </w:tcPr>
          <w:p w:rsidR="00FD1F3C" w:rsidRPr="00B0106D" w:rsidRDefault="00FD1F3C" w:rsidP="00FD1F3C">
            <w:pPr>
              <w:pStyle w:val="TD"/>
            </w:pPr>
            <w:r w:rsidRPr="006A1FE5">
              <w:t>a liquid-fue</w:t>
            </w:r>
            <w:r w:rsidRPr="00B0106D">
              <w:t>lled cold gas system using sulphur hexafluoride (SF6)</w:t>
            </w:r>
          </w:p>
        </w:tc>
        <w:tc>
          <w:tcPr>
            <w:tcW w:w="0" w:type="auto"/>
          </w:tcPr>
          <w:p w:rsidR="00FD1F3C" w:rsidRPr="006A1FE5" w:rsidRDefault="00FD1F3C" w:rsidP="00FD1F3C">
            <w:pPr>
              <w:pStyle w:val="TD"/>
            </w:pPr>
            <w:r w:rsidRPr="006A1FE5">
              <w:t>Orthogonal Magnetic torquer rods</w:t>
            </w:r>
          </w:p>
          <w:p w:rsidR="00FD1F3C" w:rsidRPr="006A1FE5" w:rsidRDefault="00FD1F3C" w:rsidP="00FD1F3C">
            <w:pPr>
              <w:pStyle w:val="TD"/>
            </w:pPr>
            <w:r w:rsidRPr="006A1FE5">
              <w:t>nano sized momentum wheel</w:t>
            </w:r>
          </w:p>
        </w:tc>
      </w:tr>
      <w:tr w:rsidR="00FD1F3C" w:rsidTr="00FD1F3C">
        <w:tc>
          <w:tcPr>
            <w:tcW w:w="0" w:type="auto"/>
          </w:tcPr>
          <w:p w:rsidR="00FD1F3C" w:rsidRPr="006A1FE5" w:rsidRDefault="00FD1F3C" w:rsidP="00FD1F3C">
            <w:pPr>
              <w:pStyle w:val="TD"/>
            </w:pPr>
            <w:r w:rsidRPr="006A1FE5">
              <w:t>CUTE-I Tokyo institute of technology</w:t>
            </w:r>
          </w:p>
          <w:p w:rsidR="00FD1F3C" w:rsidRPr="00B0106D" w:rsidRDefault="00C64352" w:rsidP="00FD1F3C">
            <w:pPr>
              <w:pStyle w:val="TD"/>
            </w:pPr>
            <w:fldSimple w:instr=" CITATION Lab06 \l 4105 ">
              <w:r w:rsidR="00D46473">
                <w:rPr>
                  <w:noProof/>
                </w:rPr>
                <w:t>(Lab for Space Systems 2006)</w:t>
              </w:r>
            </w:fldSimple>
          </w:p>
        </w:tc>
        <w:tc>
          <w:tcPr>
            <w:tcW w:w="0" w:type="auto"/>
          </w:tcPr>
          <w:p w:rsidR="00FD1F3C" w:rsidRPr="006A1FE5" w:rsidRDefault="00FD1F3C" w:rsidP="00FD1F3C">
            <w:pPr>
              <w:pStyle w:val="TD"/>
            </w:pPr>
            <w:r w:rsidRPr="006A1FE5">
              <w:t>NORAD 2 line Data</w:t>
            </w:r>
          </w:p>
        </w:tc>
        <w:tc>
          <w:tcPr>
            <w:tcW w:w="0" w:type="auto"/>
          </w:tcPr>
          <w:p w:rsidR="00FD1F3C" w:rsidRPr="006A1FE5" w:rsidRDefault="00FD1F3C" w:rsidP="00FD1F3C">
            <w:pPr>
              <w:pStyle w:val="TD"/>
            </w:pPr>
            <w:r w:rsidRPr="006A1FE5">
              <w:t>Piezo</w:t>
            </w:r>
            <w:r>
              <w:t>-</w:t>
            </w:r>
            <w:r w:rsidRPr="006A1FE5">
              <w:t>electric Vibrating Gyroscope</w:t>
            </w:r>
          </w:p>
          <w:p w:rsidR="00FD1F3C" w:rsidRPr="006A1FE5" w:rsidRDefault="00FD1F3C" w:rsidP="00FD1F3C">
            <w:pPr>
              <w:pStyle w:val="TD"/>
            </w:pPr>
            <w:r w:rsidRPr="006A1FE5">
              <w:t>Dual Axis Accelerometer</w:t>
            </w:r>
          </w:p>
          <w:p w:rsidR="00FD1F3C" w:rsidRPr="006A1FE5" w:rsidRDefault="00FD1F3C" w:rsidP="00FD1F3C">
            <w:pPr>
              <w:pStyle w:val="TD"/>
            </w:pPr>
            <w:r w:rsidRPr="006A1FE5">
              <w:lastRenderedPageBreak/>
              <w:t>CMOS Sun sensor</w:t>
            </w:r>
          </w:p>
        </w:tc>
        <w:tc>
          <w:tcPr>
            <w:tcW w:w="0" w:type="auto"/>
          </w:tcPr>
          <w:p w:rsidR="00FD1F3C" w:rsidRPr="006A1FE5" w:rsidRDefault="00FD1F3C" w:rsidP="00FD1F3C">
            <w:pPr>
              <w:pStyle w:val="TD"/>
            </w:pPr>
            <w:r w:rsidRPr="006A1FE5">
              <w:lastRenderedPageBreak/>
              <w:t>None</w:t>
            </w:r>
          </w:p>
        </w:tc>
        <w:tc>
          <w:tcPr>
            <w:tcW w:w="0" w:type="auto"/>
          </w:tcPr>
          <w:p w:rsidR="00FD1F3C" w:rsidRPr="006A1FE5" w:rsidRDefault="00FD1F3C" w:rsidP="00FD1F3C">
            <w:pPr>
              <w:pStyle w:val="TD"/>
            </w:pPr>
            <w:r w:rsidRPr="006A1FE5">
              <w:t>None</w:t>
            </w:r>
          </w:p>
        </w:tc>
      </w:tr>
      <w:tr w:rsidR="00FD1F3C" w:rsidTr="00FD1F3C">
        <w:tc>
          <w:tcPr>
            <w:tcW w:w="0" w:type="auto"/>
          </w:tcPr>
          <w:p w:rsidR="00FD1F3C" w:rsidRPr="006A1FE5" w:rsidRDefault="00FD1F3C" w:rsidP="00FD1F3C">
            <w:pPr>
              <w:pStyle w:val="TD"/>
            </w:pPr>
            <w:r w:rsidRPr="006A1FE5">
              <w:lastRenderedPageBreak/>
              <w:t>Quake sat</w:t>
            </w:r>
          </w:p>
          <w:p w:rsidR="00FD1F3C" w:rsidRPr="00B0106D" w:rsidRDefault="00FD1F3C" w:rsidP="00FD1F3C">
            <w:pPr>
              <w:pStyle w:val="TD"/>
            </w:pPr>
            <w:r w:rsidRPr="006A1FE5">
              <w:t xml:space="preserve">Stanford University </w:t>
            </w:r>
            <w:fldSimple w:instr=" CITATION Ble04 \l 4105 ">
              <w:r w:rsidR="00D46473">
                <w:rPr>
                  <w:noProof/>
                </w:rPr>
                <w:t>(Bleier, et al. 2004)</w:t>
              </w:r>
            </w:fldSimple>
          </w:p>
        </w:tc>
        <w:tc>
          <w:tcPr>
            <w:tcW w:w="0" w:type="auto"/>
          </w:tcPr>
          <w:p w:rsidR="00FD1F3C" w:rsidRPr="006A1FE5" w:rsidRDefault="00FD1F3C" w:rsidP="00FD1F3C">
            <w:pPr>
              <w:pStyle w:val="TD"/>
            </w:pPr>
            <w:r w:rsidRPr="006A1FE5">
              <w:t>NORAD 2 line Data</w:t>
            </w:r>
          </w:p>
        </w:tc>
        <w:tc>
          <w:tcPr>
            <w:tcW w:w="0" w:type="auto"/>
          </w:tcPr>
          <w:p w:rsidR="00FD1F3C" w:rsidRPr="006A1FE5" w:rsidRDefault="00FD1F3C" w:rsidP="00FD1F3C">
            <w:pPr>
              <w:pStyle w:val="TD"/>
            </w:pPr>
            <w:r w:rsidRPr="006A1FE5">
              <w:t>None</w:t>
            </w:r>
          </w:p>
        </w:tc>
        <w:tc>
          <w:tcPr>
            <w:tcW w:w="0" w:type="auto"/>
          </w:tcPr>
          <w:p w:rsidR="00FD1F3C" w:rsidRPr="006A1FE5" w:rsidRDefault="00FD1F3C" w:rsidP="00FD1F3C">
            <w:pPr>
              <w:pStyle w:val="TD"/>
            </w:pPr>
            <w:r w:rsidRPr="006A1FE5">
              <w:t>None</w:t>
            </w:r>
          </w:p>
        </w:tc>
        <w:tc>
          <w:tcPr>
            <w:tcW w:w="0" w:type="auto"/>
          </w:tcPr>
          <w:p w:rsidR="00FD1F3C" w:rsidRPr="006A1FE5" w:rsidRDefault="00FD1F3C" w:rsidP="00FD1F3C">
            <w:pPr>
              <w:pStyle w:val="TD"/>
            </w:pPr>
            <w:r w:rsidRPr="006A1FE5">
              <w:t>Passive control using bar magnets</w:t>
            </w:r>
          </w:p>
        </w:tc>
      </w:tr>
      <w:tr w:rsidR="00FD1F3C" w:rsidTr="00FD1F3C">
        <w:tc>
          <w:tcPr>
            <w:tcW w:w="0" w:type="auto"/>
          </w:tcPr>
          <w:p w:rsidR="00FD1F3C" w:rsidRPr="00B0106D" w:rsidRDefault="00FD1F3C" w:rsidP="00FD1F3C">
            <w:pPr>
              <w:pStyle w:val="TD"/>
            </w:pPr>
            <w:r w:rsidRPr="006A1FE5">
              <w:t>KUTESat pathfinder</w:t>
            </w:r>
            <w:r w:rsidRPr="00B0106D">
              <w:rPr>
                <w:rStyle w:val="FootnoteReference"/>
              </w:rPr>
              <w:footnoteReference w:customMarkFollows="1" w:id="4"/>
              <w:t>*</w:t>
            </w:r>
            <w:r w:rsidRPr="00B0106D">
              <w:t xml:space="preserve"> </w:t>
            </w:r>
            <w:sdt>
              <w:sdtPr>
                <w:rPr>
                  <w:vanish/>
                  <w:highlight w:val="yellow"/>
                </w:rPr>
                <w:id w:val="1503353849"/>
                <w:citation/>
              </w:sdtPr>
              <w:sdtContent>
                <w:r w:rsidR="00C64352">
                  <w:fldChar w:fldCharType="begin"/>
                </w:r>
                <w:r>
                  <w:rPr>
                    <w:lang w:val="en-CA"/>
                  </w:rPr>
                  <w:instrText xml:space="preserve"> CITATION Vil05 \l 4105  </w:instrText>
                </w:r>
                <w:r w:rsidR="00C64352">
                  <w:fldChar w:fldCharType="separate"/>
                </w:r>
                <w:r w:rsidR="00D46473" w:rsidRPr="00D46473">
                  <w:rPr>
                    <w:noProof/>
                    <w:lang w:val="en-CA"/>
                  </w:rPr>
                  <w:t>(Villa, Project Management of a Student Built Space Satellite: The KUTESat- 1 2005)</w:t>
                </w:r>
                <w:r w:rsidR="00C64352">
                  <w:fldChar w:fldCharType="end"/>
                </w:r>
              </w:sdtContent>
            </w:sdt>
          </w:p>
        </w:tc>
        <w:tc>
          <w:tcPr>
            <w:tcW w:w="0" w:type="auto"/>
          </w:tcPr>
          <w:p w:rsidR="00FD1F3C" w:rsidRPr="006A1FE5" w:rsidRDefault="00FD1F3C" w:rsidP="00FD1F3C">
            <w:pPr>
              <w:pStyle w:val="TD"/>
            </w:pPr>
            <w:r w:rsidRPr="006A1FE5">
              <w:t>NORAD 2 line Data</w:t>
            </w:r>
          </w:p>
        </w:tc>
        <w:tc>
          <w:tcPr>
            <w:tcW w:w="0" w:type="auto"/>
          </w:tcPr>
          <w:p w:rsidR="00FD1F3C" w:rsidRPr="006A1FE5" w:rsidRDefault="00FD1F3C" w:rsidP="00FD1F3C">
            <w:pPr>
              <w:pStyle w:val="TD"/>
            </w:pPr>
            <w:r w:rsidRPr="006A1FE5">
              <w:t>None</w:t>
            </w:r>
          </w:p>
        </w:tc>
        <w:tc>
          <w:tcPr>
            <w:tcW w:w="0" w:type="auto"/>
          </w:tcPr>
          <w:p w:rsidR="00FD1F3C" w:rsidRPr="006A1FE5" w:rsidRDefault="00FD1F3C" w:rsidP="00FD1F3C">
            <w:pPr>
              <w:pStyle w:val="TD"/>
            </w:pPr>
            <w:r w:rsidRPr="006A1FE5">
              <w:t>None</w:t>
            </w:r>
          </w:p>
        </w:tc>
        <w:tc>
          <w:tcPr>
            <w:tcW w:w="0" w:type="auto"/>
          </w:tcPr>
          <w:p w:rsidR="00FD1F3C" w:rsidRPr="006A1FE5" w:rsidRDefault="00FD1F3C" w:rsidP="00FD1F3C">
            <w:pPr>
              <w:pStyle w:val="TD"/>
            </w:pPr>
            <w:r w:rsidRPr="006A1FE5">
              <w:t>None</w:t>
            </w:r>
          </w:p>
        </w:tc>
      </w:tr>
      <w:tr w:rsidR="00FD1F3C" w:rsidTr="00FD1F3C">
        <w:tc>
          <w:tcPr>
            <w:tcW w:w="0" w:type="auto"/>
          </w:tcPr>
          <w:p w:rsidR="00FD1F3C" w:rsidRPr="006A1FE5" w:rsidRDefault="00FD1F3C" w:rsidP="00FD1F3C">
            <w:pPr>
              <w:pStyle w:val="TD"/>
            </w:pPr>
            <w:r w:rsidRPr="006A1FE5">
              <w:t>Xi 4/5</w:t>
            </w:r>
          </w:p>
          <w:p w:rsidR="00FD1F3C" w:rsidRPr="00B0106D" w:rsidRDefault="00C64352" w:rsidP="00FD1F3C">
            <w:pPr>
              <w:pStyle w:val="TD"/>
            </w:pPr>
            <w:fldSimple w:instr=" CITATION Int08 \l 4105 ">
              <w:r w:rsidR="00D46473">
                <w:rPr>
                  <w:noProof/>
                </w:rPr>
                <w:t>(Intelligent Space Systems Laboratory 2008)</w:t>
              </w:r>
            </w:fldSimple>
          </w:p>
        </w:tc>
        <w:tc>
          <w:tcPr>
            <w:tcW w:w="0" w:type="auto"/>
          </w:tcPr>
          <w:p w:rsidR="00FD1F3C" w:rsidRPr="006A1FE5" w:rsidRDefault="00FD1F3C" w:rsidP="00FD1F3C">
            <w:pPr>
              <w:pStyle w:val="TD"/>
            </w:pPr>
            <w:r w:rsidRPr="006A1FE5">
              <w:t>NORAD 2 line Data</w:t>
            </w:r>
          </w:p>
        </w:tc>
        <w:tc>
          <w:tcPr>
            <w:tcW w:w="0" w:type="auto"/>
          </w:tcPr>
          <w:p w:rsidR="00FD1F3C" w:rsidRPr="006A1FE5" w:rsidRDefault="00FD1F3C" w:rsidP="00FD1F3C">
            <w:pPr>
              <w:pStyle w:val="TD"/>
            </w:pPr>
            <w:r w:rsidRPr="006A1FE5">
              <w:t>None</w:t>
            </w:r>
          </w:p>
        </w:tc>
        <w:tc>
          <w:tcPr>
            <w:tcW w:w="0" w:type="auto"/>
          </w:tcPr>
          <w:p w:rsidR="00FD1F3C" w:rsidRPr="006A1FE5" w:rsidRDefault="00FD1F3C" w:rsidP="00FD1F3C">
            <w:pPr>
              <w:pStyle w:val="TD"/>
            </w:pPr>
            <w:r w:rsidRPr="006A1FE5">
              <w:t>None</w:t>
            </w:r>
          </w:p>
        </w:tc>
        <w:tc>
          <w:tcPr>
            <w:tcW w:w="0" w:type="auto"/>
          </w:tcPr>
          <w:p w:rsidR="00FD1F3C" w:rsidRPr="006A1FE5" w:rsidRDefault="00FD1F3C" w:rsidP="00FD1F3C">
            <w:pPr>
              <w:pStyle w:val="TD"/>
            </w:pPr>
            <w:r w:rsidRPr="006A1FE5">
              <w:t>Passive control using bar magnets</w:t>
            </w:r>
          </w:p>
        </w:tc>
      </w:tr>
    </w:tbl>
    <w:p w:rsidR="00FD1F3C" w:rsidRPr="008F31F5" w:rsidRDefault="00FD1F3C" w:rsidP="00FD1F3C">
      <w:pPr>
        <w:pStyle w:val="Heading2"/>
      </w:pPr>
      <w:bookmarkStart w:id="140" w:name="_Toc194472044"/>
      <w:bookmarkStart w:id="141" w:name="_Toc194472244"/>
      <w:bookmarkStart w:id="142" w:name="_Toc194484251"/>
      <w:bookmarkStart w:id="143" w:name="_Toc194488692"/>
      <w:bookmarkStart w:id="144" w:name="_Toc200387047"/>
      <w:bookmarkStart w:id="145" w:name="_Toc200387745"/>
      <w:bookmarkStart w:id="146" w:name="_Toc200388016"/>
      <w:bookmarkStart w:id="147" w:name="_Toc204748221"/>
      <w:bookmarkStart w:id="148" w:name="_Toc207775085"/>
      <w:r w:rsidRPr="008F31F5">
        <w:t>Command and Data Handling</w:t>
      </w:r>
      <w:bookmarkEnd w:id="140"/>
      <w:bookmarkEnd w:id="141"/>
      <w:bookmarkEnd w:id="142"/>
      <w:bookmarkEnd w:id="143"/>
      <w:bookmarkEnd w:id="144"/>
      <w:bookmarkEnd w:id="145"/>
      <w:bookmarkEnd w:id="146"/>
      <w:bookmarkEnd w:id="147"/>
      <w:bookmarkEnd w:id="148"/>
    </w:p>
    <w:p w:rsidR="00FD1F3C" w:rsidRDefault="00FD1F3C" w:rsidP="00FD1F3C">
      <w:r w:rsidRPr="000C3A98">
        <w:t xml:space="preserve">The C&amp;DH unit is one of the areas where CubeSats vary </w:t>
      </w:r>
      <w:r>
        <w:t xml:space="preserve">widely </w:t>
      </w:r>
      <w:r w:rsidRPr="000C3A98">
        <w:t xml:space="preserve">from one another. Some </w:t>
      </w:r>
      <w:r>
        <w:t xml:space="preserve">satellites are comprised of separate </w:t>
      </w:r>
      <w:r w:rsidRPr="000C3A98">
        <w:t>processors</w:t>
      </w:r>
      <w:r>
        <w:t xml:space="preserve"> for each subsystem</w:t>
      </w:r>
      <w:r w:rsidRPr="000C3A98">
        <w:t xml:space="preserve"> t</w:t>
      </w:r>
      <w:r>
        <w:t xml:space="preserve">o process data created by the subsystem, </w:t>
      </w:r>
      <w:r w:rsidRPr="000C3A98">
        <w:t>while other satellites utilize a monolithic processor to handle all the tasks for every subsystem. Both methods have their merits and drawbacks</w:t>
      </w:r>
      <w:r>
        <w:t xml:space="preserve">. </w:t>
      </w:r>
      <w:r w:rsidR="00C64352">
        <w:fldChar w:fldCharType="begin"/>
      </w:r>
      <w:r w:rsidR="00137DBB">
        <w:instrText xml:space="preserve"> REF _Ref207431078 \h </w:instrText>
      </w:r>
      <w:r w:rsidR="00C64352">
        <w:fldChar w:fldCharType="separate"/>
      </w:r>
      <w:r w:rsidR="00D46473">
        <w:t xml:space="preserve">Table </w:t>
      </w:r>
      <w:r w:rsidR="00D46473">
        <w:rPr>
          <w:noProof/>
        </w:rPr>
        <w:t>6</w:t>
      </w:r>
      <w:r w:rsidR="00C64352">
        <w:fldChar w:fldCharType="end"/>
      </w:r>
      <w:r w:rsidR="00137DBB">
        <w:t xml:space="preserve"> </w:t>
      </w:r>
      <w:r>
        <w:t>summarizes some command and data handling configurations.</w:t>
      </w:r>
    </w:p>
    <w:p w:rsidR="007C0E11" w:rsidRPr="006A1FE5" w:rsidRDefault="007C0E11" w:rsidP="007C0E11">
      <w:pPr>
        <w:pStyle w:val="Caption"/>
      </w:pPr>
      <w:bookmarkStart w:id="149" w:name="_Ref194490019"/>
      <w:bookmarkStart w:id="150" w:name="_Ref204681496"/>
      <w:bookmarkStart w:id="151" w:name="_Toc207775244"/>
      <w:r>
        <w:t xml:space="preserve">Table </w:t>
      </w:r>
      <w:fldSimple w:instr=" SEQ Table \* ARABIC ">
        <w:r w:rsidR="00D46473">
          <w:rPr>
            <w:noProof/>
          </w:rPr>
          <w:t>5</w:t>
        </w:r>
      </w:fldSimple>
      <w:bookmarkEnd w:id="149"/>
      <w:bookmarkEnd w:id="150"/>
      <w:r w:rsidRPr="006A1FE5">
        <w:t>: Summary of communication systems</w:t>
      </w:r>
      <w:bookmarkEnd w:id="151"/>
    </w:p>
    <w:tbl>
      <w:tblPr>
        <w:tblStyle w:val="latexlike"/>
        <w:tblW w:w="0" w:type="auto"/>
        <w:tblLook w:val="01A0"/>
      </w:tblPr>
      <w:tblGrid>
        <w:gridCol w:w="2518"/>
        <w:gridCol w:w="1852"/>
        <w:gridCol w:w="1852"/>
        <w:gridCol w:w="1960"/>
        <w:gridCol w:w="755"/>
      </w:tblGrid>
      <w:tr w:rsidR="007C0E11" w:rsidRPr="008328CE" w:rsidTr="008D577C">
        <w:trPr>
          <w:cnfStyle w:val="100000000000"/>
        </w:trPr>
        <w:tc>
          <w:tcPr>
            <w:tcW w:w="0" w:type="auto"/>
          </w:tcPr>
          <w:p w:rsidR="007C0E11" w:rsidRPr="008328CE" w:rsidRDefault="007C0E11" w:rsidP="00EC673F">
            <w:pPr>
              <w:pStyle w:val="TD"/>
            </w:pPr>
            <w:r w:rsidRPr="008328CE">
              <w:t>Name University</w:t>
            </w:r>
          </w:p>
          <w:p w:rsidR="007C0E11" w:rsidRPr="008328CE" w:rsidRDefault="007C0E11" w:rsidP="00EC673F">
            <w:pPr>
              <w:pStyle w:val="TD"/>
            </w:pPr>
          </w:p>
        </w:tc>
        <w:tc>
          <w:tcPr>
            <w:tcW w:w="0" w:type="auto"/>
          </w:tcPr>
          <w:p w:rsidR="007C0E11" w:rsidRPr="008328CE" w:rsidRDefault="007C0E11" w:rsidP="00EC673F">
            <w:pPr>
              <w:pStyle w:val="TD"/>
            </w:pPr>
            <w:r w:rsidRPr="008328CE">
              <w:t>Uplink</w:t>
            </w:r>
          </w:p>
        </w:tc>
        <w:tc>
          <w:tcPr>
            <w:tcW w:w="0" w:type="auto"/>
          </w:tcPr>
          <w:p w:rsidR="007C0E11" w:rsidRPr="008328CE" w:rsidRDefault="007C0E11" w:rsidP="00EC673F">
            <w:pPr>
              <w:pStyle w:val="TD"/>
            </w:pPr>
            <w:r w:rsidRPr="008328CE">
              <w:t>Downlink</w:t>
            </w:r>
          </w:p>
        </w:tc>
        <w:tc>
          <w:tcPr>
            <w:tcW w:w="0" w:type="auto"/>
          </w:tcPr>
          <w:p w:rsidR="007C0E11" w:rsidRPr="008328CE" w:rsidRDefault="007C0E11" w:rsidP="00EC673F">
            <w:pPr>
              <w:pStyle w:val="TD"/>
            </w:pPr>
            <w:r w:rsidRPr="008328CE">
              <w:t>Beacon</w:t>
            </w:r>
          </w:p>
        </w:tc>
        <w:tc>
          <w:tcPr>
            <w:tcW w:w="0" w:type="auto"/>
          </w:tcPr>
          <w:p w:rsidR="007C0E11" w:rsidRPr="008328CE" w:rsidRDefault="007C0E11" w:rsidP="00EC673F">
            <w:pPr>
              <w:pStyle w:val="TD"/>
            </w:pPr>
            <w:r w:rsidRPr="008328CE">
              <w:t>Speed of link</w:t>
            </w:r>
          </w:p>
        </w:tc>
      </w:tr>
      <w:tr w:rsidR="007C0E11" w:rsidRPr="008328CE" w:rsidTr="008D577C">
        <w:trPr>
          <w:trHeight w:val="697"/>
        </w:trPr>
        <w:tc>
          <w:tcPr>
            <w:tcW w:w="0" w:type="auto"/>
          </w:tcPr>
          <w:p w:rsidR="007C0E11" w:rsidRPr="008328CE" w:rsidRDefault="007C0E11" w:rsidP="00EC673F">
            <w:pPr>
              <w:pStyle w:val="TD"/>
            </w:pPr>
            <w:r w:rsidRPr="008328CE">
              <w:t>AAU</w:t>
            </w:r>
          </w:p>
          <w:p w:rsidR="007C0E11" w:rsidRPr="008328CE" w:rsidRDefault="007C0E11" w:rsidP="00EC673F">
            <w:pPr>
              <w:pStyle w:val="TD"/>
            </w:pPr>
            <w:r w:rsidRPr="008328CE">
              <w:t>CubeSat</w:t>
            </w:r>
          </w:p>
          <w:p w:rsidR="007C0E11" w:rsidRPr="00B0106D" w:rsidRDefault="00C64352" w:rsidP="00EC673F">
            <w:pPr>
              <w:pStyle w:val="TD"/>
            </w:pPr>
            <w:sdt>
              <w:sdtPr>
                <w:rPr>
                  <w:vanish/>
                  <w:highlight w:val="yellow"/>
                </w:rPr>
                <w:id w:val="1503352059"/>
                <w:citation/>
              </w:sdtPr>
              <w:sdtContent>
                <w:r>
                  <w:fldChar w:fldCharType="begin"/>
                </w:r>
                <w:r w:rsidR="00B834F7">
                  <w:rPr>
                    <w:lang w:val="en-CA"/>
                  </w:rPr>
                  <w:instrText xml:space="preserve"> CITATION Alm07 \l 4105  </w:instrText>
                </w:r>
                <w:r>
                  <w:fldChar w:fldCharType="separate"/>
                </w:r>
                <w:r w:rsidR="00D46473" w:rsidRPr="00D46473">
                  <w:rPr>
                    <w:noProof/>
                    <w:lang w:val="en-CA"/>
                  </w:rPr>
                  <w:t>(Alminde, Bisgaard, et al. 2002)</w:t>
                </w:r>
                <w:r>
                  <w:fldChar w:fldCharType="end"/>
                </w:r>
              </w:sdtContent>
            </w:sdt>
          </w:p>
        </w:tc>
        <w:tc>
          <w:tcPr>
            <w:tcW w:w="0" w:type="auto"/>
          </w:tcPr>
          <w:p w:rsidR="007C0E11" w:rsidRPr="008328CE" w:rsidRDefault="007C0E11" w:rsidP="00EC673F">
            <w:pPr>
              <w:pStyle w:val="TD"/>
            </w:pPr>
            <w:r w:rsidRPr="008328CE">
              <w:t>437.9 MHz</w:t>
            </w:r>
          </w:p>
          <w:p w:rsidR="007C0E11" w:rsidRPr="008328CE" w:rsidRDefault="007C0E11" w:rsidP="00EC673F">
            <w:pPr>
              <w:pStyle w:val="TD"/>
            </w:pPr>
            <w:r w:rsidRPr="008328CE">
              <w:t>Ax.25</w:t>
            </w:r>
          </w:p>
          <w:p w:rsidR="007C0E11" w:rsidRPr="008328CE" w:rsidRDefault="007C0E11" w:rsidP="00EC673F">
            <w:pPr>
              <w:pStyle w:val="TD"/>
            </w:pPr>
            <w:r w:rsidRPr="008328CE">
              <w:t>¼ Dipole</w:t>
            </w:r>
          </w:p>
        </w:tc>
        <w:tc>
          <w:tcPr>
            <w:tcW w:w="0" w:type="auto"/>
          </w:tcPr>
          <w:p w:rsidR="007C0E11" w:rsidRPr="008328CE" w:rsidRDefault="007C0E11" w:rsidP="00EC673F">
            <w:pPr>
              <w:pStyle w:val="TD"/>
            </w:pPr>
            <w:r w:rsidRPr="008328CE">
              <w:t>437.9 MHz</w:t>
            </w:r>
          </w:p>
          <w:p w:rsidR="007C0E11" w:rsidRPr="008328CE" w:rsidRDefault="007C0E11" w:rsidP="00EC673F">
            <w:pPr>
              <w:pStyle w:val="TD"/>
            </w:pPr>
            <w:r w:rsidRPr="008328CE">
              <w:t>Ax.25</w:t>
            </w:r>
          </w:p>
          <w:p w:rsidR="007C0E11" w:rsidRPr="008328CE" w:rsidRDefault="007C0E11" w:rsidP="00EC673F">
            <w:pPr>
              <w:pStyle w:val="TD"/>
            </w:pPr>
            <w:r w:rsidRPr="008328CE">
              <w:t>¼ Dipole</w:t>
            </w:r>
          </w:p>
        </w:tc>
        <w:tc>
          <w:tcPr>
            <w:tcW w:w="0" w:type="auto"/>
          </w:tcPr>
          <w:p w:rsidR="007C0E11" w:rsidRPr="008328CE" w:rsidRDefault="007C0E11" w:rsidP="00EC673F">
            <w:pPr>
              <w:pStyle w:val="TD"/>
            </w:pPr>
            <w:r w:rsidRPr="008328CE">
              <w:t>437.9 MHz</w:t>
            </w:r>
          </w:p>
          <w:p w:rsidR="007C0E11" w:rsidRPr="008328CE" w:rsidRDefault="007C0E11" w:rsidP="00EC673F">
            <w:pPr>
              <w:pStyle w:val="TD"/>
            </w:pPr>
            <w:r w:rsidRPr="008328CE">
              <w:t>CW Only when OBC is not working</w:t>
            </w:r>
          </w:p>
        </w:tc>
        <w:tc>
          <w:tcPr>
            <w:tcW w:w="0" w:type="auto"/>
          </w:tcPr>
          <w:p w:rsidR="007C0E11" w:rsidRPr="008328CE" w:rsidRDefault="007C0E11" w:rsidP="00EC673F">
            <w:pPr>
              <w:pStyle w:val="TD"/>
            </w:pPr>
            <w:r w:rsidRPr="008328CE">
              <w:t>9600 bps</w:t>
            </w:r>
          </w:p>
        </w:tc>
      </w:tr>
      <w:tr w:rsidR="007C0E11" w:rsidRPr="008328CE" w:rsidTr="008D577C">
        <w:tc>
          <w:tcPr>
            <w:tcW w:w="0" w:type="auto"/>
          </w:tcPr>
          <w:p w:rsidR="007C0E11" w:rsidRPr="008328CE" w:rsidRDefault="007C0E11" w:rsidP="00EC673F">
            <w:pPr>
              <w:pStyle w:val="TD"/>
            </w:pPr>
            <w:r w:rsidRPr="008328CE">
              <w:t>CanX-1</w:t>
            </w:r>
          </w:p>
          <w:p w:rsidR="007C0E11" w:rsidRPr="008328CE" w:rsidRDefault="007C0E11" w:rsidP="00EC673F">
            <w:pPr>
              <w:pStyle w:val="TD"/>
            </w:pPr>
          </w:p>
          <w:p w:rsidR="007C0E11" w:rsidRPr="00B0106D" w:rsidRDefault="00C64352" w:rsidP="00EC673F">
            <w:pPr>
              <w:pStyle w:val="TD"/>
            </w:pPr>
            <w:fldSimple w:instr=" CITATION Wan04 \l 4105 ">
              <w:r w:rsidR="00D46473">
                <w:rPr>
                  <w:noProof/>
                </w:rPr>
                <w:t>(Wang 2004)</w:t>
              </w:r>
            </w:fldSimple>
          </w:p>
        </w:tc>
        <w:tc>
          <w:tcPr>
            <w:tcW w:w="0" w:type="auto"/>
          </w:tcPr>
          <w:p w:rsidR="007C0E11" w:rsidRPr="008328CE" w:rsidRDefault="007C0E11" w:rsidP="00EC673F">
            <w:pPr>
              <w:pStyle w:val="TD"/>
            </w:pPr>
            <w:r w:rsidRPr="008328CE">
              <w:t>437.757 MHz</w:t>
            </w:r>
          </w:p>
          <w:p w:rsidR="007C0E11" w:rsidRPr="008328CE" w:rsidRDefault="007C0E11" w:rsidP="00EC673F">
            <w:pPr>
              <w:pStyle w:val="TD"/>
            </w:pPr>
            <w:r w:rsidRPr="008328CE">
              <w:t>MSK over FM</w:t>
            </w:r>
          </w:p>
          <w:p w:rsidR="007C0E11" w:rsidRPr="008328CE" w:rsidRDefault="007C0E11" w:rsidP="00EC673F">
            <w:pPr>
              <w:pStyle w:val="TD"/>
            </w:pPr>
            <w:r w:rsidRPr="008328CE">
              <w:t>¼ wave dipole</w:t>
            </w:r>
          </w:p>
          <w:p w:rsidR="007C0E11" w:rsidRPr="008328CE" w:rsidRDefault="007C0E11" w:rsidP="00EC673F">
            <w:pPr>
              <w:pStyle w:val="TD"/>
            </w:pPr>
            <w:r w:rsidRPr="008328CE">
              <w:t>DTMF Fire</w:t>
            </w:r>
            <w:r>
              <w:t>-</w:t>
            </w:r>
            <w:r w:rsidRPr="008328CE">
              <w:t>code to reset</w:t>
            </w:r>
          </w:p>
        </w:tc>
        <w:tc>
          <w:tcPr>
            <w:tcW w:w="0" w:type="auto"/>
          </w:tcPr>
          <w:p w:rsidR="007C0E11" w:rsidRPr="008328CE" w:rsidRDefault="007C0E11" w:rsidP="00EC673F">
            <w:pPr>
              <w:pStyle w:val="TD"/>
            </w:pPr>
            <w:r w:rsidRPr="008328CE">
              <w:t>437.88 MHz</w:t>
            </w:r>
          </w:p>
          <w:p w:rsidR="007C0E11" w:rsidRPr="008328CE" w:rsidRDefault="007C0E11" w:rsidP="00EC673F">
            <w:pPr>
              <w:pStyle w:val="TD"/>
            </w:pPr>
            <w:r w:rsidRPr="008328CE">
              <w:t>MSK over FM</w:t>
            </w:r>
          </w:p>
          <w:p w:rsidR="007C0E11" w:rsidRPr="008328CE" w:rsidRDefault="007C0E11" w:rsidP="00EC673F">
            <w:pPr>
              <w:pStyle w:val="TD"/>
            </w:pPr>
            <w:r w:rsidRPr="008328CE">
              <w:t>¼ wave dipole</w:t>
            </w:r>
          </w:p>
        </w:tc>
        <w:tc>
          <w:tcPr>
            <w:tcW w:w="0" w:type="auto"/>
          </w:tcPr>
          <w:p w:rsidR="007C0E11" w:rsidRPr="008328CE" w:rsidRDefault="007C0E11" w:rsidP="00EC673F">
            <w:pPr>
              <w:pStyle w:val="TD"/>
            </w:pPr>
            <w:r w:rsidRPr="008328CE">
              <w:t>None</w:t>
            </w:r>
          </w:p>
        </w:tc>
        <w:tc>
          <w:tcPr>
            <w:tcW w:w="0" w:type="auto"/>
          </w:tcPr>
          <w:p w:rsidR="007C0E11" w:rsidRPr="008328CE" w:rsidRDefault="007C0E11" w:rsidP="00EC673F">
            <w:pPr>
              <w:pStyle w:val="TD"/>
            </w:pPr>
            <w:r w:rsidRPr="008328CE">
              <w:t>1200 bps</w:t>
            </w:r>
          </w:p>
        </w:tc>
      </w:tr>
      <w:tr w:rsidR="007C0E11" w:rsidRPr="008328CE" w:rsidTr="008D577C">
        <w:tc>
          <w:tcPr>
            <w:tcW w:w="0" w:type="auto"/>
          </w:tcPr>
          <w:p w:rsidR="007C0E11" w:rsidRPr="00B0106D" w:rsidRDefault="007C0E11" w:rsidP="00EC673F">
            <w:pPr>
              <w:pStyle w:val="TD"/>
            </w:pPr>
            <w:r w:rsidRPr="008328CE">
              <w:t>CanX-2</w:t>
            </w:r>
            <w:r w:rsidRPr="00B0106D">
              <w:t xml:space="preserve"> </w:t>
            </w:r>
            <w:fldSimple w:instr=" CITATION Spa071 \l 4105 ">
              <w:r w:rsidR="00D46473">
                <w:rPr>
                  <w:noProof/>
                </w:rPr>
                <w:t>(Space Flight Lab 2007)</w:t>
              </w:r>
            </w:fldSimple>
          </w:p>
        </w:tc>
        <w:tc>
          <w:tcPr>
            <w:tcW w:w="0" w:type="auto"/>
          </w:tcPr>
          <w:p w:rsidR="007C0E11" w:rsidRPr="008328CE" w:rsidRDefault="007C0E11" w:rsidP="00EC673F">
            <w:pPr>
              <w:pStyle w:val="TD"/>
            </w:pPr>
            <w:r w:rsidRPr="008328CE">
              <w:t>S-band based system</w:t>
            </w:r>
          </w:p>
        </w:tc>
        <w:tc>
          <w:tcPr>
            <w:tcW w:w="0" w:type="auto"/>
          </w:tcPr>
          <w:p w:rsidR="007C0E11" w:rsidRPr="008328CE" w:rsidRDefault="007C0E11" w:rsidP="00EC673F">
            <w:pPr>
              <w:pStyle w:val="TD"/>
            </w:pPr>
            <w:r w:rsidRPr="008328CE">
              <w:t>S-band based system</w:t>
            </w:r>
          </w:p>
        </w:tc>
        <w:tc>
          <w:tcPr>
            <w:tcW w:w="0" w:type="auto"/>
          </w:tcPr>
          <w:p w:rsidR="007C0E11" w:rsidRPr="008328CE" w:rsidRDefault="007C0E11" w:rsidP="00EC673F">
            <w:pPr>
              <w:pStyle w:val="TD"/>
            </w:pPr>
            <w:r w:rsidRPr="008328CE">
              <w:t>None</w:t>
            </w:r>
          </w:p>
        </w:tc>
        <w:tc>
          <w:tcPr>
            <w:tcW w:w="0" w:type="auto"/>
          </w:tcPr>
          <w:p w:rsidR="007C0E11" w:rsidRPr="008328CE" w:rsidRDefault="007C0E11" w:rsidP="00EC673F">
            <w:pPr>
              <w:pStyle w:val="TD"/>
            </w:pPr>
          </w:p>
        </w:tc>
      </w:tr>
      <w:tr w:rsidR="007C0E11" w:rsidRPr="008328CE" w:rsidTr="008D577C">
        <w:tc>
          <w:tcPr>
            <w:tcW w:w="0" w:type="auto"/>
          </w:tcPr>
          <w:p w:rsidR="007C0E11" w:rsidRPr="008328CE" w:rsidRDefault="007C0E11" w:rsidP="00EC673F">
            <w:pPr>
              <w:pStyle w:val="TD"/>
            </w:pPr>
            <w:r w:rsidRPr="008328CE">
              <w:t>CUTE-I</w:t>
            </w:r>
          </w:p>
          <w:p w:rsidR="007C0E11" w:rsidRPr="008328CE" w:rsidRDefault="007C0E11" w:rsidP="00EC673F">
            <w:pPr>
              <w:pStyle w:val="TD"/>
            </w:pPr>
          </w:p>
          <w:p w:rsidR="007C0E11" w:rsidRPr="00B0106D" w:rsidRDefault="00C64352" w:rsidP="00EC673F">
            <w:pPr>
              <w:pStyle w:val="TD"/>
            </w:pPr>
            <w:sdt>
              <w:sdtPr>
                <w:rPr>
                  <w:vanish/>
                  <w:highlight w:val="yellow"/>
                </w:rPr>
                <w:id w:val="1503352060"/>
                <w:citation/>
              </w:sdtPr>
              <w:sdtContent>
                <w:r>
                  <w:fldChar w:fldCharType="begin"/>
                </w:r>
                <w:r w:rsidR="00B834F7">
                  <w:rPr>
                    <w:lang w:val="en-CA"/>
                  </w:rPr>
                  <w:instrText xml:space="preserve"> CITATION AMSAT_2007 \l 4105  </w:instrText>
                </w:r>
                <w:r>
                  <w:fldChar w:fldCharType="separate"/>
                </w:r>
                <w:r w:rsidR="00D46473" w:rsidRPr="00D46473">
                  <w:rPr>
                    <w:noProof/>
                    <w:lang w:val="en-CA"/>
                  </w:rPr>
                  <w:t>(AMSAT 2006)</w:t>
                </w:r>
                <w:r>
                  <w:fldChar w:fldCharType="end"/>
                </w:r>
              </w:sdtContent>
            </w:sdt>
          </w:p>
        </w:tc>
        <w:tc>
          <w:tcPr>
            <w:tcW w:w="0" w:type="auto"/>
          </w:tcPr>
          <w:p w:rsidR="007C0E11" w:rsidRPr="008328CE" w:rsidRDefault="007C0E11" w:rsidP="00EC673F">
            <w:pPr>
              <w:pStyle w:val="TD"/>
            </w:pPr>
            <w:r w:rsidRPr="008328CE">
              <w:t>144 MHz Band</w:t>
            </w:r>
          </w:p>
          <w:p w:rsidR="007C0E11" w:rsidRPr="008328CE" w:rsidRDefault="007C0E11" w:rsidP="00EC673F">
            <w:pPr>
              <w:pStyle w:val="TD"/>
            </w:pPr>
            <w:r w:rsidRPr="008328CE">
              <w:t>Alnico DJ-C1</w:t>
            </w:r>
          </w:p>
          <w:p w:rsidR="007C0E11" w:rsidRPr="008328CE" w:rsidRDefault="007C0E11" w:rsidP="00EC673F">
            <w:pPr>
              <w:pStyle w:val="TD"/>
            </w:pPr>
            <w:r w:rsidRPr="008328CE">
              <w:t>100mW</w:t>
            </w:r>
          </w:p>
          <w:p w:rsidR="007C0E11" w:rsidRPr="008328CE" w:rsidRDefault="007C0E11" w:rsidP="00EC673F">
            <w:pPr>
              <w:pStyle w:val="TD"/>
            </w:pPr>
            <w:r w:rsidRPr="008328CE">
              <w:t>Acts on received  DTMF commands</w:t>
            </w:r>
          </w:p>
          <w:p w:rsidR="007C0E11" w:rsidRPr="008328CE" w:rsidRDefault="007C0E11" w:rsidP="00EC673F">
            <w:pPr>
              <w:pStyle w:val="TD"/>
            </w:pPr>
            <w:r w:rsidRPr="008328CE">
              <w:t>1/4wave dipole</w:t>
            </w:r>
          </w:p>
        </w:tc>
        <w:tc>
          <w:tcPr>
            <w:tcW w:w="0" w:type="auto"/>
          </w:tcPr>
          <w:p w:rsidR="007C0E11" w:rsidRPr="008328CE" w:rsidRDefault="007C0E11" w:rsidP="00EC673F">
            <w:pPr>
              <w:pStyle w:val="TD"/>
            </w:pPr>
            <w:r w:rsidRPr="008328CE">
              <w:t>Downlink 437.4000 MHz AFSK 1200 BPS</w:t>
            </w:r>
          </w:p>
          <w:p w:rsidR="007C0E11" w:rsidRPr="008328CE" w:rsidRDefault="007C0E11" w:rsidP="00EC673F">
            <w:pPr>
              <w:pStyle w:val="TD"/>
            </w:pPr>
            <w:r w:rsidRPr="008328CE">
              <w:t>Alnico DJ-C4</w:t>
            </w:r>
          </w:p>
          <w:p w:rsidR="00137DBB" w:rsidRDefault="007C0E11" w:rsidP="00EC673F">
            <w:pPr>
              <w:pStyle w:val="TD"/>
            </w:pPr>
            <w:r w:rsidRPr="008328CE">
              <w:t xml:space="preserve">1110mW </w:t>
            </w:r>
          </w:p>
          <w:p w:rsidR="007C0E11" w:rsidRPr="008328CE" w:rsidRDefault="007C0E11" w:rsidP="00EC673F">
            <w:pPr>
              <w:pStyle w:val="TD"/>
            </w:pPr>
            <w:r w:rsidRPr="008328CE">
              <w:t>Transmits using Ax.25 or SRLL</w:t>
            </w:r>
          </w:p>
          <w:p w:rsidR="007C0E11" w:rsidRPr="008328CE" w:rsidRDefault="007C0E11" w:rsidP="00EC673F">
            <w:pPr>
              <w:pStyle w:val="TD"/>
            </w:pPr>
            <w:r w:rsidRPr="008328CE">
              <w:t>¼ wave dipole</w:t>
            </w:r>
          </w:p>
        </w:tc>
        <w:tc>
          <w:tcPr>
            <w:tcW w:w="0" w:type="auto"/>
          </w:tcPr>
          <w:p w:rsidR="007C0E11" w:rsidRPr="008328CE" w:rsidRDefault="007C0E11" w:rsidP="00EC673F">
            <w:pPr>
              <w:pStyle w:val="TD"/>
            </w:pPr>
            <w:r w:rsidRPr="008328CE">
              <w:t>Downlink 436.8375 MHz CW</w:t>
            </w:r>
          </w:p>
          <w:p w:rsidR="007C0E11" w:rsidRPr="008328CE" w:rsidRDefault="007C0E11" w:rsidP="00EC673F">
            <w:pPr>
              <w:pStyle w:val="TD"/>
            </w:pPr>
            <w:r w:rsidRPr="008328CE">
              <w:t>Maki Denki Radio</w:t>
            </w:r>
          </w:p>
          <w:p w:rsidR="007C0E11" w:rsidRPr="008328CE" w:rsidRDefault="007C0E11" w:rsidP="00EC673F">
            <w:pPr>
              <w:pStyle w:val="TD"/>
            </w:pPr>
            <w:r w:rsidRPr="008328CE">
              <w:t>Sends call-sign and  telemetry   using CW (Morse code)</w:t>
            </w:r>
          </w:p>
          <w:p w:rsidR="007C0E11" w:rsidRPr="008328CE" w:rsidRDefault="007C0E11" w:rsidP="00EC673F">
            <w:pPr>
              <w:pStyle w:val="TD"/>
            </w:pPr>
          </w:p>
        </w:tc>
        <w:tc>
          <w:tcPr>
            <w:tcW w:w="0" w:type="auto"/>
          </w:tcPr>
          <w:p w:rsidR="007C0E11" w:rsidRPr="008328CE" w:rsidRDefault="007C0E11" w:rsidP="00EC673F">
            <w:pPr>
              <w:pStyle w:val="TD"/>
            </w:pPr>
            <w:r w:rsidRPr="008328CE">
              <w:t>1200 bps</w:t>
            </w:r>
          </w:p>
        </w:tc>
      </w:tr>
      <w:tr w:rsidR="007C0E11" w:rsidRPr="008328CE" w:rsidTr="008D577C">
        <w:tc>
          <w:tcPr>
            <w:tcW w:w="0" w:type="auto"/>
          </w:tcPr>
          <w:p w:rsidR="007C0E11" w:rsidRPr="008328CE" w:rsidRDefault="007C0E11" w:rsidP="00EC673F">
            <w:pPr>
              <w:pStyle w:val="TD"/>
            </w:pPr>
            <w:r w:rsidRPr="008328CE">
              <w:t>Quake Sat</w:t>
            </w:r>
          </w:p>
          <w:p w:rsidR="007C0E11" w:rsidRPr="00B0106D" w:rsidRDefault="00C64352" w:rsidP="00EC673F">
            <w:pPr>
              <w:pStyle w:val="TD"/>
            </w:pPr>
            <w:fldSimple w:instr=" CITATION Ble04 \l 4105 ">
              <w:r w:rsidR="00D46473">
                <w:rPr>
                  <w:noProof/>
                </w:rPr>
                <w:t>(Bleier, et al. 2004)</w:t>
              </w:r>
            </w:fldSimple>
          </w:p>
        </w:tc>
        <w:tc>
          <w:tcPr>
            <w:tcW w:w="0" w:type="auto"/>
          </w:tcPr>
          <w:p w:rsidR="007C0E11" w:rsidRPr="008328CE" w:rsidRDefault="007C0E11" w:rsidP="00EC673F">
            <w:pPr>
              <w:pStyle w:val="TD"/>
            </w:pPr>
            <w:r w:rsidRPr="008328CE">
              <w:t>436.675MHz</w:t>
            </w:r>
          </w:p>
          <w:p w:rsidR="007C0E11" w:rsidRPr="008328CE" w:rsidRDefault="007C0E11" w:rsidP="00EC673F">
            <w:pPr>
              <w:pStyle w:val="TD"/>
            </w:pPr>
            <w:r w:rsidRPr="008328CE">
              <w:t>Tekk T-Net Mini 960 radio &amp; BayPac BP-96A Modem</w:t>
            </w:r>
          </w:p>
        </w:tc>
        <w:tc>
          <w:tcPr>
            <w:tcW w:w="0" w:type="auto"/>
          </w:tcPr>
          <w:p w:rsidR="007C0E11" w:rsidRPr="008328CE" w:rsidRDefault="007C0E11" w:rsidP="00EC673F">
            <w:pPr>
              <w:pStyle w:val="TD"/>
            </w:pPr>
            <w:r w:rsidRPr="008328CE">
              <w:t>436.675MHz</w:t>
            </w:r>
          </w:p>
          <w:p w:rsidR="007C0E11" w:rsidRPr="008328CE" w:rsidRDefault="007C0E11" w:rsidP="00EC673F">
            <w:pPr>
              <w:pStyle w:val="TD"/>
            </w:pPr>
            <w:r w:rsidRPr="008328CE">
              <w:t>Tekk T-Net Mini 960 radio &amp; BayPac BP-96A Modem</w:t>
            </w:r>
          </w:p>
        </w:tc>
        <w:tc>
          <w:tcPr>
            <w:tcW w:w="0" w:type="auto"/>
          </w:tcPr>
          <w:p w:rsidR="007C0E11" w:rsidRPr="008328CE" w:rsidRDefault="007C0E11" w:rsidP="00EC673F">
            <w:pPr>
              <w:pStyle w:val="TD"/>
            </w:pPr>
            <w:r w:rsidRPr="008328CE">
              <w:t>None</w:t>
            </w:r>
          </w:p>
        </w:tc>
        <w:tc>
          <w:tcPr>
            <w:tcW w:w="0" w:type="auto"/>
          </w:tcPr>
          <w:p w:rsidR="007C0E11" w:rsidRPr="008328CE" w:rsidRDefault="007C0E11" w:rsidP="00EC673F">
            <w:pPr>
              <w:pStyle w:val="TD"/>
            </w:pPr>
            <w:r w:rsidRPr="008328CE">
              <w:t>9600 bps</w:t>
            </w:r>
          </w:p>
        </w:tc>
      </w:tr>
      <w:tr w:rsidR="007C0E11" w:rsidRPr="008328CE" w:rsidTr="008D577C">
        <w:tc>
          <w:tcPr>
            <w:tcW w:w="0" w:type="auto"/>
          </w:tcPr>
          <w:p w:rsidR="007C0E11" w:rsidRPr="008328CE" w:rsidRDefault="007C0E11" w:rsidP="00EC673F">
            <w:pPr>
              <w:pStyle w:val="TD"/>
            </w:pPr>
            <w:r w:rsidRPr="008328CE">
              <w:t>KUTESat</w:t>
            </w:r>
          </w:p>
          <w:p w:rsidR="007C0E11" w:rsidRPr="00B0106D" w:rsidRDefault="00C64352" w:rsidP="00EC673F">
            <w:pPr>
              <w:pStyle w:val="TD"/>
            </w:pPr>
            <w:sdt>
              <w:sdtPr>
                <w:rPr>
                  <w:vanish/>
                  <w:highlight w:val="yellow"/>
                </w:rPr>
                <w:id w:val="1503353852"/>
                <w:citation/>
              </w:sdtPr>
              <w:sdtContent>
                <w:r>
                  <w:fldChar w:fldCharType="begin"/>
                </w:r>
                <w:r w:rsidR="00590CF1">
                  <w:rPr>
                    <w:lang w:val="en-CA"/>
                  </w:rPr>
                  <w:instrText xml:space="preserve"> CITATION Vil05 \l 4105  </w:instrText>
                </w:r>
                <w:r>
                  <w:fldChar w:fldCharType="separate"/>
                </w:r>
                <w:r w:rsidR="00D46473" w:rsidRPr="00D46473">
                  <w:rPr>
                    <w:noProof/>
                    <w:lang w:val="en-CA"/>
                  </w:rPr>
                  <w:t>(Villa, Project Management of a Student Built Space Satellite: The KUTESat- 1 2005)</w:t>
                </w:r>
                <w:r>
                  <w:fldChar w:fldCharType="end"/>
                </w:r>
              </w:sdtContent>
            </w:sdt>
          </w:p>
        </w:tc>
        <w:tc>
          <w:tcPr>
            <w:tcW w:w="0" w:type="auto"/>
          </w:tcPr>
          <w:p w:rsidR="007C0E11" w:rsidRPr="008328CE" w:rsidRDefault="007C0E11" w:rsidP="00EC673F">
            <w:pPr>
              <w:pStyle w:val="TD"/>
            </w:pPr>
          </w:p>
        </w:tc>
        <w:tc>
          <w:tcPr>
            <w:tcW w:w="0" w:type="auto"/>
          </w:tcPr>
          <w:p w:rsidR="007C0E11" w:rsidRPr="008328CE" w:rsidRDefault="007C0E11" w:rsidP="00EC673F">
            <w:pPr>
              <w:pStyle w:val="TD"/>
            </w:pPr>
            <w:r w:rsidRPr="008328CE">
              <w:t>437.386 MHz</w:t>
            </w:r>
          </w:p>
          <w:p w:rsidR="007C0E11" w:rsidRPr="008328CE" w:rsidRDefault="007C0E11" w:rsidP="00EC673F">
            <w:pPr>
              <w:pStyle w:val="TD"/>
            </w:pPr>
            <w:r w:rsidRPr="008328CE">
              <w:t>FSK AX.25</w:t>
            </w:r>
          </w:p>
        </w:tc>
        <w:tc>
          <w:tcPr>
            <w:tcW w:w="0" w:type="auto"/>
          </w:tcPr>
          <w:p w:rsidR="007C0E11" w:rsidRPr="00B0106D" w:rsidRDefault="007C0E11" w:rsidP="00EC673F">
            <w:pPr>
              <w:pStyle w:val="TD"/>
            </w:pPr>
            <w:r w:rsidRPr="008328CE">
              <w:t>None</w:t>
            </w:r>
          </w:p>
        </w:tc>
        <w:tc>
          <w:tcPr>
            <w:tcW w:w="0" w:type="auto"/>
          </w:tcPr>
          <w:p w:rsidR="007C0E11" w:rsidRPr="008328CE" w:rsidRDefault="007C0E11" w:rsidP="00EC673F">
            <w:pPr>
              <w:pStyle w:val="TD"/>
            </w:pPr>
            <w:r w:rsidRPr="008328CE">
              <w:t>1200</w:t>
            </w:r>
            <w:r>
              <w:t xml:space="preserve"> </w:t>
            </w:r>
            <w:r w:rsidRPr="008328CE">
              <w:t>bps</w:t>
            </w:r>
          </w:p>
        </w:tc>
      </w:tr>
      <w:tr w:rsidR="007C0E11" w:rsidRPr="008328CE" w:rsidTr="008D577C">
        <w:trPr>
          <w:trHeight w:val="623"/>
        </w:trPr>
        <w:tc>
          <w:tcPr>
            <w:tcW w:w="0" w:type="auto"/>
          </w:tcPr>
          <w:p w:rsidR="007C0E11" w:rsidRPr="008328CE" w:rsidRDefault="007C0E11" w:rsidP="00EC673F">
            <w:pPr>
              <w:pStyle w:val="TD"/>
            </w:pPr>
            <w:r w:rsidRPr="008328CE">
              <w:lastRenderedPageBreak/>
              <w:t>Xi 4 /5</w:t>
            </w:r>
          </w:p>
          <w:p w:rsidR="007C0E11" w:rsidRPr="00B0106D" w:rsidRDefault="00C64352" w:rsidP="00EC673F">
            <w:pPr>
              <w:pStyle w:val="TD"/>
            </w:pPr>
            <w:fldSimple w:instr=" CITATION Int08 \l 4105 ">
              <w:r w:rsidR="00D46473">
                <w:rPr>
                  <w:noProof/>
                </w:rPr>
                <w:t>(Intelligent Space Systems Laboratory 2008)</w:t>
              </w:r>
            </w:fldSimple>
          </w:p>
        </w:tc>
        <w:tc>
          <w:tcPr>
            <w:tcW w:w="0" w:type="auto"/>
          </w:tcPr>
          <w:p w:rsidR="007C0E11" w:rsidRPr="008328CE" w:rsidRDefault="007C0E11" w:rsidP="00EC673F">
            <w:pPr>
              <w:pStyle w:val="TD"/>
            </w:pPr>
            <w:r w:rsidRPr="008328CE">
              <w:t>145.835MHz</w:t>
            </w:r>
          </w:p>
          <w:p w:rsidR="007C0E11" w:rsidRPr="008328CE" w:rsidRDefault="007C0E11" w:rsidP="00EC673F">
            <w:pPr>
              <w:pStyle w:val="TD"/>
            </w:pPr>
            <w:r w:rsidRPr="008328CE">
              <w:t>Ax.25</w:t>
            </w:r>
          </w:p>
          <w:p w:rsidR="007C0E11" w:rsidRPr="008328CE" w:rsidRDefault="007C0E11" w:rsidP="00EC673F">
            <w:pPr>
              <w:pStyle w:val="TD"/>
            </w:pPr>
            <w:r w:rsidRPr="008328CE">
              <w:t>Specially designed radio</w:t>
            </w:r>
          </w:p>
          <w:p w:rsidR="007C0E11" w:rsidRPr="008328CE" w:rsidRDefault="007C0E11" w:rsidP="00EC673F">
            <w:pPr>
              <w:pStyle w:val="TD"/>
            </w:pPr>
            <w:r w:rsidRPr="008328CE">
              <w:t>fire code</w:t>
            </w:r>
          </w:p>
        </w:tc>
        <w:tc>
          <w:tcPr>
            <w:tcW w:w="0" w:type="auto"/>
          </w:tcPr>
          <w:p w:rsidR="007C0E11" w:rsidRPr="008328CE" w:rsidRDefault="007C0E11" w:rsidP="00EC673F">
            <w:pPr>
              <w:pStyle w:val="TD"/>
            </w:pPr>
            <w:r w:rsidRPr="008328CE">
              <w:t>437.490MHz</w:t>
            </w:r>
          </w:p>
          <w:p w:rsidR="007C0E11" w:rsidRPr="008328CE" w:rsidRDefault="007C0E11" w:rsidP="00EC673F">
            <w:pPr>
              <w:pStyle w:val="TD"/>
            </w:pPr>
            <w:r w:rsidRPr="008328CE">
              <w:t>Ax.25 FSK (packet)</w:t>
            </w:r>
          </w:p>
          <w:p w:rsidR="007C0E11" w:rsidRPr="008328CE" w:rsidRDefault="007C0E11" w:rsidP="00EC673F">
            <w:pPr>
              <w:pStyle w:val="TD"/>
            </w:pPr>
            <w:r w:rsidRPr="008328CE">
              <w:t>Specially designed radio</w:t>
            </w:r>
          </w:p>
          <w:p w:rsidR="007C0E11" w:rsidRPr="008328CE" w:rsidRDefault="007C0E11" w:rsidP="00EC673F">
            <w:pPr>
              <w:pStyle w:val="TD"/>
            </w:pPr>
          </w:p>
        </w:tc>
        <w:tc>
          <w:tcPr>
            <w:tcW w:w="0" w:type="auto"/>
          </w:tcPr>
          <w:p w:rsidR="007C0E11" w:rsidRPr="008328CE" w:rsidRDefault="007C0E11" w:rsidP="00EC673F">
            <w:pPr>
              <w:pStyle w:val="TD"/>
            </w:pPr>
            <w:r w:rsidRPr="008328CE">
              <w:t>CW (beacon)</w:t>
            </w:r>
          </w:p>
          <w:p w:rsidR="007C0E11" w:rsidRPr="008328CE" w:rsidRDefault="007C0E11" w:rsidP="00EC673F">
            <w:pPr>
              <w:pStyle w:val="TD"/>
            </w:pPr>
            <w:r w:rsidRPr="008328CE">
              <w:t>436.8475MHz</w:t>
            </w:r>
          </w:p>
        </w:tc>
        <w:tc>
          <w:tcPr>
            <w:tcW w:w="0" w:type="auto"/>
          </w:tcPr>
          <w:p w:rsidR="007C0E11" w:rsidRPr="008328CE" w:rsidRDefault="007C0E11" w:rsidP="00EC673F">
            <w:pPr>
              <w:pStyle w:val="TD"/>
            </w:pPr>
            <w:r w:rsidRPr="008328CE">
              <w:t>1200 bps</w:t>
            </w:r>
          </w:p>
        </w:tc>
      </w:tr>
    </w:tbl>
    <w:p w:rsidR="00C10EC2" w:rsidRDefault="00C10EC2" w:rsidP="007C0E11">
      <w:pPr>
        <w:pStyle w:val="Caption"/>
      </w:pPr>
      <w:bookmarkStart w:id="152" w:name="_Ref162761372"/>
      <w:bookmarkStart w:id="153" w:name="_Ref204156477"/>
      <w:bookmarkStart w:id="154" w:name="_Ref204681514"/>
      <w:bookmarkStart w:id="155" w:name="_Toc162859083"/>
    </w:p>
    <w:p w:rsidR="007C0E11" w:rsidRPr="006A1FE5" w:rsidRDefault="007C0E11" w:rsidP="007C0E11">
      <w:pPr>
        <w:pStyle w:val="Caption"/>
      </w:pPr>
      <w:bookmarkStart w:id="156" w:name="_Ref207431078"/>
      <w:bookmarkStart w:id="157" w:name="_Toc207775245"/>
      <w:r>
        <w:t xml:space="preserve">Table </w:t>
      </w:r>
      <w:fldSimple w:instr=" SEQ Table \* ARABIC ">
        <w:r w:rsidR="00D46473">
          <w:rPr>
            <w:noProof/>
          </w:rPr>
          <w:t>6</w:t>
        </w:r>
      </w:fldSimple>
      <w:bookmarkEnd w:id="152"/>
      <w:bookmarkEnd w:id="153"/>
      <w:bookmarkEnd w:id="154"/>
      <w:bookmarkEnd w:id="156"/>
      <w:r w:rsidRPr="006A1FE5">
        <w:t>: Summary of C&amp;DH</w:t>
      </w:r>
      <w:r w:rsidR="00C37B52">
        <w:t xml:space="preserve"> systems</w:t>
      </w:r>
      <w:bookmarkEnd w:id="157"/>
      <w:r w:rsidRPr="006A1FE5">
        <w:t xml:space="preserve"> </w:t>
      </w:r>
      <w:bookmarkEnd w:id="155"/>
    </w:p>
    <w:tbl>
      <w:tblPr>
        <w:tblStyle w:val="latexlike"/>
        <w:tblW w:w="3568" w:type="pct"/>
        <w:tblLook w:val="01A0"/>
      </w:tblPr>
      <w:tblGrid>
        <w:gridCol w:w="960"/>
        <w:gridCol w:w="2339"/>
        <w:gridCol w:w="3078"/>
      </w:tblGrid>
      <w:tr w:rsidR="007C0E11" w:rsidRPr="00A61FF7" w:rsidTr="000254C4">
        <w:trPr>
          <w:cnfStyle w:val="100000000000"/>
          <w:trHeight w:val="205"/>
        </w:trPr>
        <w:tc>
          <w:tcPr>
            <w:tcW w:w="753" w:type="pct"/>
          </w:tcPr>
          <w:p w:rsidR="007C0E11" w:rsidRPr="00A61FF7" w:rsidRDefault="007C0E11" w:rsidP="00EC673F">
            <w:pPr>
              <w:pStyle w:val="TD"/>
            </w:pPr>
            <w:r w:rsidRPr="00A61FF7">
              <w:t>Name</w:t>
            </w:r>
          </w:p>
        </w:tc>
        <w:tc>
          <w:tcPr>
            <w:tcW w:w="1834" w:type="pct"/>
          </w:tcPr>
          <w:p w:rsidR="007C0E11" w:rsidRPr="00A61FF7" w:rsidRDefault="007C0E11" w:rsidP="00EC673F">
            <w:pPr>
              <w:pStyle w:val="TD"/>
            </w:pPr>
            <w:r w:rsidRPr="00A61FF7">
              <w:t>OBC</w:t>
            </w:r>
          </w:p>
        </w:tc>
        <w:tc>
          <w:tcPr>
            <w:tcW w:w="2413" w:type="pct"/>
          </w:tcPr>
          <w:p w:rsidR="007C0E11" w:rsidRPr="00A61FF7" w:rsidRDefault="007C0E11" w:rsidP="00EC673F">
            <w:pPr>
              <w:pStyle w:val="TD"/>
            </w:pPr>
            <w:r w:rsidRPr="00A61FF7">
              <w:t>Flight memory</w:t>
            </w:r>
          </w:p>
        </w:tc>
      </w:tr>
      <w:tr w:rsidR="007C0E11" w:rsidRPr="00A61FF7" w:rsidTr="000254C4">
        <w:trPr>
          <w:trHeight w:val="726"/>
        </w:trPr>
        <w:tc>
          <w:tcPr>
            <w:tcW w:w="753" w:type="pct"/>
          </w:tcPr>
          <w:p w:rsidR="007C0E11" w:rsidRPr="00A61FF7" w:rsidRDefault="007C0E11" w:rsidP="00EC673F">
            <w:pPr>
              <w:pStyle w:val="TD"/>
            </w:pPr>
            <w:r w:rsidRPr="00A61FF7">
              <w:t>AAU</w:t>
            </w:r>
          </w:p>
          <w:p w:rsidR="007C0E11" w:rsidRPr="00A61FF7" w:rsidRDefault="007C0E11" w:rsidP="00EC673F">
            <w:pPr>
              <w:pStyle w:val="TD"/>
            </w:pPr>
            <w:r w:rsidRPr="00A61FF7">
              <w:t>CubeSat</w:t>
            </w:r>
          </w:p>
          <w:p w:rsidR="007C0E11" w:rsidRPr="00A61FF7" w:rsidRDefault="007C0E11" w:rsidP="00EC673F">
            <w:pPr>
              <w:pStyle w:val="TD"/>
            </w:pPr>
          </w:p>
        </w:tc>
        <w:tc>
          <w:tcPr>
            <w:tcW w:w="1834" w:type="pct"/>
          </w:tcPr>
          <w:p w:rsidR="007C0E11" w:rsidRPr="00A61FF7" w:rsidRDefault="007C0E11" w:rsidP="00EC673F">
            <w:pPr>
              <w:pStyle w:val="TD"/>
            </w:pPr>
            <w:r w:rsidRPr="00A61FF7">
              <w:t>Siemens C161 micro controller</w:t>
            </w:r>
          </w:p>
        </w:tc>
        <w:tc>
          <w:tcPr>
            <w:tcW w:w="2413" w:type="pct"/>
          </w:tcPr>
          <w:p w:rsidR="007C0E11" w:rsidRPr="00A61FF7" w:rsidRDefault="007C0E11" w:rsidP="00EC673F">
            <w:pPr>
              <w:pStyle w:val="TD"/>
            </w:pPr>
            <w:r w:rsidRPr="00A61FF7">
              <w:t>512kB of PROM</w:t>
            </w:r>
          </w:p>
          <w:p w:rsidR="007C0E11" w:rsidRPr="00A61FF7" w:rsidRDefault="007C0E11" w:rsidP="00EC673F">
            <w:pPr>
              <w:pStyle w:val="TD"/>
            </w:pPr>
            <w:r w:rsidRPr="00A61FF7">
              <w:t>For Flight application code</w:t>
            </w:r>
          </w:p>
          <w:p w:rsidR="007C0E11" w:rsidRPr="00A61FF7" w:rsidRDefault="007C0E11" w:rsidP="00EC673F">
            <w:pPr>
              <w:pStyle w:val="TD"/>
            </w:pPr>
            <w:r w:rsidRPr="00A61FF7">
              <w:t>256kB of flash ROM for changes to code</w:t>
            </w:r>
          </w:p>
        </w:tc>
      </w:tr>
      <w:tr w:rsidR="007C0E11" w:rsidRPr="00A61FF7" w:rsidTr="000254C4">
        <w:trPr>
          <w:trHeight w:val="391"/>
        </w:trPr>
        <w:tc>
          <w:tcPr>
            <w:tcW w:w="753" w:type="pct"/>
          </w:tcPr>
          <w:p w:rsidR="007C0E11" w:rsidRPr="00A61FF7" w:rsidRDefault="007C0E11" w:rsidP="00EC673F">
            <w:pPr>
              <w:pStyle w:val="TD"/>
            </w:pPr>
            <w:r w:rsidRPr="00A61FF7">
              <w:t>CanX-1</w:t>
            </w:r>
          </w:p>
          <w:p w:rsidR="007C0E11" w:rsidRPr="00A61FF7" w:rsidRDefault="007C0E11" w:rsidP="00EC673F">
            <w:pPr>
              <w:pStyle w:val="TD"/>
            </w:pPr>
          </w:p>
        </w:tc>
        <w:tc>
          <w:tcPr>
            <w:tcW w:w="1834" w:type="pct"/>
          </w:tcPr>
          <w:p w:rsidR="007C0E11" w:rsidRPr="00A61FF7" w:rsidRDefault="007C0E11" w:rsidP="00EC673F">
            <w:pPr>
              <w:pStyle w:val="TD"/>
            </w:pPr>
            <w:r w:rsidRPr="00A61FF7">
              <w:t>The Atmel ARM7 of 40 MHz</w:t>
            </w:r>
          </w:p>
        </w:tc>
        <w:tc>
          <w:tcPr>
            <w:tcW w:w="2413" w:type="pct"/>
          </w:tcPr>
          <w:p w:rsidR="007C0E11" w:rsidRPr="00A61FF7" w:rsidRDefault="007C0E11" w:rsidP="00EC673F">
            <w:pPr>
              <w:pStyle w:val="TD"/>
            </w:pPr>
            <w:r w:rsidRPr="00A61FF7">
              <w:t>32 MB of Flash-RAM</w:t>
            </w:r>
          </w:p>
          <w:p w:rsidR="007C0E11" w:rsidRPr="00A61FF7" w:rsidRDefault="007C0E11" w:rsidP="00EC673F">
            <w:pPr>
              <w:pStyle w:val="TD"/>
            </w:pPr>
            <w:r w:rsidRPr="00A61FF7">
              <w:t>512 KB (triplicated for EDAC)</w:t>
            </w:r>
          </w:p>
        </w:tc>
      </w:tr>
      <w:tr w:rsidR="007C0E11" w:rsidRPr="00A61FF7" w:rsidTr="000254C4">
        <w:trPr>
          <w:trHeight w:val="558"/>
        </w:trPr>
        <w:tc>
          <w:tcPr>
            <w:tcW w:w="753" w:type="pct"/>
          </w:tcPr>
          <w:p w:rsidR="007C0E11" w:rsidRPr="00A61FF7" w:rsidRDefault="007C0E11" w:rsidP="00EC673F">
            <w:pPr>
              <w:pStyle w:val="TD"/>
            </w:pPr>
            <w:r w:rsidRPr="00A61FF7">
              <w:t>CanX-2</w:t>
            </w:r>
          </w:p>
          <w:p w:rsidR="007C0E11" w:rsidRPr="00A61FF7" w:rsidRDefault="007C0E11" w:rsidP="00EC673F">
            <w:pPr>
              <w:pStyle w:val="TD"/>
            </w:pPr>
          </w:p>
        </w:tc>
        <w:tc>
          <w:tcPr>
            <w:tcW w:w="1834" w:type="pct"/>
          </w:tcPr>
          <w:p w:rsidR="007C0E11" w:rsidRPr="00A61FF7" w:rsidRDefault="007C0E11" w:rsidP="00EC673F">
            <w:pPr>
              <w:pStyle w:val="TD"/>
            </w:pPr>
            <w:r w:rsidRPr="00A61FF7">
              <w:t>ARM7 processor running at 15 MHz</w:t>
            </w:r>
          </w:p>
        </w:tc>
        <w:tc>
          <w:tcPr>
            <w:tcW w:w="2413" w:type="pct"/>
          </w:tcPr>
          <w:p w:rsidR="007C0E11" w:rsidRPr="00A61FF7" w:rsidRDefault="007C0E11" w:rsidP="00EC673F">
            <w:pPr>
              <w:pStyle w:val="TD"/>
            </w:pPr>
            <w:r w:rsidRPr="00A61FF7">
              <w:t>16 MB of Flash for storage of telemetry</w:t>
            </w:r>
          </w:p>
          <w:p w:rsidR="007C0E11" w:rsidRPr="00A61FF7" w:rsidRDefault="007C0E11" w:rsidP="00EC673F">
            <w:pPr>
              <w:pStyle w:val="TD"/>
            </w:pPr>
            <w:r w:rsidRPr="00A61FF7">
              <w:t>2 MB of SRAM (triplicated for EDAC)</w:t>
            </w:r>
          </w:p>
        </w:tc>
      </w:tr>
      <w:tr w:rsidR="007C0E11" w:rsidRPr="00A61FF7" w:rsidTr="000254C4">
        <w:trPr>
          <w:trHeight w:val="726"/>
        </w:trPr>
        <w:tc>
          <w:tcPr>
            <w:tcW w:w="753" w:type="pct"/>
          </w:tcPr>
          <w:p w:rsidR="007C0E11" w:rsidRPr="00A61FF7" w:rsidRDefault="007C0E11" w:rsidP="00EC673F">
            <w:pPr>
              <w:pStyle w:val="TD"/>
            </w:pPr>
            <w:r w:rsidRPr="00A61FF7">
              <w:t>CUTE-I</w:t>
            </w:r>
          </w:p>
        </w:tc>
        <w:tc>
          <w:tcPr>
            <w:tcW w:w="1834" w:type="pct"/>
          </w:tcPr>
          <w:p w:rsidR="007C0E11" w:rsidRPr="00A61FF7" w:rsidRDefault="007C0E11" w:rsidP="00EC673F">
            <w:pPr>
              <w:pStyle w:val="TD"/>
            </w:pPr>
            <w:r w:rsidRPr="00A61FF7">
              <w:t>8bit  H8/300</w:t>
            </w:r>
          </w:p>
        </w:tc>
        <w:tc>
          <w:tcPr>
            <w:tcW w:w="2413" w:type="pct"/>
          </w:tcPr>
          <w:p w:rsidR="007C0E11" w:rsidRPr="00A61FF7" w:rsidRDefault="007C0E11" w:rsidP="00EC673F">
            <w:pPr>
              <w:pStyle w:val="TD"/>
            </w:pPr>
            <w:r w:rsidRPr="00A61FF7">
              <w:t>32kbyte ROM</w:t>
            </w:r>
          </w:p>
          <w:p w:rsidR="007C0E11" w:rsidRPr="00A61FF7" w:rsidRDefault="007C0E11" w:rsidP="00EC673F">
            <w:pPr>
              <w:pStyle w:val="TD"/>
            </w:pPr>
            <w:r w:rsidRPr="00A61FF7">
              <w:t>1kbyte RAM</w:t>
            </w:r>
          </w:p>
          <w:p w:rsidR="007C0E11" w:rsidRPr="00A61FF7" w:rsidRDefault="007C0E11" w:rsidP="00EC673F">
            <w:pPr>
              <w:pStyle w:val="TD"/>
            </w:pPr>
            <w:r w:rsidRPr="00A61FF7">
              <w:t>SRAM (4Mbit),</w:t>
            </w:r>
          </w:p>
          <w:p w:rsidR="007C0E11" w:rsidRPr="00A61FF7" w:rsidRDefault="007C0E11" w:rsidP="00EC673F">
            <w:pPr>
              <w:pStyle w:val="TD"/>
            </w:pPr>
            <w:r w:rsidRPr="00A61FF7">
              <w:t>EEPROM (256kbit</w:t>
            </w:r>
          </w:p>
        </w:tc>
      </w:tr>
      <w:tr w:rsidR="007C0E11" w:rsidRPr="00A61FF7" w:rsidTr="000254C4">
        <w:trPr>
          <w:trHeight w:val="726"/>
        </w:trPr>
        <w:tc>
          <w:tcPr>
            <w:tcW w:w="753" w:type="pct"/>
          </w:tcPr>
          <w:p w:rsidR="007C0E11" w:rsidRPr="00A61FF7" w:rsidRDefault="007C0E11" w:rsidP="00EC673F">
            <w:pPr>
              <w:pStyle w:val="TD"/>
            </w:pPr>
            <w:r w:rsidRPr="00A61FF7">
              <w:t>Quakesat</w:t>
            </w:r>
          </w:p>
          <w:p w:rsidR="007C0E11" w:rsidRPr="00A61FF7" w:rsidRDefault="007C0E11" w:rsidP="00EC673F">
            <w:pPr>
              <w:pStyle w:val="TD"/>
            </w:pPr>
          </w:p>
        </w:tc>
        <w:tc>
          <w:tcPr>
            <w:tcW w:w="1834" w:type="pct"/>
          </w:tcPr>
          <w:p w:rsidR="007C0E11" w:rsidRPr="00A61FF7" w:rsidRDefault="007C0E11" w:rsidP="00EC673F">
            <w:pPr>
              <w:pStyle w:val="TD"/>
            </w:pPr>
            <w:r w:rsidRPr="00A61FF7">
              <w:t>PC 104 form factor  computer running Linux based on ZFMicro Devices ZFx86 Processor Clock 100MHZ</w:t>
            </w:r>
          </w:p>
        </w:tc>
        <w:tc>
          <w:tcPr>
            <w:tcW w:w="2413" w:type="pct"/>
          </w:tcPr>
          <w:p w:rsidR="007C0E11" w:rsidRPr="00A61FF7" w:rsidRDefault="007C0E11" w:rsidP="00EC673F">
            <w:pPr>
              <w:pStyle w:val="TD"/>
            </w:pPr>
            <w:r w:rsidRPr="00A61FF7">
              <w:t>16MB – 32 MB DRAM</w:t>
            </w:r>
          </w:p>
          <w:p w:rsidR="007C0E11" w:rsidRPr="00B0106D" w:rsidRDefault="00C64352" w:rsidP="00EC673F">
            <w:pPr>
              <w:pStyle w:val="TD"/>
            </w:pPr>
            <w:fldSimple w:instr=" CITATION Ear08 \l 4105 ">
              <w:r w:rsidR="00D46473">
                <w:rPr>
                  <w:noProof/>
                </w:rPr>
                <w:t>(Diamond systems Corporation 2001-2008)</w:t>
              </w:r>
            </w:fldSimple>
          </w:p>
          <w:p w:rsidR="007C0E11" w:rsidRPr="00A61FF7" w:rsidRDefault="007C0E11" w:rsidP="00EC673F">
            <w:pPr>
              <w:pStyle w:val="TD"/>
            </w:pPr>
            <w:r w:rsidRPr="00A61FF7">
              <w:t>2MB flash</w:t>
            </w:r>
          </w:p>
          <w:p w:rsidR="007C0E11" w:rsidRPr="00A61FF7" w:rsidRDefault="007C0E11" w:rsidP="00EC673F">
            <w:pPr>
              <w:pStyle w:val="TD"/>
            </w:pPr>
            <w:r w:rsidRPr="00A61FF7">
              <w:t>2</w:t>
            </w:r>
          </w:p>
        </w:tc>
      </w:tr>
      <w:tr w:rsidR="007C0E11" w:rsidRPr="00A61FF7" w:rsidTr="000254C4">
        <w:trPr>
          <w:trHeight w:val="568"/>
        </w:trPr>
        <w:tc>
          <w:tcPr>
            <w:tcW w:w="753" w:type="pct"/>
          </w:tcPr>
          <w:p w:rsidR="007C0E11" w:rsidRPr="00A61FF7" w:rsidRDefault="007C0E11" w:rsidP="00EC673F">
            <w:pPr>
              <w:pStyle w:val="TD"/>
            </w:pPr>
            <w:r w:rsidRPr="00A61FF7">
              <w:t xml:space="preserve">KUTESat </w:t>
            </w:r>
          </w:p>
          <w:p w:rsidR="007C0E11" w:rsidRPr="00A61FF7" w:rsidRDefault="007C0E11" w:rsidP="00EC673F">
            <w:pPr>
              <w:pStyle w:val="TD"/>
            </w:pPr>
          </w:p>
        </w:tc>
        <w:tc>
          <w:tcPr>
            <w:tcW w:w="1834" w:type="pct"/>
          </w:tcPr>
          <w:p w:rsidR="007C0E11" w:rsidRPr="00A61FF7" w:rsidRDefault="007C0E11" w:rsidP="00EC673F">
            <w:pPr>
              <w:pStyle w:val="TD"/>
            </w:pPr>
            <w:r w:rsidRPr="00A61FF7">
              <w:t>DragonBall VZ</w:t>
            </w:r>
          </w:p>
          <w:p w:rsidR="007C0E11" w:rsidRPr="00A61FF7" w:rsidRDefault="007C0E11" w:rsidP="00EC673F">
            <w:pPr>
              <w:pStyle w:val="TD"/>
            </w:pPr>
            <w:r w:rsidRPr="00A61FF7">
              <w:t>@ 33 MHz</w:t>
            </w:r>
          </w:p>
        </w:tc>
        <w:tc>
          <w:tcPr>
            <w:tcW w:w="2413" w:type="pct"/>
          </w:tcPr>
          <w:p w:rsidR="007C0E11" w:rsidRPr="00A61FF7" w:rsidRDefault="007C0E11" w:rsidP="00EC673F">
            <w:pPr>
              <w:pStyle w:val="TD"/>
            </w:pPr>
            <w:r w:rsidRPr="00A61FF7">
              <w:t>4 MB</w:t>
            </w:r>
          </w:p>
          <w:p w:rsidR="007C0E11" w:rsidRPr="00A61FF7" w:rsidRDefault="007C0E11" w:rsidP="00EC673F">
            <w:pPr>
              <w:pStyle w:val="TD"/>
            </w:pPr>
            <w:r w:rsidRPr="00A61FF7">
              <w:t>8 MB RAM</w:t>
            </w:r>
          </w:p>
          <w:p w:rsidR="007C0E11" w:rsidRPr="00B0106D" w:rsidRDefault="00C64352" w:rsidP="00EC673F">
            <w:pPr>
              <w:pStyle w:val="TD"/>
            </w:pPr>
            <w:fldSimple w:instr=" CITATION Par06 \l 4105 ">
              <w:r w:rsidR="00D46473">
                <w:rPr>
                  <w:noProof/>
                </w:rPr>
                <w:t>(Paruchuri 2006)</w:t>
              </w:r>
            </w:fldSimple>
          </w:p>
        </w:tc>
      </w:tr>
    </w:tbl>
    <w:p w:rsidR="000254C4" w:rsidRPr="008F31F5" w:rsidRDefault="000254C4" w:rsidP="000254C4">
      <w:pPr>
        <w:pStyle w:val="Heading2"/>
      </w:pPr>
      <w:bookmarkStart w:id="158" w:name="_Toc194472045"/>
      <w:bookmarkStart w:id="159" w:name="_Toc194472245"/>
      <w:bookmarkStart w:id="160" w:name="_Toc194484252"/>
      <w:bookmarkStart w:id="161" w:name="_Toc194488693"/>
      <w:bookmarkStart w:id="162" w:name="_Toc200387048"/>
      <w:bookmarkStart w:id="163" w:name="_Toc200387746"/>
      <w:bookmarkStart w:id="164" w:name="_Toc200388017"/>
      <w:bookmarkStart w:id="165" w:name="_Toc204748222"/>
      <w:bookmarkStart w:id="166" w:name="_Toc207775086"/>
      <w:bookmarkStart w:id="167" w:name="_Toc194472047"/>
      <w:bookmarkStart w:id="168" w:name="_Toc194472247"/>
      <w:bookmarkStart w:id="169" w:name="_Toc194484254"/>
      <w:bookmarkStart w:id="170" w:name="_Toc194488695"/>
      <w:bookmarkStart w:id="171" w:name="_Toc200387049"/>
      <w:bookmarkStart w:id="172" w:name="_Toc200387747"/>
      <w:bookmarkStart w:id="173" w:name="_Toc200388018"/>
      <w:bookmarkStart w:id="174" w:name="_Toc204748223"/>
      <w:bookmarkStart w:id="175" w:name="_Ref158216924"/>
      <w:bookmarkStart w:id="176" w:name="_Ref197746597"/>
      <w:bookmarkStart w:id="177" w:name="_Toc159045583"/>
      <w:bookmarkStart w:id="178" w:name="_Toc159045716"/>
      <w:bookmarkStart w:id="179" w:name="_Toc159077168"/>
      <w:bookmarkStart w:id="180" w:name="_Toc159084663"/>
      <w:bookmarkStart w:id="181" w:name="_Toc159084692"/>
      <w:bookmarkStart w:id="182" w:name="_Toc162859082"/>
      <w:r w:rsidRPr="008F31F5">
        <w:t>Power</w:t>
      </w:r>
      <w:bookmarkEnd w:id="158"/>
      <w:bookmarkEnd w:id="159"/>
      <w:bookmarkEnd w:id="160"/>
      <w:bookmarkEnd w:id="161"/>
      <w:bookmarkEnd w:id="162"/>
      <w:bookmarkEnd w:id="163"/>
      <w:bookmarkEnd w:id="164"/>
      <w:bookmarkEnd w:id="165"/>
      <w:bookmarkEnd w:id="166"/>
    </w:p>
    <w:p w:rsidR="007C0E11" w:rsidRPr="000254C4" w:rsidRDefault="000254C4" w:rsidP="000254C4">
      <w:pPr>
        <w:rPr>
          <w:rFonts w:eastAsiaTheme="minorEastAsia"/>
          <w:b/>
          <w:bCs/>
          <w:sz w:val="18"/>
          <w:szCs w:val="18"/>
          <w:lang w:val="en-US" w:bidi="en-US"/>
        </w:rPr>
      </w:pPr>
      <w:r>
        <w:t>Typically on a CubeSat, one cannot expect a lot of power for payloads. This is because all CubeSats rely on solar cells to generate power. The limited surface area on a CubeSat usually restricts the power output of the solar cells to under 2W. When in the absence of sunlight, stored power is used. Storage of power on CubeSats almost exclusively relies on Lithium-ion battery techno</w:t>
      </w:r>
      <w:r w:rsidR="000E4F5B">
        <w:t xml:space="preserve">logy because of its high energy to </w:t>
      </w:r>
      <w:r>
        <w:t xml:space="preserve">weight ratio. Due to the wide spread use of Lithium ion batteries, it is not unusual to find a CubeSat that has a storage Capacity of almost 13Whrs. These limitations must be taken into consideration when designing other CubeSat subsystems. </w:t>
      </w:r>
      <w:fldSimple w:instr=" REF _Ref204156464 \h  \* MERGEFORMAT ">
        <w:r w:rsidR="00D46473">
          <w:t xml:space="preserve">Table </w:t>
        </w:r>
        <w:r w:rsidR="00D46473">
          <w:rPr>
            <w:noProof/>
          </w:rPr>
          <w:t>7</w:t>
        </w:r>
      </w:fldSimple>
      <w:r>
        <w:t xml:space="preserve">  is a summary of power systems used on CubeSats.</w:t>
      </w:r>
      <w:bookmarkEnd w:id="167"/>
      <w:bookmarkEnd w:id="168"/>
      <w:bookmarkEnd w:id="169"/>
      <w:bookmarkEnd w:id="170"/>
      <w:bookmarkEnd w:id="171"/>
      <w:bookmarkEnd w:id="172"/>
      <w:bookmarkEnd w:id="173"/>
      <w:bookmarkEnd w:id="174"/>
    </w:p>
    <w:p w:rsidR="007C0E11" w:rsidRPr="006A1FE5" w:rsidRDefault="007C0E11" w:rsidP="007C0E11">
      <w:pPr>
        <w:pStyle w:val="Caption"/>
      </w:pPr>
      <w:bookmarkStart w:id="183" w:name="_Ref204156464"/>
      <w:bookmarkStart w:id="184" w:name="_Toc207775246"/>
      <w:r>
        <w:t xml:space="preserve">Table </w:t>
      </w:r>
      <w:fldSimple w:instr=" SEQ Table \* ARABIC ">
        <w:r w:rsidR="00D46473">
          <w:rPr>
            <w:noProof/>
          </w:rPr>
          <w:t>7</w:t>
        </w:r>
      </w:fldSimple>
      <w:bookmarkEnd w:id="175"/>
      <w:bookmarkEnd w:id="176"/>
      <w:bookmarkEnd w:id="183"/>
      <w:r w:rsidRPr="006A1FE5">
        <w:t xml:space="preserve">: Summary </w:t>
      </w:r>
      <w:r w:rsidR="00152084">
        <w:t xml:space="preserve">of </w:t>
      </w:r>
      <w:r w:rsidRPr="006A1FE5">
        <w:t>power systems</w:t>
      </w:r>
      <w:bookmarkEnd w:id="177"/>
      <w:bookmarkEnd w:id="178"/>
      <w:bookmarkEnd w:id="179"/>
      <w:bookmarkEnd w:id="180"/>
      <w:bookmarkEnd w:id="181"/>
      <w:bookmarkEnd w:id="182"/>
      <w:bookmarkEnd w:id="184"/>
    </w:p>
    <w:tbl>
      <w:tblPr>
        <w:tblStyle w:val="latexlike"/>
        <w:tblW w:w="5000" w:type="pct"/>
        <w:tblLook w:val="04A0"/>
      </w:tblPr>
      <w:tblGrid>
        <w:gridCol w:w="1060"/>
        <w:gridCol w:w="1759"/>
        <w:gridCol w:w="1117"/>
        <w:gridCol w:w="1934"/>
        <w:gridCol w:w="1310"/>
        <w:gridCol w:w="1757"/>
      </w:tblGrid>
      <w:tr w:rsidR="007C0E11" w:rsidTr="00C10EC2">
        <w:trPr>
          <w:cnfStyle w:val="100000000000"/>
        </w:trPr>
        <w:tc>
          <w:tcPr>
            <w:tcW w:w="593" w:type="pct"/>
          </w:tcPr>
          <w:p w:rsidR="007C0E11" w:rsidRPr="006A1FE5" w:rsidRDefault="007C0E11" w:rsidP="00EC673F">
            <w:pPr>
              <w:pStyle w:val="TD"/>
            </w:pPr>
            <w:bookmarkStart w:id="185" w:name="_Ref158217392"/>
            <w:bookmarkStart w:id="186" w:name="_Toc159045585"/>
            <w:bookmarkStart w:id="187" w:name="_Toc159045718"/>
            <w:bookmarkStart w:id="188" w:name="_Toc159077170"/>
            <w:bookmarkStart w:id="189" w:name="_Toc159084665"/>
            <w:bookmarkStart w:id="190" w:name="_Toc159084694"/>
            <w:bookmarkStart w:id="191" w:name="_Ref159391543"/>
            <w:r w:rsidRPr="006A1FE5">
              <w:t>Satellite</w:t>
            </w:r>
          </w:p>
        </w:tc>
        <w:tc>
          <w:tcPr>
            <w:tcW w:w="984" w:type="pct"/>
          </w:tcPr>
          <w:p w:rsidR="007C0E11" w:rsidRPr="006A1FE5" w:rsidRDefault="007C0E11" w:rsidP="00EC673F">
            <w:pPr>
              <w:pStyle w:val="TD"/>
            </w:pPr>
            <w:r w:rsidRPr="006A1FE5">
              <w:t># of Solar cells</w:t>
            </w:r>
          </w:p>
        </w:tc>
        <w:tc>
          <w:tcPr>
            <w:tcW w:w="625" w:type="pct"/>
          </w:tcPr>
          <w:p w:rsidR="007C0E11" w:rsidRPr="006A1FE5" w:rsidRDefault="007C0E11" w:rsidP="00EC673F">
            <w:pPr>
              <w:pStyle w:val="TD"/>
            </w:pPr>
            <w:r w:rsidRPr="006A1FE5">
              <w:t>Power generated</w:t>
            </w:r>
          </w:p>
        </w:tc>
        <w:tc>
          <w:tcPr>
            <w:tcW w:w="1082" w:type="pct"/>
          </w:tcPr>
          <w:p w:rsidR="007C0E11" w:rsidRPr="006A1FE5" w:rsidRDefault="007C0E11" w:rsidP="00EC673F">
            <w:pPr>
              <w:pStyle w:val="TD"/>
            </w:pPr>
            <w:r w:rsidRPr="006A1FE5">
              <w:t>Battery</w:t>
            </w:r>
          </w:p>
        </w:tc>
        <w:tc>
          <w:tcPr>
            <w:tcW w:w="733" w:type="pct"/>
          </w:tcPr>
          <w:p w:rsidR="007C0E11" w:rsidRPr="006A1FE5" w:rsidRDefault="007C0E11" w:rsidP="00EC673F">
            <w:pPr>
              <w:pStyle w:val="TD"/>
            </w:pPr>
            <w:r w:rsidRPr="006A1FE5">
              <w:t>Storage Capacity</w:t>
            </w:r>
          </w:p>
          <w:p w:rsidR="007C0E11" w:rsidRPr="006A1FE5" w:rsidRDefault="007C0E11" w:rsidP="00EC673F">
            <w:pPr>
              <w:pStyle w:val="TD"/>
            </w:pPr>
            <w:r w:rsidRPr="006A1FE5">
              <w:t>(</w:t>
            </w:r>
            <w:proofErr w:type="gramStart"/>
            <w:r w:rsidRPr="006A1FE5">
              <w:t>mAh</w:t>
            </w:r>
            <w:proofErr w:type="gramEnd"/>
            <w:r w:rsidRPr="006A1FE5">
              <w:t>.)</w:t>
            </w:r>
          </w:p>
        </w:tc>
        <w:tc>
          <w:tcPr>
            <w:tcW w:w="983" w:type="pct"/>
          </w:tcPr>
          <w:p w:rsidR="007C0E11" w:rsidRPr="006A1FE5" w:rsidRDefault="007C0E11" w:rsidP="00EC673F">
            <w:pPr>
              <w:pStyle w:val="TD"/>
            </w:pPr>
            <w:r w:rsidRPr="006A1FE5">
              <w:t>Additional features</w:t>
            </w:r>
          </w:p>
        </w:tc>
      </w:tr>
      <w:tr w:rsidR="007C0E11" w:rsidTr="00C10EC2">
        <w:tc>
          <w:tcPr>
            <w:tcW w:w="593" w:type="pct"/>
          </w:tcPr>
          <w:p w:rsidR="007C0E11" w:rsidRPr="006A1FE5" w:rsidRDefault="007C0E11" w:rsidP="00EC673F">
            <w:pPr>
              <w:pStyle w:val="TD"/>
            </w:pPr>
            <w:r w:rsidRPr="006A1FE5">
              <w:t>AAU CubeSat</w:t>
            </w:r>
          </w:p>
          <w:p w:rsidR="007C0E11" w:rsidRPr="006A1FE5" w:rsidRDefault="007C0E11" w:rsidP="00EC673F">
            <w:pPr>
              <w:pStyle w:val="TD"/>
            </w:pPr>
          </w:p>
        </w:tc>
        <w:tc>
          <w:tcPr>
            <w:tcW w:w="984" w:type="pct"/>
          </w:tcPr>
          <w:p w:rsidR="007C0E11" w:rsidRPr="006A1FE5" w:rsidRDefault="007C0E11" w:rsidP="00EC673F">
            <w:pPr>
              <w:pStyle w:val="TD"/>
            </w:pPr>
            <w:r w:rsidRPr="006A1FE5">
              <w:t>EMCORE</w:t>
            </w:r>
          </w:p>
          <w:p w:rsidR="007C0E11" w:rsidRPr="006A1FE5" w:rsidRDefault="007C0E11" w:rsidP="00EC673F">
            <w:pPr>
              <w:pStyle w:val="TD"/>
            </w:pPr>
            <w:r w:rsidRPr="006A1FE5">
              <w:t>Triple junction GaAs cells (efficiency of 28%)</w:t>
            </w:r>
          </w:p>
          <w:p w:rsidR="007C0E11" w:rsidRPr="006A1FE5" w:rsidRDefault="007C0E11" w:rsidP="00EC673F">
            <w:pPr>
              <w:pStyle w:val="TD"/>
            </w:pPr>
            <w:r w:rsidRPr="006A1FE5">
              <w:t>10 cells</w:t>
            </w:r>
          </w:p>
          <w:p w:rsidR="007C0E11" w:rsidRPr="006A1FE5" w:rsidRDefault="007C0E11" w:rsidP="00C37B52">
            <w:pPr>
              <w:pStyle w:val="TD"/>
            </w:pPr>
            <w:r w:rsidRPr="006A1FE5">
              <w:t>76mm</w:t>
            </w:r>
            <w:r w:rsidR="00C37B52">
              <w:t>·</w:t>
            </w:r>
            <w:r w:rsidRPr="006A1FE5">
              <w:t>36mm</w:t>
            </w:r>
          </w:p>
        </w:tc>
        <w:tc>
          <w:tcPr>
            <w:tcW w:w="625" w:type="pct"/>
          </w:tcPr>
          <w:p w:rsidR="007C0E11" w:rsidRPr="006A1FE5" w:rsidRDefault="007C0E11" w:rsidP="00EC673F">
            <w:pPr>
              <w:pStyle w:val="TD"/>
            </w:pPr>
            <w:r w:rsidRPr="006A1FE5">
              <w:t>&lt;2W</w:t>
            </w:r>
          </w:p>
        </w:tc>
        <w:tc>
          <w:tcPr>
            <w:tcW w:w="1082" w:type="pct"/>
          </w:tcPr>
          <w:p w:rsidR="007C0E11" w:rsidRPr="006A1FE5" w:rsidRDefault="007C0E11" w:rsidP="00EC673F">
            <w:pPr>
              <w:pStyle w:val="TD"/>
            </w:pPr>
            <w:r w:rsidRPr="006A1FE5">
              <w:t>4 Lithium-Ion polymer cells with a capacity of 940mAh each,</w:t>
            </w:r>
          </w:p>
          <w:p w:rsidR="007C0E11" w:rsidRPr="006A1FE5" w:rsidRDefault="007C0E11" w:rsidP="00EC673F">
            <w:pPr>
              <w:pStyle w:val="TD"/>
            </w:pPr>
          </w:p>
        </w:tc>
        <w:tc>
          <w:tcPr>
            <w:tcW w:w="733" w:type="pct"/>
          </w:tcPr>
          <w:p w:rsidR="007C0E11" w:rsidRPr="006A1FE5" w:rsidRDefault="007C0E11" w:rsidP="00EC673F">
            <w:pPr>
              <w:pStyle w:val="TD"/>
            </w:pPr>
            <w:r w:rsidRPr="006A1FE5">
              <w:t>3680</w:t>
            </w:r>
          </w:p>
          <w:p w:rsidR="007C0E11" w:rsidRPr="006A1FE5" w:rsidRDefault="007C0E11" w:rsidP="00EC673F">
            <w:pPr>
              <w:pStyle w:val="TD"/>
            </w:pPr>
          </w:p>
        </w:tc>
        <w:tc>
          <w:tcPr>
            <w:tcW w:w="983" w:type="pct"/>
          </w:tcPr>
          <w:p w:rsidR="007C0E11" w:rsidRPr="006A1FE5" w:rsidRDefault="007C0E11" w:rsidP="00EC673F">
            <w:pPr>
              <w:pStyle w:val="TD"/>
            </w:pPr>
            <w:r w:rsidRPr="006A1FE5">
              <w:t>Controls power flow to subsystems to reset in event of latch up also doubles as an emergency beacon</w:t>
            </w:r>
          </w:p>
        </w:tc>
      </w:tr>
      <w:tr w:rsidR="007C0E11" w:rsidTr="00C10EC2">
        <w:tc>
          <w:tcPr>
            <w:tcW w:w="593" w:type="pct"/>
          </w:tcPr>
          <w:p w:rsidR="007C0E11" w:rsidRPr="006A1FE5" w:rsidRDefault="007C0E11" w:rsidP="00EC673F">
            <w:pPr>
              <w:pStyle w:val="TD"/>
            </w:pPr>
            <w:r w:rsidRPr="006A1FE5">
              <w:t>CanX-1</w:t>
            </w:r>
          </w:p>
          <w:p w:rsidR="007C0E11" w:rsidRPr="006A1FE5" w:rsidRDefault="007C0E11" w:rsidP="00EC673F">
            <w:pPr>
              <w:pStyle w:val="TD"/>
            </w:pPr>
          </w:p>
        </w:tc>
        <w:tc>
          <w:tcPr>
            <w:tcW w:w="984" w:type="pct"/>
          </w:tcPr>
          <w:p w:rsidR="007C0E11" w:rsidRPr="006A1FE5" w:rsidRDefault="007C0E11" w:rsidP="00EC673F">
            <w:pPr>
              <w:pStyle w:val="TD"/>
            </w:pPr>
            <w:r w:rsidRPr="006A1FE5">
              <w:t xml:space="preserve">Emcore triple-junction cells (26% maximum </w:t>
            </w:r>
            <w:r w:rsidRPr="006A1FE5">
              <w:lastRenderedPageBreak/>
              <w:t>efficiency).</w:t>
            </w:r>
          </w:p>
          <w:p w:rsidR="007C0E11" w:rsidRPr="006A1FE5" w:rsidRDefault="007C0E11" w:rsidP="00EC673F">
            <w:pPr>
              <w:pStyle w:val="TD"/>
            </w:pPr>
            <w:r w:rsidRPr="006A1FE5">
              <w:t>6 solar Cells</w:t>
            </w:r>
          </w:p>
        </w:tc>
        <w:tc>
          <w:tcPr>
            <w:tcW w:w="625" w:type="pct"/>
          </w:tcPr>
          <w:p w:rsidR="007C0E11" w:rsidRPr="006A1FE5" w:rsidRDefault="007C0E11" w:rsidP="00EC673F">
            <w:pPr>
              <w:pStyle w:val="TD"/>
            </w:pPr>
            <w:r w:rsidRPr="006A1FE5">
              <w:lastRenderedPageBreak/>
              <w:t>1.7 W max</w:t>
            </w:r>
          </w:p>
          <w:p w:rsidR="007C0E11" w:rsidRPr="006A1FE5" w:rsidRDefault="007C0E11" w:rsidP="00EC673F">
            <w:pPr>
              <w:pStyle w:val="TD"/>
            </w:pPr>
          </w:p>
        </w:tc>
        <w:tc>
          <w:tcPr>
            <w:tcW w:w="1082" w:type="pct"/>
          </w:tcPr>
          <w:p w:rsidR="007C0E11" w:rsidRPr="006A1FE5" w:rsidRDefault="007C0E11" w:rsidP="00EC673F">
            <w:pPr>
              <w:pStyle w:val="TD"/>
            </w:pPr>
            <w:r w:rsidRPr="006A1FE5">
              <w:t>Polystor 3.7 V lithium-ion battery</w:t>
            </w:r>
          </w:p>
        </w:tc>
        <w:tc>
          <w:tcPr>
            <w:tcW w:w="733" w:type="pct"/>
          </w:tcPr>
          <w:p w:rsidR="007C0E11" w:rsidRPr="006A1FE5" w:rsidRDefault="007C0E11" w:rsidP="00EC673F">
            <w:pPr>
              <w:pStyle w:val="TD"/>
            </w:pPr>
            <w:r w:rsidRPr="006A1FE5">
              <w:t>3600</w:t>
            </w:r>
          </w:p>
        </w:tc>
        <w:tc>
          <w:tcPr>
            <w:tcW w:w="983" w:type="pct"/>
          </w:tcPr>
          <w:p w:rsidR="007C0E11" w:rsidRPr="006A1FE5" w:rsidRDefault="007C0E11" w:rsidP="00EC673F">
            <w:pPr>
              <w:pStyle w:val="TD"/>
            </w:pPr>
            <w:r w:rsidRPr="006A1FE5">
              <w:t>Peak power tracking</w:t>
            </w:r>
          </w:p>
          <w:p w:rsidR="007C0E11" w:rsidRPr="006A1FE5" w:rsidRDefault="007C0E11" w:rsidP="00EC673F">
            <w:pPr>
              <w:pStyle w:val="TD"/>
            </w:pPr>
            <w:r w:rsidRPr="006A1FE5">
              <w:t>Power shunting</w:t>
            </w:r>
          </w:p>
          <w:p w:rsidR="007C0E11" w:rsidRPr="006A1FE5" w:rsidRDefault="007C0E11" w:rsidP="00EC673F">
            <w:pPr>
              <w:pStyle w:val="TD"/>
            </w:pPr>
            <w:r w:rsidRPr="006A1FE5">
              <w:lastRenderedPageBreak/>
              <w:t>Emergency load shedding</w:t>
            </w:r>
          </w:p>
          <w:p w:rsidR="007C0E11" w:rsidRPr="006A1FE5" w:rsidRDefault="00C64352" w:rsidP="00EC673F">
            <w:pPr>
              <w:pStyle w:val="TD"/>
            </w:pPr>
            <w:sdt>
              <w:sdtPr>
                <w:rPr>
                  <w:vanish/>
                  <w:highlight w:val="yellow"/>
                </w:rPr>
                <w:id w:val="1503352076"/>
                <w:citation/>
              </w:sdtPr>
              <w:sdtContent>
                <w:r>
                  <w:fldChar w:fldCharType="begin"/>
                </w:r>
                <w:r w:rsidR="00B834F7">
                  <w:rPr>
                    <w:lang w:val="en-CA"/>
                  </w:rPr>
                  <w:instrText xml:space="preserve"> CITATION Str03 \l 4105  </w:instrText>
                </w:r>
                <w:r>
                  <w:fldChar w:fldCharType="separate"/>
                </w:r>
                <w:r w:rsidR="00D46473" w:rsidRPr="00D46473">
                  <w:rPr>
                    <w:noProof/>
                    <w:lang w:val="en-CA"/>
                  </w:rPr>
                  <w:t>(Stras, et al. 2003)</w:t>
                </w:r>
                <w:r>
                  <w:fldChar w:fldCharType="end"/>
                </w:r>
              </w:sdtContent>
            </w:sdt>
          </w:p>
        </w:tc>
      </w:tr>
      <w:tr w:rsidR="007C0E11" w:rsidTr="00C10EC2">
        <w:tc>
          <w:tcPr>
            <w:tcW w:w="593" w:type="pct"/>
          </w:tcPr>
          <w:p w:rsidR="007C0E11" w:rsidRPr="006A1FE5" w:rsidRDefault="007C0E11" w:rsidP="00EC673F">
            <w:pPr>
              <w:pStyle w:val="TD"/>
            </w:pPr>
            <w:r w:rsidRPr="006A1FE5">
              <w:lastRenderedPageBreak/>
              <w:t>CanX-2</w:t>
            </w:r>
          </w:p>
          <w:p w:rsidR="007C0E11" w:rsidRPr="006A1FE5" w:rsidRDefault="007C0E11" w:rsidP="00EC673F">
            <w:pPr>
              <w:pStyle w:val="TD"/>
            </w:pPr>
          </w:p>
        </w:tc>
        <w:tc>
          <w:tcPr>
            <w:tcW w:w="984" w:type="pct"/>
          </w:tcPr>
          <w:p w:rsidR="007C0E11" w:rsidRPr="006A1FE5" w:rsidRDefault="007C0E11" w:rsidP="00EC673F">
            <w:pPr>
              <w:pStyle w:val="TD"/>
            </w:pPr>
            <w:r w:rsidRPr="006A1FE5">
              <w:t>22 triple junction gallium-arsenide (GaAs) solar cells</w:t>
            </w:r>
          </w:p>
          <w:p w:rsidR="007C0E11" w:rsidRPr="006A1FE5" w:rsidRDefault="007C0E11" w:rsidP="00EC673F">
            <w:pPr>
              <w:pStyle w:val="TD"/>
            </w:pPr>
          </w:p>
        </w:tc>
        <w:tc>
          <w:tcPr>
            <w:tcW w:w="625" w:type="pct"/>
          </w:tcPr>
          <w:p w:rsidR="007C0E11" w:rsidRPr="006A1FE5" w:rsidRDefault="007C0E11" w:rsidP="00EC673F">
            <w:pPr>
              <w:pStyle w:val="TD"/>
            </w:pPr>
            <w:r w:rsidRPr="006A1FE5">
              <w:t>2- 7 W</w:t>
            </w:r>
          </w:p>
        </w:tc>
        <w:tc>
          <w:tcPr>
            <w:tcW w:w="1082" w:type="pct"/>
          </w:tcPr>
          <w:p w:rsidR="007C0E11" w:rsidRPr="006A1FE5" w:rsidRDefault="007C0E11" w:rsidP="00EC673F">
            <w:pPr>
              <w:pStyle w:val="TD"/>
            </w:pPr>
            <w:r w:rsidRPr="006A1FE5">
              <w:t>3.6 Lithium-Ion battery</w:t>
            </w:r>
          </w:p>
        </w:tc>
        <w:tc>
          <w:tcPr>
            <w:tcW w:w="733" w:type="pct"/>
          </w:tcPr>
          <w:p w:rsidR="007C0E11" w:rsidRPr="006A1FE5" w:rsidRDefault="007C0E11" w:rsidP="00EC673F">
            <w:pPr>
              <w:pStyle w:val="TD"/>
            </w:pPr>
          </w:p>
        </w:tc>
        <w:tc>
          <w:tcPr>
            <w:tcW w:w="983" w:type="pct"/>
          </w:tcPr>
          <w:p w:rsidR="007C0E11" w:rsidRPr="006A1FE5" w:rsidRDefault="007C0E11" w:rsidP="00EC673F">
            <w:pPr>
              <w:pStyle w:val="TD"/>
            </w:pPr>
          </w:p>
        </w:tc>
      </w:tr>
      <w:tr w:rsidR="007C0E11" w:rsidTr="00C10EC2">
        <w:tc>
          <w:tcPr>
            <w:tcW w:w="593" w:type="pct"/>
          </w:tcPr>
          <w:p w:rsidR="007C0E11" w:rsidRPr="006A1FE5" w:rsidRDefault="007C0E11" w:rsidP="00EC673F">
            <w:pPr>
              <w:pStyle w:val="TD"/>
            </w:pPr>
            <w:r w:rsidRPr="006A1FE5">
              <w:t>CUTE-I</w:t>
            </w:r>
          </w:p>
        </w:tc>
        <w:tc>
          <w:tcPr>
            <w:tcW w:w="984" w:type="pct"/>
          </w:tcPr>
          <w:p w:rsidR="007C0E11" w:rsidRPr="006A1FE5" w:rsidRDefault="007C0E11" w:rsidP="00EC673F">
            <w:pPr>
              <w:pStyle w:val="TD"/>
            </w:pPr>
            <w:r w:rsidRPr="006A1FE5">
              <w:t>Comprised of 4*6 cm cells</w:t>
            </w:r>
          </w:p>
          <w:p w:rsidR="007C0E11" w:rsidRPr="006A1FE5" w:rsidRDefault="007C0E11" w:rsidP="00EC673F">
            <w:pPr>
              <w:pStyle w:val="TD"/>
            </w:pPr>
            <w:r w:rsidRPr="006A1FE5">
              <w:t>with 17% efficiency</w:t>
            </w:r>
          </w:p>
          <w:p w:rsidR="007C0E11" w:rsidRPr="006A1FE5" w:rsidRDefault="007C0E11" w:rsidP="00EC673F">
            <w:pPr>
              <w:pStyle w:val="TD"/>
            </w:pPr>
          </w:p>
          <w:p w:rsidR="007C0E11" w:rsidRPr="006A1FE5" w:rsidRDefault="007C0E11" w:rsidP="00EC673F">
            <w:pPr>
              <w:pStyle w:val="TD"/>
            </w:pPr>
          </w:p>
        </w:tc>
        <w:tc>
          <w:tcPr>
            <w:tcW w:w="625" w:type="pct"/>
          </w:tcPr>
          <w:p w:rsidR="007C0E11" w:rsidRPr="006A1FE5" w:rsidRDefault="007C0E11" w:rsidP="00EC673F">
            <w:pPr>
              <w:pStyle w:val="TD"/>
            </w:pPr>
            <w:r w:rsidRPr="006A1FE5">
              <w:t>1.5W</w:t>
            </w:r>
          </w:p>
        </w:tc>
        <w:tc>
          <w:tcPr>
            <w:tcW w:w="1082" w:type="pct"/>
          </w:tcPr>
          <w:p w:rsidR="007C0E11" w:rsidRPr="006A1FE5" w:rsidRDefault="007C0E11" w:rsidP="00EC673F">
            <w:pPr>
              <w:pStyle w:val="TD"/>
            </w:pPr>
            <w:r w:rsidRPr="006A1FE5">
              <w:t>4-parallel  lithium ion batteries</w:t>
            </w:r>
          </w:p>
          <w:p w:rsidR="007C0E11" w:rsidRPr="006A1FE5" w:rsidRDefault="007C0E11" w:rsidP="00EC673F">
            <w:pPr>
              <w:pStyle w:val="TD"/>
            </w:pPr>
          </w:p>
          <w:p w:rsidR="007C0E11" w:rsidRPr="006A1FE5" w:rsidRDefault="007C0E11" w:rsidP="00EC673F">
            <w:pPr>
              <w:pStyle w:val="TD"/>
            </w:pPr>
          </w:p>
          <w:p w:rsidR="007C0E11" w:rsidRPr="006A1FE5" w:rsidRDefault="007C0E11" w:rsidP="00EC673F">
            <w:pPr>
              <w:pStyle w:val="TD"/>
            </w:pPr>
          </w:p>
        </w:tc>
        <w:tc>
          <w:tcPr>
            <w:tcW w:w="733" w:type="pct"/>
          </w:tcPr>
          <w:p w:rsidR="007C0E11" w:rsidRPr="006A1FE5" w:rsidRDefault="007C0E11" w:rsidP="00EC673F">
            <w:pPr>
              <w:pStyle w:val="TD"/>
            </w:pPr>
            <w:r w:rsidRPr="006A1FE5">
              <w:t>4160</w:t>
            </w:r>
          </w:p>
        </w:tc>
        <w:tc>
          <w:tcPr>
            <w:tcW w:w="983" w:type="pct"/>
          </w:tcPr>
          <w:p w:rsidR="007C0E11" w:rsidRPr="006A1FE5" w:rsidRDefault="007C0E11" w:rsidP="00EC673F">
            <w:pPr>
              <w:pStyle w:val="TD"/>
            </w:pPr>
            <w:r w:rsidRPr="006A1FE5">
              <w:t>Manages batteries</w:t>
            </w:r>
          </w:p>
          <w:p w:rsidR="00137DBB" w:rsidRDefault="007C0E11" w:rsidP="00EC673F">
            <w:pPr>
              <w:pStyle w:val="TD"/>
            </w:pPr>
            <w:r w:rsidRPr="006A1FE5">
              <w:t>Monitors Temperature of power management board</w:t>
            </w:r>
          </w:p>
          <w:p w:rsidR="007C0E11" w:rsidRPr="006A1FE5" w:rsidRDefault="00137DBB" w:rsidP="00EC673F">
            <w:pPr>
              <w:pStyle w:val="TD"/>
            </w:pPr>
            <w:r>
              <w:t>Deployable panel to increase surface area</w:t>
            </w:r>
          </w:p>
        </w:tc>
      </w:tr>
      <w:tr w:rsidR="007C0E11" w:rsidTr="00C10EC2">
        <w:trPr>
          <w:trHeight w:val="584"/>
        </w:trPr>
        <w:tc>
          <w:tcPr>
            <w:tcW w:w="593" w:type="pct"/>
          </w:tcPr>
          <w:p w:rsidR="007C0E11" w:rsidRPr="006A1FE5" w:rsidRDefault="007C0E11" w:rsidP="00EC673F">
            <w:pPr>
              <w:pStyle w:val="TD"/>
            </w:pPr>
            <w:r w:rsidRPr="006A1FE5">
              <w:t>Quake Sat</w:t>
            </w:r>
          </w:p>
          <w:p w:rsidR="007C0E11" w:rsidRPr="006A1FE5" w:rsidRDefault="007C0E11" w:rsidP="00EC673F">
            <w:pPr>
              <w:pStyle w:val="TD"/>
            </w:pPr>
          </w:p>
        </w:tc>
        <w:tc>
          <w:tcPr>
            <w:tcW w:w="984" w:type="pct"/>
          </w:tcPr>
          <w:p w:rsidR="007C0E11" w:rsidRDefault="007C0E11" w:rsidP="00EC673F">
            <w:pPr>
              <w:pStyle w:val="TD"/>
            </w:pPr>
            <w:r w:rsidRPr="006A1FE5">
              <w:t>Multi-junction GaAs solar cells with (18% Efficiency)</w:t>
            </w:r>
          </w:p>
          <w:p w:rsidR="00137DBB" w:rsidRPr="006A1FE5" w:rsidRDefault="00137DBB" w:rsidP="00EC673F">
            <w:pPr>
              <w:pStyle w:val="TD"/>
            </w:pPr>
          </w:p>
        </w:tc>
        <w:tc>
          <w:tcPr>
            <w:tcW w:w="625" w:type="pct"/>
          </w:tcPr>
          <w:p w:rsidR="007C0E11" w:rsidRPr="006A1FE5" w:rsidRDefault="007C0E11" w:rsidP="00EC673F">
            <w:pPr>
              <w:pStyle w:val="TD"/>
            </w:pPr>
            <w:r w:rsidRPr="006A1FE5">
              <w:t>5W typical</w:t>
            </w:r>
          </w:p>
          <w:p w:rsidR="007C0E11" w:rsidRPr="006A1FE5" w:rsidRDefault="007C0E11" w:rsidP="00EC673F">
            <w:pPr>
              <w:pStyle w:val="TD"/>
            </w:pPr>
            <w:r w:rsidRPr="006A1FE5">
              <w:t>14 W Max</w:t>
            </w:r>
          </w:p>
        </w:tc>
        <w:tc>
          <w:tcPr>
            <w:tcW w:w="1082" w:type="pct"/>
          </w:tcPr>
          <w:p w:rsidR="007C0E11" w:rsidRPr="006A1FE5" w:rsidRDefault="007C0E11" w:rsidP="00EC673F">
            <w:pPr>
              <w:pStyle w:val="TD"/>
            </w:pPr>
            <w:r w:rsidRPr="006A1FE5">
              <w:t>2 Lithium ion batteries</w:t>
            </w:r>
          </w:p>
          <w:p w:rsidR="007C0E11" w:rsidRPr="006A1FE5" w:rsidRDefault="007C0E11" w:rsidP="00EC673F">
            <w:pPr>
              <w:pStyle w:val="TD"/>
            </w:pPr>
          </w:p>
        </w:tc>
        <w:tc>
          <w:tcPr>
            <w:tcW w:w="733" w:type="pct"/>
          </w:tcPr>
          <w:p w:rsidR="007C0E11" w:rsidRPr="006A1FE5" w:rsidRDefault="007C0E11" w:rsidP="00EC673F">
            <w:pPr>
              <w:pStyle w:val="TD"/>
            </w:pPr>
            <w:r w:rsidRPr="006A1FE5">
              <w:t>2800</w:t>
            </w:r>
          </w:p>
        </w:tc>
        <w:tc>
          <w:tcPr>
            <w:tcW w:w="983" w:type="pct"/>
          </w:tcPr>
          <w:p w:rsidR="007C0E11" w:rsidRPr="006A1FE5" w:rsidRDefault="007C0E11" w:rsidP="00EC673F">
            <w:pPr>
              <w:pStyle w:val="TD"/>
            </w:pPr>
            <w:r w:rsidRPr="006A1FE5">
              <w:t>4 double sided deployable solar panels</w:t>
            </w:r>
          </w:p>
          <w:p w:rsidR="007C0E11" w:rsidRPr="00B0106D" w:rsidRDefault="00C64352" w:rsidP="00EC673F">
            <w:pPr>
              <w:pStyle w:val="TD"/>
            </w:pPr>
            <w:fldSimple w:instr=" CITATION Ble04 \l 4105 ">
              <w:r w:rsidR="00D46473">
                <w:rPr>
                  <w:noProof/>
                </w:rPr>
                <w:t>(Bleier, et al. 2004)</w:t>
              </w:r>
            </w:fldSimple>
          </w:p>
        </w:tc>
      </w:tr>
      <w:tr w:rsidR="007C0E11" w:rsidTr="00C10EC2">
        <w:trPr>
          <w:trHeight w:val="175"/>
        </w:trPr>
        <w:tc>
          <w:tcPr>
            <w:tcW w:w="593" w:type="pct"/>
          </w:tcPr>
          <w:p w:rsidR="007C0E11" w:rsidRPr="006A1FE5" w:rsidRDefault="007C0E11" w:rsidP="00EC673F">
            <w:pPr>
              <w:pStyle w:val="TD"/>
            </w:pPr>
            <w:r w:rsidRPr="006A1FE5">
              <w:t>KUSAT</w:t>
            </w:r>
          </w:p>
        </w:tc>
        <w:tc>
          <w:tcPr>
            <w:tcW w:w="984" w:type="pct"/>
          </w:tcPr>
          <w:p w:rsidR="007C0E11" w:rsidRPr="006A1FE5" w:rsidRDefault="007C0E11" w:rsidP="00EC673F">
            <w:pPr>
              <w:pStyle w:val="TD"/>
            </w:pPr>
          </w:p>
        </w:tc>
        <w:tc>
          <w:tcPr>
            <w:tcW w:w="625" w:type="pct"/>
          </w:tcPr>
          <w:p w:rsidR="007C0E11" w:rsidRPr="006A1FE5" w:rsidRDefault="007C0E11" w:rsidP="00EC673F">
            <w:pPr>
              <w:pStyle w:val="TD"/>
            </w:pPr>
            <w:r w:rsidRPr="006A1FE5">
              <w:t>2.2 typical</w:t>
            </w:r>
          </w:p>
        </w:tc>
        <w:tc>
          <w:tcPr>
            <w:tcW w:w="1082" w:type="pct"/>
          </w:tcPr>
          <w:p w:rsidR="007C0E11" w:rsidRPr="006A1FE5" w:rsidRDefault="007C0E11" w:rsidP="00EC673F">
            <w:pPr>
              <w:pStyle w:val="TD"/>
            </w:pPr>
          </w:p>
        </w:tc>
        <w:tc>
          <w:tcPr>
            <w:tcW w:w="733" w:type="pct"/>
          </w:tcPr>
          <w:p w:rsidR="007C0E11" w:rsidRPr="006A1FE5" w:rsidRDefault="007C0E11" w:rsidP="00EC673F">
            <w:pPr>
              <w:pStyle w:val="TD"/>
            </w:pPr>
          </w:p>
        </w:tc>
        <w:tc>
          <w:tcPr>
            <w:tcW w:w="983" w:type="pct"/>
          </w:tcPr>
          <w:p w:rsidR="007C0E11" w:rsidRPr="006A1FE5" w:rsidRDefault="007C0E11" w:rsidP="00EC673F">
            <w:pPr>
              <w:pStyle w:val="TD"/>
            </w:pPr>
          </w:p>
        </w:tc>
      </w:tr>
      <w:tr w:rsidR="007C0E11" w:rsidTr="00C10EC2">
        <w:tc>
          <w:tcPr>
            <w:tcW w:w="593" w:type="pct"/>
          </w:tcPr>
          <w:p w:rsidR="007C0E11" w:rsidRPr="006A1FE5" w:rsidRDefault="007C0E11" w:rsidP="00EC673F">
            <w:pPr>
              <w:pStyle w:val="TD"/>
            </w:pPr>
            <w:r w:rsidRPr="006A1FE5">
              <w:t>Xi 4/5</w:t>
            </w:r>
          </w:p>
        </w:tc>
        <w:tc>
          <w:tcPr>
            <w:tcW w:w="984" w:type="pct"/>
          </w:tcPr>
          <w:p w:rsidR="007C0E11" w:rsidRPr="006A1FE5" w:rsidRDefault="007C0E11" w:rsidP="00EC673F">
            <w:pPr>
              <w:pStyle w:val="TD"/>
            </w:pPr>
            <w:r w:rsidRPr="006A1FE5">
              <w:t>Cell type : Si Crystal (SHARP)</w:t>
            </w:r>
          </w:p>
          <w:p w:rsidR="007C0E11" w:rsidRPr="006A1FE5" w:rsidRDefault="007C0E11" w:rsidP="00EC673F">
            <w:pPr>
              <w:pStyle w:val="TD"/>
            </w:pPr>
            <w:r w:rsidRPr="006A1FE5">
              <w:t>Efficiency : 16%</w:t>
            </w:r>
          </w:p>
          <w:p w:rsidR="007C0E11" w:rsidRPr="006A1FE5" w:rsidRDefault="007C0E11" w:rsidP="00EC673F">
            <w:pPr>
              <w:pStyle w:val="TD"/>
            </w:pPr>
            <w:r w:rsidRPr="006A1FE5">
              <w:t>10 cells in series/panel</w:t>
            </w:r>
          </w:p>
        </w:tc>
        <w:tc>
          <w:tcPr>
            <w:tcW w:w="625" w:type="pct"/>
          </w:tcPr>
          <w:p w:rsidR="007C0E11" w:rsidRPr="006A1FE5" w:rsidRDefault="007C0E11" w:rsidP="00EC673F">
            <w:pPr>
              <w:pStyle w:val="TD"/>
            </w:pPr>
            <w:r w:rsidRPr="006A1FE5">
              <w:t>1.225W</w:t>
            </w:r>
          </w:p>
        </w:tc>
        <w:tc>
          <w:tcPr>
            <w:tcW w:w="1082" w:type="pct"/>
          </w:tcPr>
          <w:p w:rsidR="007C0E11" w:rsidRPr="006A1FE5" w:rsidRDefault="007C0E11" w:rsidP="00EC673F">
            <w:pPr>
              <w:pStyle w:val="TD"/>
            </w:pPr>
            <w:r w:rsidRPr="006A1FE5">
              <w:t>Lithium Manganate 3.8 V</w:t>
            </w:r>
          </w:p>
        </w:tc>
        <w:tc>
          <w:tcPr>
            <w:tcW w:w="733" w:type="pct"/>
          </w:tcPr>
          <w:p w:rsidR="007C0E11" w:rsidRPr="006A1FE5" w:rsidRDefault="007C0E11" w:rsidP="00EC673F">
            <w:pPr>
              <w:pStyle w:val="TD"/>
            </w:pPr>
            <w:r w:rsidRPr="006A1FE5">
              <w:t>6240</w:t>
            </w:r>
          </w:p>
        </w:tc>
        <w:tc>
          <w:tcPr>
            <w:tcW w:w="983" w:type="pct"/>
          </w:tcPr>
          <w:p w:rsidR="007C0E11" w:rsidRPr="006A1FE5" w:rsidRDefault="007C0E11" w:rsidP="00EC673F">
            <w:pPr>
              <w:pStyle w:val="TD"/>
            </w:pPr>
            <w:r w:rsidRPr="006A1FE5">
              <w:t>Amount of power generated controls the beacon activation</w:t>
            </w:r>
          </w:p>
        </w:tc>
      </w:tr>
    </w:tbl>
    <w:p w:rsidR="000254C4" w:rsidRPr="008F31F5" w:rsidRDefault="000254C4" w:rsidP="000254C4">
      <w:pPr>
        <w:pStyle w:val="Heading2"/>
      </w:pPr>
      <w:bookmarkStart w:id="192" w:name="_Toc207775087"/>
      <w:bookmarkStart w:id="193" w:name="_Ref158217928"/>
      <w:bookmarkStart w:id="194" w:name="_Ref158217924"/>
      <w:bookmarkStart w:id="195" w:name="_Toc159045587"/>
      <w:bookmarkStart w:id="196" w:name="_Toc159045720"/>
      <w:bookmarkStart w:id="197" w:name="_Toc159077172"/>
      <w:bookmarkStart w:id="198" w:name="_Toc159084667"/>
      <w:bookmarkStart w:id="199" w:name="_Toc159084696"/>
      <w:bookmarkStart w:id="200" w:name="_Toc162859084"/>
      <w:bookmarkEnd w:id="185"/>
      <w:bookmarkEnd w:id="186"/>
      <w:bookmarkEnd w:id="187"/>
      <w:bookmarkEnd w:id="188"/>
      <w:bookmarkEnd w:id="189"/>
      <w:bookmarkEnd w:id="190"/>
      <w:bookmarkEnd w:id="191"/>
      <w:r w:rsidRPr="008F31F5">
        <w:t>Payload</w:t>
      </w:r>
      <w:bookmarkEnd w:id="192"/>
    </w:p>
    <w:p w:rsidR="000254C4" w:rsidRDefault="000254C4" w:rsidP="000254C4">
      <w:r>
        <w:t xml:space="preserve"> The Payload subsystem varies between each individual CubeSat, as each satellite is designed for differing mission requirements. Some of the simpler payloads flown on CubeSats are imaging missions or radio experiments. More advanced payloads have included attitude control experiments, and flight testing of new space hardware. Most satellite design teams incorporate small experiments or devices to help defer the cost of launch. A </w:t>
      </w:r>
      <w:r w:rsidRPr="00496774">
        <w:t xml:space="preserve">good example of this is the University of Toronto’s CanX-1 </w:t>
      </w:r>
      <w:r>
        <w:t>t</w:t>
      </w:r>
      <w:r w:rsidRPr="00496774">
        <w:t>esting Xiphos</w:t>
      </w:r>
      <w:r>
        <w:t>’</w:t>
      </w:r>
      <w:r w:rsidRPr="00496774">
        <w:t xml:space="preserve"> Q4 Card</w:t>
      </w:r>
      <w:r>
        <w:t xml:space="preserve"> and CanX-2 carrying four</w:t>
      </w:r>
      <w:r w:rsidRPr="00496774">
        <w:t xml:space="preserve"> different ex</w:t>
      </w:r>
      <w:r>
        <w:t>periments on its upcoming</w:t>
      </w:r>
      <w:r w:rsidRPr="00496774">
        <w:t xml:space="preserve"> flight</w:t>
      </w:r>
      <w:r>
        <w:t xml:space="preserve">. Because a CubeSat’s mass, power and volume are typically limited, expression of interest by a customer in flying a payload on a CubeSat mission should begin early in the design process. This allows the satellite design team to take the payload specific mission requirements into greater consideration. </w:t>
      </w:r>
      <w:r w:rsidR="00C64352">
        <w:fldChar w:fldCharType="begin"/>
      </w:r>
      <w:r w:rsidR="00FA35E9">
        <w:instrText xml:space="preserve"> REF _Ref204969724 \h </w:instrText>
      </w:r>
      <w:r w:rsidR="00C64352">
        <w:fldChar w:fldCharType="separate"/>
      </w:r>
      <w:r w:rsidR="00D46473">
        <w:t xml:space="preserve">Table </w:t>
      </w:r>
      <w:r w:rsidR="00D46473">
        <w:rPr>
          <w:noProof/>
        </w:rPr>
        <w:t>8</w:t>
      </w:r>
      <w:r w:rsidR="00C64352">
        <w:fldChar w:fldCharType="end"/>
      </w:r>
      <w:r>
        <w:t xml:space="preserve"> lists payloads that have flown on CubeSat missions or will be flown soon.</w:t>
      </w:r>
    </w:p>
    <w:p w:rsidR="000254C4" w:rsidRDefault="000254C4" w:rsidP="000254C4">
      <w:pPr>
        <w:pStyle w:val="Heading4"/>
      </w:pPr>
      <w:bookmarkStart w:id="201" w:name="_Toc194472048"/>
      <w:bookmarkStart w:id="202" w:name="_Toc194484255"/>
      <w:r>
        <w:t>Requirements</w:t>
      </w:r>
      <w:bookmarkEnd w:id="201"/>
      <w:bookmarkEnd w:id="202"/>
    </w:p>
    <w:p w:rsidR="000254C4" w:rsidRDefault="000254C4" w:rsidP="000254C4">
      <w:r>
        <w:t>The key considerations when designing a payload experiment for a CubeSats are</w:t>
      </w:r>
      <w:r w:rsidR="00C37B52">
        <w:t>;</w:t>
      </w:r>
      <w:r>
        <w:t xml:space="preserve"> mass, volume and power. Ideally</w:t>
      </w:r>
      <w:r w:rsidR="00C10EC2">
        <w:t>,</w:t>
      </w:r>
      <w:r>
        <w:t xml:space="preserve"> from a satellite design perspective, everything needs to be kept small, light, low powered, and be simple to interface with. These may lead to requirements for a payload similar to the following:</w:t>
      </w:r>
    </w:p>
    <w:p w:rsidR="000254C4" w:rsidRDefault="000254C4" w:rsidP="000254C4">
      <w:pPr>
        <w:pStyle w:val="ListParagraph"/>
      </w:pPr>
      <w:r>
        <w:t>A payload’s mass to be less than 100 grams.</w:t>
      </w:r>
    </w:p>
    <w:p w:rsidR="000254C4" w:rsidRDefault="000254C4" w:rsidP="000254C4">
      <w:pPr>
        <w:pStyle w:val="ListParagraph"/>
      </w:pPr>
      <w:r>
        <w:lastRenderedPageBreak/>
        <w:t>A payload’s power consumption must be under 100mA at 3.3V while</w:t>
      </w:r>
      <w:r w:rsidR="000E4F5B">
        <w:t xml:space="preserve"> in </w:t>
      </w:r>
      <w:r>
        <w:t>operation.</w:t>
      </w:r>
    </w:p>
    <w:p w:rsidR="000254C4" w:rsidRDefault="000254C4" w:rsidP="000254C4">
      <w:pPr>
        <w:pStyle w:val="ListParagraph"/>
      </w:pPr>
      <w:r>
        <w:t>A payload’s volume should be constrained to the volume of a typical cell phone.</w:t>
      </w:r>
    </w:p>
    <w:p w:rsidR="000254C4" w:rsidRDefault="000254C4" w:rsidP="000254C4">
      <w:pPr>
        <w:pStyle w:val="ListParagraph"/>
      </w:pPr>
      <w:r>
        <w:t>Most of the payloads processing should be done on the payload subsystem.</w:t>
      </w:r>
    </w:p>
    <w:p w:rsidR="000254C4" w:rsidRDefault="000254C4" w:rsidP="000254C4">
      <w:pPr>
        <w:pStyle w:val="ListParagraph"/>
      </w:pPr>
      <w:r>
        <w:t xml:space="preserve">A payload’s interface to the rest of the system must be a simple one such as UART, SPI or </w:t>
      </w:r>
      <w:r w:rsidR="00C37B52">
        <w:t>I²C.</w:t>
      </w:r>
    </w:p>
    <w:p w:rsidR="00F67EF2" w:rsidRDefault="000254C4" w:rsidP="000254C4">
      <w:pPr>
        <w:pStyle w:val="ListParagraph"/>
      </w:pPr>
      <w:r>
        <w:t>Payloads will have a limited amount of downlink bandwidth available (this could limit output to less 500 kb a pass).</w:t>
      </w:r>
    </w:p>
    <w:p w:rsidR="007C0E11" w:rsidRPr="006A1FE5" w:rsidRDefault="007C0E11" w:rsidP="007C0E11">
      <w:pPr>
        <w:pStyle w:val="Caption"/>
      </w:pPr>
      <w:bookmarkStart w:id="203" w:name="_Ref204969724"/>
      <w:bookmarkStart w:id="204" w:name="_Toc207775247"/>
      <w:r>
        <w:t xml:space="preserve">Table </w:t>
      </w:r>
      <w:fldSimple w:instr=" SEQ Table \* ARABIC ">
        <w:r w:rsidR="00D46473">
          <w:rPr>
            <w:noProof/>
          </w:rPr>
          <w:t>8</w:t>
        </w:r>
      </w:fldSimple>
      <w:bookmarkEnd w:id="193"/>
      <w:bookmarkEnd w:id="203"/>
      <w:r w:rsidR="00FA35E9" w:rsidRPr="006A1FE5">
        <w:t>:</w:t>
      </w:r>
      <w:r w:rsidR="00FA35E9">
        <w:t xml:space="preserve"> Summary</w:t>
      </w:r>
      <w:r w:rsidR="00152084">
        <w:t xml:space="preserve"> of</w:t>
      </w:r>
      <w:r w:rsidRPr="006A1FE5">
        <w:t xml:space="preserve"> Payloads</w:t>
      </w:r>
      <w:bookmarkEnd w:id="204"/>
      <w:r w:rsidRPr="006A1FE5">
        <w:t xml:space="preserve"> </w:t>
      </w:r>
      <w:bookmarkEnd w:id="194"/>
      <w:bookmarkEnd w:id="195"/>
      <w:bookmarkEnd w:id="196"/>
      <w:bookmarkEnd w:id="197"/>
      <w:bookmarkEnd w:id="198"/>
      <w:bookmarkEnd w:id="199"/>
      <w:bookmarkEnd w:id="200"/>
    </w:p>
    <w:tbl>
      <w:tblPr>
        <w:tblStyle w:val="latexlike"/>
        <w:tblW w:w="0" w:type="auto"/>
        <w:tblLook w:val="01A0"/>
      </w:tblPr>
      <w:tblGrid>
        <w:gridCol w:w="2114"/>
        <w:gridCol w:w="3819"/>
      </w:tblGrid>
      <w:tr w:rsidR="007C0E11" w:rsidRPr="00420C96" w:rsidTr="00F67EF2">
        <w:trPr>
          <w:cnfStyle w:val="100000000000"/>
        </w:trPr>
        <w:tc>
          <w:tcPr>
            <w:tcW w:w="0" w:type="auto"/>
          </w:tcPr>
          <w:p w:rsidR="007C0E11" w:rsidRPr="006A1FE5" w:rsidRDefault="007C0E11" w:rsidP="00EC673F">
            <w:pPr>
              <w:pStyle w:val="TD"/>
            </w:pPr>
            <w:r w:rsidRPr="006A1FE5">
              <w:t>Satellite  mission&amp; objectives</w:t>
            </w:r>
          </w:p>
        </w:tc>
        <w:tc>
          <w:tcPr>
            <w:tcW w:w="0" w:type="auto"/>
          </w:tcPr>
          <w:p w:rsidR="007C0E11" w:rsidRPr="006A1FE5" w:rsidRDefault="007C0E11" w:rsidP="00EC673F">
            <w:pPr>
              <w:pStyle w:val="TD"/>
            </w:pPr>
            <w:r w:rsidRPr="006A1FE5">
              <w:t>Payloads selected</w:t>
            </w:r>
          </w:p>
        </w:tc>
      </w:tr>
      <w:tr w:rsidR="007C0E11" w:rsidRPr="00420C96" w:rsidTr="00F67EF2">
        <w:tc>
          <w:tcPr>
            <w:tcW w:w="0" w:type="auto"/>
          </w:tcPr>
          <w:p w:rsidR="007C0E11" w:rsidRPr="006A1FE5" w:rsidRDefault="007C0E11" w:rsidP="00EC673F">
            <w:pPr>
              <w:pStyle w:val="TD"/>
            </w:pPr>
            <w:r w:rsidRPr="006A1FE5">
              <w:t>AAU CubeSat</w:t>
            </w:r>
          </w:p>
        </w:tc>
        <w:tc>
          <w:tcPr>
            <w:tcW w:w="0" w:type="auto"/>
          </w:tcPr>
          <w:p w:rsidR="007C0E11" w:rsidRPr="006A1FE5" w:rsidRDefault="007C0E11" w:rsidP="00EC673F">
            <w:pPr>
              <w:pStyle w:val="TD"/>
            </w:pPr>
            <w:r w:rsidRPr="006A1FE5">
              <w:t>Camera module</w:t>
            </w:r>
          </w:p>
        </w:tc>
      </w:tr>
      <w:tr w:rsidR="007C0E11" w:rsidRPr="00420C96" w:rsidTr="00F67EF2">
        <w:tc>
          <w:tcPr>
            <w:tcW w:w="0" w:type="auto"/>
          </w:tcPr>
          <w:p w:rsidR="007C0E11" w:rsidRPr="006A1FE5" w:rsidRDefault="007C0E11" w:rsidP="00EC673F">
            <w:pPr>
              <w:pStyle w:val="TD"/>
            </w:pPr>
            <w:r w:rsidRPr="006A1FE5">
              <w:t>CanX-1</w:t>
            </w:r>
          </w:p>
        </w:tc>
        <w:tc>
          <w:tcPr>
            <w:tcW w:w="0" w:type="auto"/>
          </w:tcPr>
          <w:p w:rsidR="007C0E11" w:rsidRPr="006A1FE5" w:rsidRDefault="007C0E11" w:rsidP="00EC673F">
            <w:pPr>
              <w:pStyle w:val="TD"/>
            </w:pPr>
            <w:r w:rsidRPr="006A1FE5">
              <w:t>2 Cameras</w:t>
            </w:r>
          </w:p>
          <w:p w:rsidR="007C0E11" w:rsidRPr="006A1FE5" w:rsidRDefault="007C0E11" w:rsidP="00EC673F">
            <w:pPr>
              <w:pStyle w:val="TD"/>
            </w:pPr>
            <w:r w:rsidRPr="006A1FE5">
              <w:t>Xiphos Q4 card</w:t>
            </w:r>
          </w:p>
          <w:p w:rsidR="007C0E11" w:rsidRPr="006A1FE5" w:rsidRDefault="007C0E11" w:rsidP="00EC673F">
            <w:pPr>
              <w:pStyle w:val="TD"/>
            </w:pPr>
            <w:r w:rsidRPr="006A1FE5">
              <w:t>Attitude control using Magnetic torquers</w:t>
            </w:r>
          </w:p>
        </w:tc>
      </w:tr>
      <w:tr w:rsidR="007C0E11" w:rsidRPr="00420C96" w:rsidTr="00F67EF2">
        <w:tc>
          <w:tcPr>
            <w:tcW w:w="0" w:type="auto"/>
          </w:tcPr>
          <w:p w:rsidR="007C0E11" w:rsidRPr="006A1FE5" w:rsidRDefault="007C0E11" w:rsidP="00EC673F">
            <w:pPr>
              <w:pStyle w:val="TD"/>
            </w:pPr>
            <w:r w:rsidRPr="006A1FE5">
              <w:t>CanX-2</w:t>
            </w:r>
          </w:p>
        </w:tc>
        <w:tc>
          <w:tcPr>
            <w:tcW w:w="0" w:type="auto"/>
          </w:tcPr>
          <w:p w:rsidR="007C0E11" w:rsidRPr="006A1FE5" w:rsidRDefault="007C0E11" w:rsidP="00EC673F">
            <w:pPr>
              <w:pStyle w:val="TD"/>
            </w:pPr>
            <w:r w:rsidRPr="006A1FE5">
              <w:t>Atmospheric Spectrometer,</w:t>
            </w:r>
          </w:p>
          <w:p w:rsidR="007C0E11" w:rsidRPr="006A1FE5" w:rsidRDefault="007C0E11" w:rsidP="00EC673F">
            <w:pPr>
              <w:pStyle w:val="TD"/>
            </w:pPr>
            <w:r w:rsidRPr="006A1FE5">
              <w:t>a GPS Signal Occultation Experiment</w:t>
            </w:r>
          </w:p>
          <w:p w:rsidR="007C0E11" w:rsidRPr="006A1FE5" w:rsidRDefault="007C0E11" w:rsidP="00EC673F">
            <w:pPr>
              <w:pStyle w:val="TD"/>
            </w:pPr>
            <w:r w:rsidRPr="006A1FE5">
              <w:t>a Atomic oxygen material degradation experiment</w:t>
            </w:r>
          </w:p>
          <w:p w:rsidR="007C0E11" w:rsidRPr="006A1FE5" w:rsidRDefault="007C0E11" w:rsidP="00EC673F">
            <w:pPr>
              <w:pStyle w:val="TD"/>
            </w:pPr>
            <w:r w:rsidRPr="006A1FE5">
              <w:t>a network communications experiment</w:t>
            </w:r>
          </w:p>
        </w:tc>
      </w:tr>
      <w:tr w:rsidR="007C0E11" w:rsidRPr="00420C96" w:rsidTr="00F67EF2">
        <w:tc>
          <w:tcPr>
            <w:tcW w:w="0" w:type="auto"/>
          </w:tcPr>
          <w:p w:rsidR="007C0E11" w:rsidRPr="006A1FE5" w:rsidRDefault="007C0E11" w:rsidP="00EC673F">
            <w:pPr>
              <w:pStyle w:val="TD"/>
            </w:pPr>
            <w:r w:rsidRPr="006A1FE5">
              <w:t>CUTE-I</w:t>
            </w:r>
          </w:p>
        </w:tc>
        <w:tc>
          <w:tcPr>
            <w:tcW w:w="0" w:type="auto"/>
          </w:tcPr>
          <w:p w:rsidR="007C0E11" w:rsidRPr="006A1FE5" w:rsidRDefault="007C0E11" w:rsidP="00EC673F">
            <w:pPr>
              <w:pStyle w:val="TD"/>
            </w:pPr>
            <w:r w:rsidRPr="006A1FE5">
              <w:t>Different Radio protocols</w:t>
            </w:r>
          </w:p>
        </w:tc>
      </w:tr>
      <w:tr w:rsidR="007C0E11" w:rsidRPr="00420C96" w:rsidTr="00F67EF2">
        <w:tc>
          <w:tcPr>
            <w:tcW w:w="0" w:type="auto"/>
          </w:tcPr>
          <w:p w:rsidR="007C0E11" w:rsidRPr="006A1FE5" w:rsidRDefault="007C0E11" w:rsidP="00EC673F">
            <w:pPr>
              <w:pStyle w:val="TD"/>
            </w:pPr>
            <w:r w:rsidRPr="006A1FE5">
              <w:t>Quake Sat</w:t>
            </w:r>
          </w:p>
        </w:tc>
        <w:tc>
          <w:tcPr>
            <w:tcW w:w="0" w:type="auto"/>
          </w:tcPr>
          <w:p w:rsidR="007C0E11" w:rsidRPr="00B0106D" w:rsidRDefault="007C0E11" w:rsidP="00EC673F">
            <w:pPr>
              <w:pStyle w:val="TD"/>
            </w:pPr>
            <w:r w:rsidRPr="006A1FE5">
              <w:t xml:space="preserve">ELF magnetometer for </w:t>
            </w:r>
            <w:r w:rsidRPr="00B0106D">
              <w:t>Earthquake detection from orbit</w:t>
            </w:r>
          </w:p>
        </w:tc>
      </w:tr>
      <w:tr w:rsidR="007C0E11" w:rsidRPr="00420C96" w:rsidTr="00F67EF2">
        <w:tc>
          <w:tcPr>
            <w:tcW w:w="0" w:type="auto"/>
          </w:tcPr>
          <w:p w:rsidR="007C0E11" w:rsidRPr="006A1FE5" w:rsidRDefault="007C0E11" w:rsidP="00EC673F">
            <w:pPr>
              <w:pStyle w:val="TD"/>
            </w:pPr>
            <w:r w:rsidRPr="006A1FE5">
              <w:t>KUTESat 1 Pathfinder</w:t>
            </w:r>
          </w:p>
        </w:tc>
        <w:tc>
          <w:tcPr>
            <w:tcW w:w="0" w:type="auto"/>
          </w:tcPr>
          <w:p w:rsidR="007C0E11" w:rsidRPr="006A1FE5" w:rsidRDefault="007C0E11" w:rsidP="00EC673F">
            <w:pPr>
              <w:pStyle w:val="TD"/>
            </w:pPr>
            <w:r w:rsidRPr="006A1FE5">
              <w:t>Radiation Dosimeters</w:t>
            </w:r>
          </w:p>
        </w:tc>
      </w:tr>
      <w:tr w:rsidR="007C0E11" w:rsidRPr="00420C96" w:rsidTr="00F67EF2">
        <w:tc>
          <w:tcPr>
            <w:tcW w:w="0" w:type="auto"/>
          </w:tcPr>
          <w:p w:rsidR="007C0E11" w:rsidRPr="006A1FE5" w:rsidRDefault="007C0E11" w:rsidP="00EC673F">
            <w:pPr>
              <w:pStyle w:val="TD"/>
            </w:pPr>
            <w:r w:rsidRPr="006A1FE5">
              <w:t>Xi –IV</w:t>
            </w:r>
          </w:p>
        </w:tc>
        <w:tc>
          <w:tcPr>
            <w:tcW w:w="0" w:type="auto"/>
          </w:tcPr>
          <w:p w:rsidR="007C0E11" w:rsidRPr="006A1FE5" w:rsidRDefault="007C0E11" w:rsidP="00EC673F">
            <w:pPr>
              <w:pStyle w:val="TD"/>
            </w:pPr>
            <w:r w:rsidRPr="006A1FE5">
              <w:t>Camera module and Radio communications</w:t>
            </w:r>
          </w:p>
        </w:tc>
      </w:tr>
      <w:tr w:rsidR="007C0E11" w:rsidRPr="00420C96" w:rsidTr="00F67EF2">
        <w:trPr>
          <w:trHeight w:val="299"/>
        </w:trPr>
        <w:tc>
          <w:tcPr>
            <w:tcW w:w="0" w:type="auto"/>
          </w:tcPr>
          <w:p w:rsidR="007C0E11" w:rsidRPr="006A1FE5" w:rsidRDefault="007C0E11" w:rsidP="00EC673F">
            <w:pPr>
              <w:pStyle w:val="TD"/>
            </w:pPr>
            <w:r w:rsidRPr="006A1FE5">
              <w:t>Xi –V</w:t>
            </w:r>
          </w:p>
        </w:tc>
        <w:tc>
          <w:tcPr>
            <w:tcW w:w="0" w:type="auto"/>
          </w:tcPr>
          <w:p w:rsidR="007C0E11" w:rsidRPr="006A1FE5" w:rsidRDefault="007C0E11" w:rsidP="00EC673F">
            <w:pPr>
              <w:pStyle w:val="TD"/>
            </w:pPr>
            <w:r w:rsidRPr="006A1FE5">
              <w:t>Testing a new Type of Solar panel</w:t>
            </w:r>
          </w:p>
        </w:tc>
      </w:tr>
      <w:tr w:rsidR="007C0E11" w:rsidRPr="00420C96" w:rsidTr="00F67EF2">
        <w:tc>
          <w:tcPr>
            <w:tcW w:w="0" w:type="auto"/>
          </w:tcPr>
          <w:p w:rsidR="007C0E11" w:rsidRPr="006A1FE5" w:rsidRDefault="007C0E11" w:rsidP="00EC673F">
            <w:pPr>
              <w:pStyle w:val="TD"/>
            </w:pPr>
            <w:r w:rsidRPr="006A1FE5">
              <w:t>Cape 1</w:t>
            </w:r>
          </w:p>
        </w:tc>
        <w:tc>
          <w:tcPr>
            <w:tcW w:w="0" w:type="auto"/>
          </w:tcPr>
          <w:p w:rsidR="007C0E11" w:rsidRPr="006A1FE5" w:rsidRDefault="007C0E11" w:rsidP="00EC673F">
            <w:pPr>
              <w:pStyle w:val="TD"/>
            </w:pPr>
            <w:r w:rsidRPr="006A1FE5">
              <w:t>Camera module</w:t>
            </w:r>
          </w:p>
        </w:tc>
      </w:tr>
    </w:tbl>
    <w:p w:rsidR="007C0E11" w:rsidRDefault="007C0E11" w:rsidP="007C0E11">
      <w:pPr>
        <w:pStyle w:val="Heading2"/>
      </w:pPr>
      <w:bookmarkStart w:id="205" w:name="_Toc200387050"/>
      <w:bookmarkStart w:id="206" w:name="_Toc200387748"/>
      <w:bookmarkStart w:id="207" w:name="_Toc200388019"/>
      <w:bookmarkStart w:id="208" w:name="_Toc204748224"/>
      <w:bookmarkStart w:id="209" w:name="_Toc207775088"/>
      <w:bookmarkStart w:id="210" w:name="_Toc194484256"/>
      <w:bookmarkStart w:id="211" w:name="_Toc194488696"/>
      <w:r w:rsidRPr="008F31F5">
        <w:t>System Bus</w:t>
      </w:r>
      <w:bookmarkEnd w:id="205"/>
      <w:bookmarkEnd w:id="206"/>
      <w:bookmarkEnd w:id="207"/>
      <w:bookmarkEnd w:id="208"/>
      <w:bookmarkEnd w:id="209"/>
    </w:p>
    <w:p w:rsidR="007C0E11" w:rsidRPr="0083384A" w:rsidRDefault="007C0E11" w:rsidP="007C0E11">
      <w:r>
        <w:t>CubeSats present an interesting design challenge with system bus design</w:t>
      </w:r>
      <w:r w:rsidR="000254C4">
        <w:t>,</w:t>
      </w:r>
      <w:r>
        <w:t xml:space="preserve"> as they are typically too small to allow the use of common standard spacecraft data and power buses. To deal with this limitation</w:t>
      </w:r>
      <w:r w:rsidR="00C10EC2">
        <w:t>,</w:t>
      </w:r>
      <w:r>
        <w:t xml:space="preserve"> many standard terrestrial interfaces &amp; protocols are utilized. </w:t>
      </w:r>
    </w:p>
    <w:p w:rsidR="007C0E11" w:rsidRDefault="007C0E11" w:rsidP="007C0E11">
      <w:pPr>
        <w:pStyle w:val="Heading3"/>
      </w:pPr>
      <w:bookmarkStart w:id="212" w:name="_Toc200387051"/>
      <w:bookmarkStart w:id="213" w:name="_Toc200387749"/>
      <w:bookmarkStart w:id="214" w:name="_Toc200388020"/>
      <w:bookmarkStart w:id="215" w:name="_Toc204748225"/>
      <w:bookmarkStart w:id="216" w:name="_Toc207775089"/>
      <w:r>
        <w:t>Spacecraft Interfaces</w:t>
      </w:r>
      <w:bookmarkEnd w:id="212"/>
      <w:bookmarkEnd w:id="213"/>
      <w:bookmarkEnd w:id="214"/>
      <w:bookmarkEnd w:id="215"/>
      <w:bookmarkEnd w:id="216"/>
    </w:p>
    <w:p w:rsidR="007C0E11" w:rsidRPr="00F5395A" w:rsidRDefault="007C0E11" w:rsidP="007C0E11">
      <w:r>
        <w:t>Larger spacecraft are not without standards</w:t>
      </w:r>
      <w:r w:rsidR="00CD3639">
        <w:t>.</w:t>
      </w:r>
      <w:r>
        <w:t xml:space="preserve"> </w:t>
      </w:r>
      <w:r w:rsidR="00CD3639">
        <w:t>H</w:t>
      </w:r>
      <w:r>
        <w:t>owever</w:t>
      </w:r>
      <w:r w:rsidR="00C10EC2">
        <w:t>,</w:t>
      </w:r>
      <w:r>
        <w:t xml:space="preserve"> the standards typically used are unsuitable for smaller spacecraft. To illustrate this point, a brief overview of two commonly used interfaces (MIL-STD-1553 and SpaceWire) is presented in the following subsections.</w:t>
      </w:r>
    </w:p>
    <w:p w:rsidR="007C0E11" w:rsidRDefault="007C0E11" w:rsidP="007C0E11">
      <w:pPr>
        <w:pStyle w:val="Heading4"/>
      </w:pPr>
      <w:r>
        <w:t>MIL-STD-1553B</w:t>
      </w:r>
    </w:p>
    <w:p w:rsidR="007C0E11" w:rsidRPr="00616E7E" w:rsidRDefault="007C0E11" w:rsidP="007C0E11">
      <w:r>
        <w:t>MIL-STD-1553 was first proposed in 1975 to create a reliable serial interface between subsystems on fighte</w:t>
      </w:r>
      <w:r w:rsidR="00C10EC2">
        <w:t>r aircraft.</w:t>
      </w:r>
      <w:r>
        <w:t xml:space="preserve"> </w:t>
      </w:r>
      <w:r w:rsidR="00C10EC2">
        <w:t>S</w:t>
      </w:r>
      <w:r w:rsidR="00FA35E9">
        <w:t>ince</w:t>
      </w:r>
      <w:r>
        <w:t xml:space="preserve"> then</w:t>
      </w:r>
      <w:r w:rsidR="00C10EC2">
        <w:t>,</w:t>
      </w:r>
      <w:r>
        <w:t xml:space="preserve"> this standard has found its way into other systems such as satellites</w:t>
      </w:r>
      <w:bookmarkStart w:id="217" w:name="_Ref173659798"/>
      <w:r>
        <w:t>.</w:t>
      </w:r>
      <w:bookmarkEnd w:id="217"/>
      <w:r>
        <w:t xml:space="preserve"> In general</w:t>
      </w:r>
      <w:r w:rsidR="00C10EC2">
        <w:t>,</w:t>
      </w:r>
      <w:r>
        <w:t xml:space="preserve"> MIL-STD-1553 is an addressable serial interface, designed to transfer data at 1 Mbit/second. In high reliability applications</w:t>
      </w:r>
      <w:r w:rsidR="00C10EC2">
        <w:t>,</w:t>
      </w:r>
      <w:r w:rsidRPr="005220C5">
        <w:t xml:space="preserve"> </w:t>
      </w:r>
      <w:r>
        <w:t>MIL-STD-1553 usually consists of two or more separate but identical data buses</w:t>
      </w:r>
      <w:r w:rsidR="00F56956">
        <w:t xml:space="preserve"> as can be seen in </w:t>
      </w:r>
      <w:r w:rsidR="00C64352">
        <w:fldChar w:fldCharType="begin"/>
      </w:r>
      <w:r w:rsidR="00F56956">
        <w:instrText xml:space="preserve"> REF _Ref206918043 \h </w:instrText>
      </w:r>
      <w:r w:rsidR="00C64352">
        <w:fldChar w:fldCharType="separate"/>
      </w:r>
      <w:r w:rsidR="00D46473">
        <w:t xml:space="preserve">Figure </w:t>
      </w:r>
      <w:r w:rsidR="00D46473">
        <w:rPr>
          <w:noProof/>
        </w:rPr>
        <w:t>4</w:t>
      </w:r>
      <w:r w:rsidR="00C64352">
        <w:fldChar w:fldCharType="end"/>
      </w:r>
      <w:r>
        <w:t xml:space="preserve"> </w:t>
      </w:r>
      <w:sdt>
        <w:sdtPr>
          <w:rPr>
            <w:vanish/>
            <w:highlight w:val="yellow"/>
          </w:rPr>
          <w:id w:val="1503352077"/>
          <w:citation/>
        </w:sdtPr>
        <w:sdtContent>
          <w:fldSimple w:instr=" CITATION USD96 \l 4105  ">
            <w:r w:rsidR="00D46473">
              <w:rPr>
                <w:noProof/>
              </w:rPr>
              <w:t>(US Department of Defense 1996)</w:t>
            </w:r>
          </w:fldSimple>
        </w:sdtContent>
      </w:sdt>
      <w:r>
        <w:t xml:space="preserve">. </w:t>
      </w:r>
      <w:r w:rsidRPr="009631F7">
        <w:lastRenderedPageBreak/>
        <w:t>These multiple buses are supervised by a single bus Controller, and this controller</w:t>
      </w:r>
      <w:r w:rsidR="00CD3639">
        <w:t xml:space="preserve"> is solely in charge of the bus. H</w:t>
      </w:r>
      <w:r w:rsidRPr="009631F7">
        <w:t>owever</w:t>
      </w:r>
      <w:r w:rsidR="00F56956">
        <w:t>,</w:t>
      </w:r>
      <w:r w:rsidRPr="009631F7">
        <w:t xml:space="preserve"> it often is supplemented with a backup</w:t>
      </w:r>
      <w:r>
        <w:t>. The bus controller is responsible for directing data traffic on the data lines and has several modes of operation including communication between itself and any remote terminal, communication from the terminal to itself, directing information from one remote terminal to another remote terminal, and finally a system wide broadcast.</w:t>
      </w:r>
    </w:p>
    <w:p w:rsidR="007C0E11" w:rsidRPr="006A1FE5" w:rsidRDefault="007C0E11" w:rsidP="007C0E11">
      <w:pPr>
        <w:pStyle w:val="centerednormalpictureseqns"/>
      </w:pPr>
      <w:r>
        <w:rPr>
          <w:noProof/>
          <w:lang w:val="en-CA" w:eastAsia="en-CA" w:bidi="ar-SA"/>
        </w:rPr>
        <w:drawing>
          <wp:inline distT="0" distB="0" distL="0" distR="0">
            <wp:extent cx="3181350" cy="1019175"/>
            <wp:effectExtent l="19050" t="0" r="0" b="0"/>
            <wp:docPr id="10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srcRect t="156" b="10945"/>
                    <a:stretch>
                      <a:fillRect/>
                    </a:stretch>
                  </pic:blipFill>
                  <pic:spPr bwMode="auto">
                    <a:xfrm>
                      <a:off x="0" y="0"/>
                      <a:ext cx="3181350" cy="1019175"/>
                    </a:xfrm>
                    <a:prstGeom prst="rect">
                      <a:avLst/>
                    </a:prstGeom>
                    <a:noFill/>
                    <a:ln w="9525">
                      <a:noFill/>
                      <a:miter lim="800000"/>
                      <a:headEnd/>
                      <a:tailEnd/>
                    </a:ln>
                  </pic:spPr>
                </pic:pic>
              </a:graphicData>
            </a:graphic>
          </wp:inline>
        </w:drawing>
      </w:r>
    </w:p>
    <w:p w:rsidR="007C0E11" w:rsidRPr="006A1FE5" w:rsidRDefault="007C0E11" w:rsidP="007C0E11">
      <w:pPr>
        <w:pStyle w:val="Caption"/>
      </w:pPr>
      <w:bookmarkStart w:id="218" w:name="_Ref206918043"/>
      <w:bookmarkStart w:id="219" w:name="_Toc207775179"/>
      <w:bookmarkStart w:id="220" w:name="_Ref206918037"/>
      <w:r>
        <w:t xml:space="preserve">Figure </w:t>
      </w:r>
      <w:fldSimple w:instr=" SEQ Figure \* ARABIC ">
        <w:r w:rsidR="00D46473">
          <w:rPr>
            <w:noProof/>
          </w:rPr>
          <w:t>4</w:t>
        </w:r>
      </w:fldSimple>
      <w:bookmarkEnd w:id="218"/>
      <w:r>
        <w:t>:</w:t>
      </w:r>
      <w:r w:rsidRPr="006A1FE5">
        <w:t xml:space="preserve"> Diagra</w:t>
      </w:r>
      <w:r w:rsidR="00C37B52">
        <w:t xml:space="preserve">m of a typical Mil-STD-1553 bus </w:t>
      </w:r>
      <w:sdt>
        <w:sdtPr>
          <w:rPr>
            <w:vanish/>
            <w:highlight w:val="yellow"/>
          </w:rPr>
          <w:id w:val="1503352078"/>
          <w:citation/>
        </w:sdtPr>
        <w:sdtContent>
          <w:r w:rsidR="00C64352">
            <w:fldChar w:fldCharType="begin"/>
          </w:r>
          <w:r w:rsidR="00B834F7">
            <w:rPr>
              <w:lang w:val="en-CA"/>
            </w:rPr>
            <w:instrText xml:space="preserve"> CITATION Wik07 \l 4105  </w:instrText>
          </w:r>
          <w:r w:rsidR="00C64352">
            <w:fldChar w:fldCharType="separate"/>
          </w:r>
          <w:r w:rsidR="00D46473" w:rsidRPr="00D46473">
            <w:rPr>
              <w:noProof/>
              <w:lang w:val="en-CA"/>
            </w:rPr>
            <w:t>(Wikipedia 2007)</w:t>
          </w:r>
          <w:bookmarkEnd w:id="219"/>
          <w:r w:rsidR="00C64352">
            <w:fldChar w:fldCharType="end"/>
          </w:r>
        </w:sdtContent>
      </w:sdt>
      <w:bookmarkEnd w:id="220"/>
    </w:p>
    <w:p w:rsidR="007C0E11" w:rsidRDefault="007C0E11" w:rsidP="007C0E11">
      <w:pPr>
        <w:pStyle w:val="Heading4"/>
      </w:pPr>
      <w:r>
        <w:t>SpaceWire</w:t>
      </w:r>
    </w:p>
    <w:p w:rsidR="007C0E11" w:rsidRPr="006A1FE5" w:rsidRDefault="007C0E11" w:rsidP="007C0E11">
      <w:r>
        <w:t xml:space="preserve">SpaceWire is a standard developed by the European Space Agency to reduce the cost of development, improve reliability of satellites and space systems, while still meeting the processing needs of the spacecraft </w:t>
      </w:r>
      <w:fldSimple w:instr=" CITATION Eur03 \l 4105 ">
        <w:r w:rsidR="00D46473">
          <w:rPr>
            <w:noProof/>
          </w:rPr>
          <w:t>(ESA 2003)</w:t>
        </w:r>
      </w:fldSimple>
      <w:r>
        <w:t xml:space="preserve">. The physical layer of SpaceWire builds heavily on the IEEE 1355-1995 standard which is designed to be a low cost low latency serial network interface </w:t>
      </w:r>
      <w:fldSimple w:instr=" CITATION Eur03 \l 4105 ">
        <w:r w:rsidR="00D46473">
          <w:rPr>
            <w:noProof/>
          </w:rPr>
          <w:t>(ESA 2003)</w:t>
        </w:r>
      </w:fldSimple>
      <w:r>
        <w:t>. In its most general and physical terms</w:t>
      </w:r>
      <w:r w:rsidR="00F56956">
        <w:t>,</w:t>
      </w:r>
      <w:r>
        <w:t xml:space="preserve"> SpaceWire is a point to point high speed data link consisting of 8 wires </w:t>
      </w:r>
      <w:r w:rsidR="00F56956">
        <w:t>and a common ground</w:t>
      </w:r>
      <w:r>
        <w:t>.  The 8 wires are divided into 4 pairs; DataIn (+/-), Dataout (+/-), StrobeIn (+/-) and Strobeout (+/-).</w:t>
      </w:r>
      <w:r w:rsidR="00F56956">
        <w:t xml:space="preserve"> The typical pin</w:t>
      </w:r>
      <w:r w:rsidR="00C37B52">
        <w:t>-</w:t>
      </w:r>
      <w:r w:rsidR="00F56956">
        <w:t xml:space="preserve">out of space wire is shown in </w:t>
      </w:r>
      <w:r w:rsidR="00C64352">
        <w:fldChar w:fldCharType="begin"/>
      </w:r>
      <w:r w:rsidR="00F56956">
        <w:instrText xml:space="preserve"> REF _Ref206918185 \h </w:instrText>
      </w:r>
      <w:r w:rsidR="00C64352">
        <w:fldChar w:fldCharType="separate"/>
      </w:r>
      <w:r w:rsidR="00D46473">
        <w:t xml:space="preserve">Figure </w:t>
      </w:r>
      <w:r w:rsidR="00D46473">
        <w:rPr>
          <w:noProof/>
        </w:rPr>
        <w:t>5</w:t>
      </w:r>
      <w:r w:rsidR="00C64352">
        <w:fldChar w:fldCharType="end"/>
      </w:r>
      <w:r w:rsidR="00F56956">
        <w:t>.</w:t>
      </w:r>
      <w:r>
        <w:t xml:space="preserve">  Each pair is used to create a low voltage differential signalling line; improving the reliability of the signal and the power consumption of the interface. Utilizing both data and strobe information lines allows for the data to be verified by relatively simple techniques </w:t>
      </w:r>
      <w:fldSimple w:instr=" CITATION Eur03 \l 4105 ">
        <w:r w:rsidR="00D46473">
          <w:rPr>
            <w:noProof/>
          </w:rPr>
          <w:t>(ESA 2003)</w:t>
        </w:r>
      </w:fldSimple>
      <w:r>
        <w:t>.</w:t>
      </w:r>
      <w:r w:rsidRPr="006A1FE5">
        <w:t xml:space="preserve"> </w:t>
      </w:r>
      <w:r>
        <w:t>With this configuration</w:t>
      </w:r>
      <w:r w:rsidR="00F56956">
        <w:t>, SpaceWire</w:t>
      </w:r>
      <w:r>
        <w:t xml:space="preserve"> has been designed with a minimum speed of 2 Mb</w:t>
      </w:r>
      <w:r w:rsidR="00137DBB">
        <w:t>it/s and a maximum speed of 400Mb</w:t>
      </w:r>
      <w:r>
        <w:t xml:space="preserve">its/s </w:t>
      </w:r>
      <w:fldSimple w:instr=" CITATION Eur03 \l 4105 ">
        <w:r w:rsidR="00D46473">
          <w:rPr>
            <w:noProof/>
          </w:rPr>
          <w:t>(ESA 2003)</w:t>
        </w:r>
      </w:fldSimple>
      <w:r>
        <w:t>.</w:t>
      </w:r>
    </w:p>
    <w:p w:rsidR="007C0E11" w:rsidRPr="006A1FE5" w:rsidRDefault="007C0E11" w:rsidP="007C0E11">
      <w:pPr>
        <w:pStyle w:val="centerednormalpictureseqns"/>
      </w:pPr>
      <w:r>
        <w:rPr>
          <w:noProof/>
          <w:lang w:val="en-CA" w:eastAsia="en-CA" w:bidi="ar-SA"/>
        </w:rPr>
        <w:lastRenderedPageBreak/>
        <w:drawing>
          <wp:inline distT="0" distB="0" distL="0" distR="0">
            <wp:extent cx="2846980" cy="2061254"/>
            <wp:effectExtent l="19050" t="0" r="0" b="0"/>
            <wp:docPr id="103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srcRect/>
                    <a:stretch>
                      <a:fillRect/>
                    </a:stretch>
                  </pic:blipFill>
                  <pic:spPr bwMode="auto">
                    <a:xfrm>
                      <a:off x="0" y="0"/>
                      <a:ext cx="2847169" cy="2061391"/>
                    </a:xfrm>
                    <a:prstGeom prst="rect">
                      <a:avLst/>
                    </a:prstGeom>
                    <a:noFill/>
                    <a:ln w="9525">
                      <a:noFill/>
                      <a:miter lim="800000"/>
                      <a:headEnd/>
                      <a:tailEnd/>
                    </a:ln>
                  </pic:spPr>
                </pic:pic>
              </a:graphicData>
            </a:graphic>
          </wp:inline>
        </w:drawing>
      </w:r>
    </w:p>
    <w:p w:rsidR="007C0E11" w:rsidRPr="006A1FE5" w:rsidRDefault="007C0E11" w:rsidP="007C0E11">
      <w:pPr>
        <w:pStyle w:val="Caption"/>
      </w:pPr>
      <w:bookmarkStart w:id="221" w:name="_Ref206918185"/>
      <w:bookmarkStart w:id="222" w:name="_Toc207775180"/>
      <w:r>
        <w:t xml:space="preserve">Figure </w:t>
      </w:r>
      <w:fldSimple w:instr=" SEQ Figure \* ARABIC ">
        <w:r w:rsidR="00D46473">
          <w:rPr>
            <w:noProof/>
          </w:rPr>
          <w:t>5</w:t>
        </w:r>
      </w:fldSimple>
      <w:bookmarkEnd w:id="221"/>
      <w:r>
        <w:t>:</w:t>
      </w:r>
      <w:r w:rsidRPr="006A1FE5">
        <w:t xml:space="preserve"> SpaceWire configuration </w:t>
      </w:r>
      <w:fldSimple w:instr=" CITATION Eur03 \l 4105 ">
        <w:r w:rsidR="00D46473">
          <w:rPr>
            <w:noProof/>
          </w:rPr>
          <w:t>(ESA 2003)</w:t>
        </w:r>
        <w:bookmarkEnd w:id="222"/>
      </w:fldSimple>
    </w:p>
    <w:p w:rsidR="007C0E11" w:rsidRDefault="007C0E11" w:rsidP="007C0E11">
      <w:pPr>
        <w:pStyle w:val="Heading4"/>
      </w:pPr>
      <w:r>
        <w:t>Problems Using MIL-STD-1553 and SpaceWire on Small Spacecraft</w:t>
      </w:r>
    </w:p>
    <w:p w:rsidR="007C0E11" w:rsidRDefault="007C0E11" w:rsidP="007C0E11">
      <w:r>
        <w:t xml:space="preserve">There are many problems with utilizing either SpaceWire or MIL-STD-1553B on a small satellite </w:t>
      </w:r>
      <w:r w:rsidR="00CD3639">
        <w:t>these include</w:t>
      </w:r>
      <w:r w:rsidR="00F56956">
        <w:t>:</w:t>
      </w:r>
      <w:r>
        <w:t xml:space="preserve"> connectors, signalling voltages, and the need for specialized transceiver devices. Typically</w:t>
      </w:r>
      <w:r w:rsidR="00F56956">
        <w:t>,</w:t>
      </w:r>
      <w:r>
        <w:t xml:space="preserve"> small spacecraft do not have the room to accommodate the standard receptacles for SpaceWire or MIL-STD-1553 (DB9</w:t>
      </w:r>
      <w:r w:rsidR="00F56956">
        <w:t xml:space="preserve"> or</w:t>
      </w:r>
      <w:r>
        <w:t xml:space="preserve"> a BNC variant</w:t>
      </w:r>
      <w:r w:rsidR="00F56956">
        <w:t>,</w:t>
      </w:r>
      <w:r>
        <w:t xml:space="preserve"> respectively). The lack of standard receptacles can be overcome through the use of mor</w:t>
      </w:r>
      <w:r w:rsidR="00CD3639">
        <w:t xml:space="preserve">e suitable connectors or </w:t>
      </w:r>
      <w:r w:rsidR="00137DBB">
        <w:t xml:space="preserve">printed circuit board (PCB) </w:t>
      </w:r>
      <w:r w:rsidR="00CD3639">
        <w:t>traces.</w:t>
      </w:r>
      <w:r>
        <w:t xml:space="preserve"> </w:t>
      </w:r>
      <w:r w:rsidR="00CD3639">
        <w:t>H</w:t>
      </w:r>
      <w:r>
        <w:t>owever</w:t>
      </w:r>
      <w:r w:rsidR="00CD3639">
        <w:t>,</w:t>
      </w:r>
      <w:r>
        <w:t xml:space="preserve"> this tends to defeat the purpose of using a standard. Signalling voltage can also be a problem on small spacecraft</w:t>
      </w:r>
      <w:r w:rsidR="00F56956">
        <w:t>,</w:t>
      </w:r>
      <w:r>
        <w:t xml:space="preserve"> as the available power is typically at lower voltages and limited in supply. Although this is not specifically a problem for SpaceWire, which is a low voltage differential signalling protocol, it is a significant problem for MIL-STD-1553</w:t>
      </w:r>
      <w:r w:rsidR="00F56956">
        <w:t>,</w:t>
      </w:r>
      <w:r>
        <w:t xml:space="preserve"> as its signalling voltages are well beyond the practical</w:t>
      </w:r>
      <w:r w:rsidR="000D0C48">
        <w:t xml:space="preserve"> capability of </w:t>
      </w:r>
      <w:r w:rsidR="00137DBB">
        <w:t>pico</w:t>
      </w:r>
      <w:r>
        <w:t>satellite</w:t>
      </w:r>
      <w:r w:rsidR="00137DBB">
        <w:t>s</w:t>
      </w:r>
      <w:r>
        <w:t xml:space="preserve"> (peak signalling voltages are in the range of 18-27V). Finally, data transceivers for these standards are both expensive and are often too big for use on a CubeSat.</w:t>
      </w:r>
    </w:p>
    <w:p w:rsidR="007C0E11" w:rsidRDefault="007C0E11" w:rsidP="007C0E11">
      <w:pPr>
        <w:pStyle w:val="Heading3"/>
      </w:pPr>
      <w:bookmarkStart w:id="223" w:name="_Toc200387052"/>
      <w:bookmarkStart w:id="224" w:name="_Toc200387750"/>
      <w:bookmarkStart w:id="225" w:name="_Toc200388021"/>
      <w:bookmarkStart w:id="226" w:name="_Toc204748226"/>
      <w:bookmarkStart w:id="227" w:name="_Toc207775090"/>
      <w:r>
        <w:t>Past CubeSats and Their Bus Interfaces</w:t>
      </w:r>
      <w:bookmarkEnd w:id="223"/>
      <w:bookmarkEnd w:id="224"/>
      <w:bookmarkEnd w:id="225"/>
      <w:bookmarkEnd w:id="226"/>
      <w:bookmarkEnd w:id="227"/>
    </w:p>
    <w:p w:rsidR="007C0E11" w:rsidRDefault="007C0E11" w:rsidP="007C0E11">
      <w:pPr>
        <w:pStyle w:val="Heading4"/>
      </w:pPr>
      <w:r>
        <w:t>KUTE SAT (SPI based)</w:t>
      </w:r>
    </w:p>
    <w:p w:rsidR="007C0E11" w:rsidRDefault="007C0E11" w:rsidP="007C0E11">
      <w:r>
        <w:t>KUTESat was a CubeSat developed by Kansas University</w:t>
      </w:r>
      <w:r w:rsidR="00CD3639">
        <w:t>.</w:t>
      </w:r>
      <w:r>
        <w:t xml:space="preserve"> </w:t>
      </w:r>
      <w:r w:rsidR="00CD3639">
        <w:t>U</w:t>
      </w:r>
      <w:r>
        <w:t>nfortunately</w:t>
      </w:r>
      <w:r w:rsidR="001E6131">
        <w:t>,</w:t>
      </w:r>
      <w:r>
        <w:t xml:space="preserve"> it was aboard the Dnepr 1 launch which failed to achieve orbit on July 26 2006. The design of KUTESat consisted of a common SPI bus</w:t>
      </w:r>
      <w:r w:rsidR="001E6131">
        <w:t xml:space="preserve"> and its typical configuration is shown in </w:t>
      </w:r>
      <w:r w:rsidR="00C64352">
        <w:fldChar w:fldCharType="begin"/>
      </w:r>
      <w:r w:rsidR="001E6131">
        <w:instrText xml:space="preserve"> REF _Ref206919443 \h </w:instrText>
      </w:r>
      <w:r w:rsidR="00C64352">
        <w:fldChar w:fldCharType="separate"/>
      </w:r>
      <w:r w:rsidR="00D46473">
        <w:t xml:space="preserve">Figure </w:t>
      </w:r>
      <w:r w:rsidR="00D46473">
        <w:rPr>
          <w:noProof/>
        </w:rPr>
        <w:t>6</w:t>
      </w:r>
      <w:r w:rsidR="00C64352">
        <w:fldChar w:fldCharType="end"/>
      </w:r>
      <w:r w:rsidR="001E6131">
        <w:t>. H</w:t>
      </w:r>
      <w:r>
        <w:t>owever</w:t>
      </w:r>
      <w:r w:rsidR="001E6131">
        <w:t>,</w:t>
      </w:r>
      <w:r>
        <w:t xml:space="preserve"> due to problems with the SPI bus and the payload microcontroller, a simplification of the initial plan was </w:t>
      </w:r>
      <w:r w:rsidR="001E6131">
        <w:t>required</w:t>
      </w:r>
      <w:r>
        <w:t>. In the final design</w:t>
      </w:r>
      <w:r w:rsidR="001E6131">
        <w:t>,</w:t>
      </w:r>
      <w:r>
        <w:t xml:space="preserve"> the main communications subsystem directly measured and reported the </w:t>
      </w:r>
      <w:r>
        <w:lastRenderedPageBreak/>
        <w:t>payload information.</w:t>
      </w:r>
      <w:r w:rsidR="001E6131" w:rsidRPr="001E6131">
        <w:t xml:space="preserve"> </w:t>
      </w:r>
      <w:r w:rsidR="001E6131">
        <w:t xml:space="preserve">The changes in KUTESat’s system design can be shown in </w:t>
      </w:r>
      <w:r w:rsidR="00C64352">
        <w:fldChar w:fldCharType="begin"/>
      </w:r>
      <w:r w:rsidR="001E6131">
        <w:instrText xml:space="preserve"> REF _Ref206919470 \h </w:instrText>
      </w:r>
      <w:r w:rsidR="00C64352">
        <w:fldChar w:fldCharType="separate"/>
      </w:r>
      <w:r w:rsidR="00D46473">
        <w:t xml:space="preserve">Figure </w:t>
      </w:r>
      <w:r w:rsidR="00D46473">
        <w:rPr>
          <w:noProof/>
        </w:rPr>
        <w:t>7</w:t>
      </w:r>
      <w:r w:rsidR="00C64352">
        <w:fldChar w:fldCharType="end"/>
      </w:r>
      <w:r w:rsidR="001E6131">
        <w:t xml:space="preserve"> and </w:t>
      </w:r>
      <w:r w:rsidR="00C64352">
        <w:fldChar w:fldCharType="begin"/>
      </w:r>
      <w:r w:rsidR="001E6131">
        <w:instrText xml:space="preserve"> REF _Ref206919477 \h </w:instrText>
      </w:r>
      <w:r w:rsidR="00C64352">
        <w:fldChar w:fldCharType="separate"/>
      </w:r>
      <w:r w:rsidR="00D46473">
        <w:t xml:space="preserve">Figure </w:t>
      </w:r>
      <w:r w:rsidR="00D46473">
        <w:rPr>
          <w:noProof/>
        </w:rPr>
        <w:t>8</w:t>
      </w:r>
      <w:r w:rsidR="00C64352">
        <w:fldChar w:fldCharType="end"/>
      </w:r>
      <w:r w:rsidR="001E6131">
        <w:t>.</w:t>
      </w:r>
    </w:p>
    <w:p w:rsidR="007C0E11" w:rsidRDefault="007C0E11" w:rsidP="007C0E11">
      <w:r>
        <w:t>In general</w:t>
      </w:r>
      <w:r w:rsidR="001E6131">
        <w:t>,</w:t>
      </w:r>
      <w:r>
        <w:t xml:space="preserve"> Serial Peripheral Interface (SPI</w:t>
      </w:r>
      <w:r w:rsidR="001E6131">
        <w:t>) is a clocked serial interface</w:t>
      </w:r>
      <w:r>
        <w:t xml:space="preserve"> and is capable of data speeds well over 1Mbit/s in full duplex (data in and data out on separate lines) utilizing 3 lines (plus a common data ground). Multiple devices can exist on the same SPI bus, but </w:t>
      </w:r>
      <w:r w:rsidR="00137DBB">
        <w:t xml:space="preserve">typically </w:t>
      </w:r>
      <w:r>
        <w:t>the device that will be communicating to the master must be signalled separately using a device select pin. SPI also lacks the direct ability to detect if the device it is communicating with is functioning or present</w:t>
      </w:r>
      <w:r w:rsidR="000D0C48">
        <w:t>,</w:t>
      </w:r>
      <w:r w:rsidR="00137DBB">
        <w:t xml:space="preserve"> possibly leading to more complicated error checking routines</w:t>
      </w:r>
      <w:r>
        <w:t>.</w:t>
      </w:r>
    </w:p>
    <w:p w:rsidR="007C0E11" w:rsidRPr="006A1FE5" w:rsidRDefault="007C0E11" w:rsidP="007C0E11">
      <w:pPr>
        <w:pStyle w:val="centerednormalpictureseqns"/>
      </w:pPr>
      <w:r>
        <w:rPr>
          <w:noProof/>
          <w:lang w:val="en-CA" w:eastAsia="en-CA" w:bidi="ar-SA"/>
        </w:rPr>
        <w:drawing>
          <wp:inline distT="0" distB="0" distL="0" distR="0">
            <wp:extent cx="1733266" cy="1374659"/>
            <wp:effectExtent l="0" t="0" r="0" b="0"/>
            <wp:docPr id="10324" name="Picture 25" descr="363px-SPI_three_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63px-SPI_three_slaves"/>
                    <pic:cNvPicPr>
                      <a:picLocks noChangeAspect="1" noChangeArrowheads="1"/>
                    </pic:cNvPicPr>
                  </pic:nvPicPr>
                  <pic:blipFill>
                    <a:blip r:embed="rId35"/>
                    <a:srcRect/>
                    <a:stretch>
                      <a:fillRect/>
                    </a:stretch>
                  </pic:blipFill>
                  <pic:spPr bwMode="auto">
                    <a:xfrm>
                      <a:off x="0" y="0"/>
                      <a:ext cx="1738908" cy="1379134"/>
                    </a:xfrm>
                    <a:prstGeom prst="rect">
                      <a:avLst/>
                    </a:prstGeom>
                    <a:noFill/>
                    <a:ln w="9525">
                      <a:noFill/>
                      <a:miter lim="800000"/>
                      <a:headEnd/>
                      <a:tailEnd/>
                    </a:ln>
                  </pic:spPr>
                </pic:pic>
              </a:graphicData>
            </a:graphic>
          </wp:inline>
        </w:drawing>
      </w:r>
    </w:p>
    <w:p w:rsidR="007C0E11" w:rsidRPr="006A1FE5" w:rsidRDefault="007C0E11" w:rsidP="007C0E11">
      <w:pPr>
        <w:pStyle w:val="Caption"/>
      </w:pPr>
      <w:bookmarkStart w:id="228" w:name="_Ref206919443"/>
      <w:bookmarkStart w:id="229" w:name="_Toc207775181"/>
      <w:r>
        <w:t xml:space="preserve">Figure </w:t>
      </w:r>
      <w:fldSimple w:instr=" SEQ Figure \* ARABIC ">
        <w:r w:rsidR="00D46473">
          <w:rPr>
            <w:noProof/>
          </w:rPr>
          <w:t>6</w:t>
        </w:r>
      </w:fldSimple>
      <w:bookmarkEnd w:id="228"/>
      <w:r>
        <w:t>:</w:t>
      </w:r>
      <w:r w:rsidRPr="006A1FE5">
        <w:t xml:space="preserve"> Example SPI interface </w:t>
      </w:r>
      <w:r w:rsidR="00C64352">
        <w:rPr>
          <w:lang w:val="en-CA"/>
        </w:rPr>
        <w:fldChar w:fldCharType="begin"/>
      </w:r>
      <w:r>
        <w:rPr>
          <w:lang w:val="en-CA"/>
        </w:rPr>
        <w:instrText xml:space="preserve"> CITATION Wik071 \l 4105  </w:instrText>
      </w:r>
      <w:r w:rsidR="00C64352">
        <w:rPr>
          <w:lang w:val="en-CA"/>
        </w:rPr>
        <w:fldChar w:fldCharType="separate"/>
      </w:r>
      <w:r w:rsidR="00D46473" w:rsidRPr="00D46473">
        <w:rPr>
          <w:noProof/>
          <w:lang w:val="en-CA"/>
        </w:rPr>
        <w:t>(Wikipedia 2008)</w:t>
      </w:r>
      <w:bookmarkEnd w:id="229"/>
      <w:r w:rsidR="00C64352">
        <w:rPr>
          <w:lang w:val="en-CA"/>
        </w:rPr>
        <w:fldChar w:fldCharType="end"/>
      </w:r>
    </w:p>
    <w:p w:rsidR="007C0E11" w:rsidRDefault="007C0E11" w:rsidP="007C0E11">
      <w:pPr>
        <w:pStyle w:val="centerednormalpictureseqns"/>
      </w:pPr>
    </w:p>
    <w:p w:rsidR="007C0E11" w:rsidRPr="006A1FE5" w:rsidRDefault="007C0E11" w:rsidP="007C0E11">
      <w:pPr>
        <w:pStyle w:val="centerednormalpictureseqns"/>
      </w:pPr>
      <w:r>
        <w:rPr>
          <w:noProof/>
          <w:lang w:val="en-CA" w:eastAsia="en-CA" w:bidi="ar-SA"/>
        </w:rPr>
        <w:drawing>
          <wp:inline distT="0" distB="0" distL="0" distR="0">
            <wp:extent cx="2478490" cy="1575040"/>
            <wp:effectExtent l="19050" t="0" r="0" b="0"/>
            <wp:docPr id="103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srcRect/>
                    <a:stretch>
                      <a:fillRect/>
                    </a:stretch>
                  </pic:blipFill>
                  <pic:spPr bwMode="auto">
                    <a:xfrm>
                      <a:off x="0" y="0"/>
                      <a:ext cx="2485603" cy="1579560"/>
                    </a:xfrm>
                    <a:prstGeom prst="rect">
                      <a:avLst/>
                    </a:prstGeom>
                    <a:noFill/>
                    <a:ln w="9525">
                      <a:noFill/>
                      <a:miter lim="800000"/>
                      <a:headEnd/>
                      <a:tailEnd/>
                    </a:ln>
                  </pic:spPr>
                </pic:pic>
              </a:graphicData>
            </a:graphic>
          </wp:inline>
        </w:drawing>
      </w:r>
    </w:p>
    <w:p w:rsidR="007C0E11" w:rsidRPr="006A1FE5" w:rsidRDefault="007C0E11" w:rsidP="007C0E11">
      <w:pPr>
        <w:pStyle w:val="Caption"/>
      </w:pPr>
      <w:bookmarkStart w:id="230" w:name="_Ref206919470"/>
      <w:bookmarkStart w:id="231" w:name="_Toc207775182"/>
      <w:r>
        <w:t xml:space="preserve">Figure </w:t>
      </w:r>
      <w:fldSimple w:instr=" SEQ Figure \* ARABIC ">
        <w:r w:rsidR="00D46473">
          <w:rPr>
            <w:noProof/>
          </w:rPr>
          <w:t>7</w:t>
        </w:r>
      </w:fldSimple>
      <w:bookmarkEnd w:id="230"/>
      <w:r>
        <w:t>:</w:t>
      </w:r>
      <w:r w:rsidRPr="006A1FE5">
        <w:t xml:space="preserve"> KUTESat system block diagram original </w:t>
      </w:r>
      <w:fldSimple w:instr=" CITATION Par06 \l 4105  ">
        <w:r w:rsidR="00D46473">
          <w:rPr>
            <w:noProof/>
          </w:rPr>
          <w:t>(Paruchuri 2006)</w:t>
        </w:r>
        <w:bookmarkEnd w:id="231"/>
      </w:fldSimple>
    </w:p>
    <w:p w:rsidR="007C0E11" w:rsidRDefault="007C0E11" w:rsidP="007C0E11"/>
    <w:p w:rsidR="007C0E11" w:rsidRPr="006A1FE5" w:rsidRDefault="007C0E11" w:rsidP="007C0E11">
      <w:pPr>
        <w:pStyle w:val="centerednormalpictureseqns"/>
      </w:pPr>
      <w:r>
        <w:rPr>
          <w:noProof/>
          <w:lang w:val="en-CA" w:eastAsia="en-CA" w:bidi="ar-SA"/>
        </w:rPr>
        <w:drawing>
          <wp:inline distT="0" distB="0" distL="0" distR="0">
            <wp:extent cx="2437547" cy="1285125"/>
            <wp:effectExtent l="19050" t="0" r="853" b="0"/>
            <wp:docPr id="103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srcRect/>
                    <a:stretch>
                      <a:fillRect/>
                    </a:stretch>
                  </pic:blipFill>
                  <pic:spPr bwMode="auto">
                    <a:xfrm>
                      <a:off x="0" y="0"/>
                      <a:ext cx="2451813" cy="1292647"/>
                    </a:xfrm>
                    <a:prstGeom prst="rect">
                      <a:avLst/>
                    </a:prstGeom>
                    <a:noFill/>
                    <a:ln w="9525">
                      <a:noFill/>
                      <a:miter lim="800000"/>
                      <a:headEnd/>
                      <a:tailEnd/>
                    </a:ln>
                  </pic:spPr>
                </pic:pic>
              </a:graphicData>
            </a:graphic>
          </wp:inline>
        </w:drawing>
      </w:r>
    </w:p>
    <w:p w:rsidR="007C0E11" w:rsidRPr="006A1FE5" w:rsidRDefault="007C0E11" w:rsidP="007C0E11">
      <w:pPr>
        <w:pStyle w:val="Caption"/>
      </w:pPr>
      <w:bookmarkStart w:id="232" w:name="_Ref206919477"/>
      <w:bookmarkStart w:id="233" w:name="_Toc207775183"/>
      <w:r>
        <w:t xml:space="preserve">Figure </w:t>
      </w:r>
      <w:fldSimple w:instr=" SEQ Figure \* ARABIC ">
        <w:r w:rsidR="00D46473">
          <w:rPr>
            <w:noProof/>
          </w:rPr>
          <w:t>8</w:t>
        </w:r>
      </w:fldSimple>
      <w:bookmarkEnd w:id="232"/>
      <w:r>
        <w:t>:</w:t>
      </w:r>
      <w:r w:rsidRPr="006A1FE5">
        <w:t xml:space="preserve"> KUTESat final configuration </w:t>
      </w:r>
      <w:fldSimple w:instr=" CITATION Par06 \l 4105  ">
        <w:r w:rsidR="00D46473">
          <w:rPr>
            <w:noProof/>
          </w:rPr>
          <w:t>(Paruchuri 2006)</w:t>
        </w:r>
        <w:bookmarkEnd w:id="233"/>
      </w:fldSimple>
    </w:p>
    <w:p w:rsidR="007C0E11" w:rsidRDefault="007C0E11" w:rsidP="007C0E11">
      <w:pPr>
        <w:pStyle w:val="Heading4"/>
      </w:pPr>
      <w:r>
        <w:lastRenderedPageBreak/>
        <w:t xml:space="preserve">XI 4 </w:t>
      </w:r>
      <w:r w:rsidR="003C1603">
        <w:t>and</w:t>
      </w:r>
      <w:r>
        <w:t>5 (UART based)</w:t>
      </w:r>
    </w:p>
    <w:p w:rsidR="007C0E11" w:rsidRDefault="007C0E11" w:rsidP="007C0E11">
      <w:r>
        <w:t>Xi 4 and Xi 5 were both d</w:t>
      </w:r>
      <w:bookmarkStart w:id="234" w:name="_Ref174261382"/>
      <w:r>
        <w:t>eveloped by University of Tokyo</w:t>
      </w:r>
      <w:bookmarkEnd w:id="234"/>
      <w:r>
        <w:t xml:space="preserve">. Xi 4 was successfully launched in 2003 and Xi5 was launched in 2005 </w:t>
      </w:r>
      <w:fldSimple w:instr=" CITATION Kre07 \l 4105 ">
        <w:r w:rsidR="00D46473">
          <w:rPr>
            <w:noProof/>
          </w:rPr>
          <w:t>(Krebs 2007)</w:t>
        </w:r>
      </w:fldSimple>
      <w:r>
        <w:t xml:space="preserve">.  Both satellites conducted radio experiments to test a new amateur data packet method. Xi 4 and 5 both utilized separate UART based communication protocols between the main onboard computer and separate subsystem components </w:t>
      </w:r>
      <w:sdt>
        <w:sdtPr>
          <w:rPr>
            <w:vanish/>
            <w:highlight w:val="yellow"/>
          </w:rPr>
          <w:id w:val="1503352068"/>
          <w:citation/>
        </w:sdtPr>
        <w:sdtContent>
          <w:fldSimple w:instr=" CITATION Int01 \l 4105  ">
            <w:r w:rsidR="00D46473">
              <w:rPr>
                <w:noProof/>
              </w:rPr>
              <w:t>(Intelligent Space Systems Laboratory 2001)</w:t>
            </w:r>
          </w:fldSimple>
        </w:sdtContent>
      </w:sdt>
      <w:r>
        <w:t>.</w:t>
      </w:r>
      <w:r w:rsidR="001E6131">
        <w:t xml:space="preserve"> The system design of these satellites is similar to the earlier engineering prototype Xi-3 and its configuration is shown in </w:t>
      </w:r>
      <w:r w:rsidR="00C64352">
        <w:fldChar w:fldCharType="begin"/>
      </w:r>
      <w:r w:rsidR="001E6131">
        <w:instrText xml:space="preserve"> REF _Ref206919676 \h </w:instrText>
      </w:r>
      <w:r w:rsidR="00C64352">
        <w:fldChar w:fldCharType="separate"/>
      </w:r>
      <w:r w:rsidR="00D46473">
        <w:t xml:space="preserve">Figure </w:t>
      </w:r>
      <w:r w:rsidR="00D46473">
        <w:rPr>
          <w:noProof/>
        </w:rPr>
        <w:t>9</w:t>
      </w:r>
      <w:r w:rsidR="00C64352">
        <w:fldChar w:fldCharType="end"/>
      </w:r>
      <w:r w:rsidR="001E6131">
        <w:t>.</w:t>
      </w:r>
    </w:p>
    <w:p w:rsidR="007C0E11" w:rsidRDefault="007C0E11" w:rsidP="007C0E11">
      <w:r>
        <w:t xml:space="preserve">Universal Asynchronous Receiver Transmitter (UART) is the hardware used to decode serial data transmitted across a serial </w:t>
      </w:r>
      <w:proofErr w:type="gramStart"/>
      <w:r>
        <w:t>Tx</w:t>
      </w:r>
      <w:proofErr w:type="gramEnd"/>
      <w:r>
        <w:t xml:space="preserve"> and Rx line. However, UART has become known as the commonly accepted term for asynchronous serial dat</w:t>
      </w:r>
      <w:r w:rsidR="00CD3639">
        <w:t xml:space="preserve">a transfer containing a 2 line </w:t>
      </w:r>
      <w:r>
        <w:t>plus a common data ground. Although there are no official requirements for speeds between two devices</w:t>
      </w:r>
      <w:r w:rsidR="00CD3639">
        <w:t>,</w:t>
      </w:r>
      <w:r>
        <w:t xml:space="preserve"> as UART is designed to operate at any arbitrary clock speed between devices as long as it is the same on each</w:t>
      </w:r>
      <w:r w:rsidR="00CD3639">
        <w:t>,</w:t>
      </w:r>
      <w:r>
        <w:t xml:space="preserve"> there are some commonly accepted speeds </w:t>
      </w:r>
      <w:r w:rsidR="00CD3639">
        <w:t>for</w:t>
      </w:r>
      <w:r>
        <w:t xml:space="preserve"> which equipment is optimized for, such as 4800 bits/s , 9600 bits/s, 14.4Kbits/s up to 2.764800 Mbit/s.</w:t>
      </w:r>
    </w:p>
    <w:p w:rsidR="007C0E11" w:rsidRDefault="007C0E11" w:rsidP="007C0E11">
      <w:pPr>
        <w:pStyle w:val="centerednormalpictureseqns"/>
      </w:pPr>
      <w:r>
        <w:rPr>
          <w:noProof/>
          <w:lang w:val="en-CA" w:eastAsia="en-CA" w:bidi="ar-SA"/>
        </w:rPr>
        <w:drawing>
          <wp:inline distT="0" distB="0" distL="0" distR="0">
            <wp:extent cx="3327664" cy="2590800"/>
            <wp:effectExtent l="6086" t="0" r="0" b="0"/>
            <wp:docPr id="10327"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975294" cy="2378075"/>
                      <a:chOff x="3084671" y="2239962"/>
                      <a:chExt cx="2975294" cy="2378075"/>
                    </a:xfrm>
                  </a:grpSpPr>
                  <a:sp>
                    <a:nvSpPr>
                      <a:cNvPr id="364" name="AutoShape 351"/>
                      <a:cNvSpPr>
                        <a:spLocks noChangeAspect="1" noChangeArrowheads="1" noTextEdit="1"/>
                      </a:cNvSpPr>
                    </a:nvSpPr>
                    <a:spPr bwMode="auto">
                      <a:xfrm>
                        <a:off x="3085306" y="2239962"/>
                        <a:ext cx="2973388" cy="2378075"/>
                      </a:xfrm>
                      <a:prstGeom prst="rect">
                        <a:avLst/>
                      </a:prstGeom>
                      <a:noFill/>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65" name="Rectangle 364"/>
                      <a:cNvSpPr>
                        <a:spLocks noChangeArrowheads="1"/>
                      </a:cNvSpPr>
                    </a:nvSpPr>
                    <a:spPr bwMode="auto">
                      <a:xfrm>
                        <a:off x="4137111" y="2738253"/>
                        <a:ext cx="477457" cy="418259"/>
                      </a:xfrm>
                      <a:prstGeom prst="rect">
                        <a:avLst/>
                      </a:prstGeom>
                      <a:solidFill>
                        <a:srgbClr val="000000"/>
                      </a:solidFill>
                      <a:ln w="6350">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dirty="0">
                            <a:solidFill>
                              <a:schemeClr val="bg1"/>
                            </a:solidFill>
                          </a:endParaRPr>
                        </a:p>
                      </a:txBody>
                      <a:useSpRect/>
                    </a:txSp>
                  </a:sp>
                  <a:sp>
                    <a:nvSpPr>
                      <a:cNvPr id="366" name="Rectangle 365"/>
                      <a:cNvSpPr>
                        <a:spLocks noChangeArrowheads="1"/>
                      </a:cNvSpPr>
                    </a:nvSpPr>
                    <a:spPr bwMode="auto">
                      <a:xfrm>
                        <a:off x="4228917" y="2870685"/>
                        <a:ext cx="282091" cy="155934"/>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dirty="0" smtClean="0">
                              <a:ln>
                                <a:noFill/>
                              </a:ln>
                              <a:solidFill>
                                <a:schemeClr val="bg1"/>
                              </a:solidFill>
                              <a:effectLst/>
                              <a:latin typeface="Times New Roman" pitchFamily="18" charset="0"/>
                              <a:ea typeface="Times New Roman" pitchFamily="18" charset="0"/>
                              <a:cs typeface="Times New Roman" pitchFamily="18" charset="0"/>
                            </a:rPr>
                            <a:t>OBC</a:t>
                          </a:r>
                          <a:endParaRPr kumimoji="0" lang="en-US" sz="900" b="0" i="0" u="none" strike="noStrike" cap="none" normalizeH="0" baseline="0" dirty="0" smtClean="0">
                            <a:ln>
                              <a:noFill/>
                            </a:ln>
                            <a:solidFill>
                              <a:schemeClr val="bg1"/>
                            </a:solidFill>
                            <a:effectLst/>
                            <a:latin typeface="Arial" pitchFamily="34" charset="0"/>
                          </a:endParaRPr>
                        </a:p>
                      </a:txBody>
                      <a:useSpRect/>
                    </a:txSp>
                  </a:sp>
                  <a:grpSp>
                    <a:nvGrpSpPr>
                      <a:cNvPr id="367" name="Group 366"/>
                      <a:cNvGrpSpPr>
                        <a:grpSpLocks/>
                      </a:cNvGrpSpPr>
                    </a:nvGrpSpPr>
                    <a:grpSpPr bwMode="auto">
                      <a:xfrm>
                        <a:off x="3084671" y="3182554"/>
                        <a:ext cx="1263372" cy="1393880"/>
                        <a:chOff x="1112" y="2146"/>
                        <a:chExt cx="1432" cy="1463"/>
                      </a:xfrm>
                    </a:grpSpPr>
                    <a:sp>
                      <a:nvSpPr>
                        <a:cNvPr id="674" name="Line 348"/>
                        <a:cNvSpPr>
                          <a:spLocks noChangeShapeType="1"/>
                        </a:cNvSpPr>
                      </a:nvSpPr>
                      <a:spPr bwMode="auto">
                        <a:xfrm>
                          <a:off x="1748" y="3355"/>
                          <a:ext cx="732"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75" name="Line 347"/>
                        <a:cNvSpPr>
                          <a:spLocks noChangeShapeType="1"/>
                        </a:cNvSpPr>
                      </a:nvSpPr>
                      <a:spPr bwMode="auto">
                        <a:xfrm>
                          <a:off x="1812" y="3418"/>
                          <a:ext cx="731"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8" name="Group 675"/>
                        <a:cNvGrpSpPr>
                          <a:grpSpLocks/>
                        </a:cNvGrpSpPr>
                      </a:nvGrpSpPr>
                      <a:grpSpPr bwMode="auto">
                        <a:xfrm>
                          <a:off x="1112" y="2146"/>
                          <a:ext cx="1432" cy="1463"/>
                          <a:chOff x="1112" y="2146"/>
                          <a:chExt cx="1432" cy="1463"/>
                        </a:xfrm>
                      </a:grpSpPr>
                      <a:sp>
                        <a:nvSpPr>
                          <a:cNvPr id="677" name="Rectangle 676"/>
                          <a:cNvSpPr>
                            <a:spLocks noChangeArrowheads="1"/>
                          </a:cNvSpPr>
                        </a:nvSpPr>
                        <a:spPr bwMode="auto">
                          <a:xfrm>
                            <a:off x="1112" y="2687"/>
                            <a:ext cx="652" cy="398"/>
                          </a:xfrm>
                          <a:prstGeom prst="rect">
                            <a:avLst/>
                          </a:prstGeom>
                          <a:noFill/>
                          <a:ln w="6350">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78" name="Rectangle 677"/>
                          <a:cNvSpPr>
                            <a:spLocks noChangeArrowheads="1"/>
                          </a:cNvSpPr>
                        </a:nvSpPr>
                        <a:spPr bwMode="auto">
                          <a:xfrm>
                            <a:off x="1207" y="2710"/>
                            <a:ext cx="439"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OBC Program</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79" name="Rectangle 678"/>
                          <a:cNvSpPr>
                            <a:spLocks noChangeArrowheads="1"/>
                          </a:cNvSpPr>
                        </a:nvSpPr>
                        <a:spPr bwMode="auto">
                          <a:xfrm>
                            <a:off x="1406" y="2802"/>
                            <a:ext cx="59"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&amp;</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80" name="Rectangle 679"/>
                          <a:cNvSpPr>
                            <a:spLocks noChangeArrowheads="1"/>
                          </a:cNvSpPr>
                        </a:nvSpPr>
                        <a:spPr bwMode="auto">
                          <a:xfrm>
                            <a:off x="1152" y="2889"/>
                            <a:ext cx="542"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ROM Read/Write</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81" name="Rectangle 680"/>
                          <a:cNvSpPr>
                            <a:spLocks noChangeArrowheads="1"/>
                          </a:cNvSpPr>
                        </a:nvSpPr>
                        <a:spPr bwMode="auto">
                          <a:xfrm>
                            <a:off x="1370" y="2977"/>
                            <a:ext cx="128"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Pins</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82" name="Rectangle 681"/>
                          <a:cNvSpPr>
                            <a:spLocks noChangeArrowheads="1"/>
                          </a:cNvSpPr>
                        </a:nvSpPr>
                        <a:spPr bwMode="auto">
                          <a:xfrm>
                            <a:off x="1875" y="3418"/>
                            <a:ext cx="390" cy="128"/>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83" name="Rectangle 682"/>
                          <a:cNvSpPr>
                            <a:spLocks noChangeArrowheads="1"/>
                          </a:cNvSpPr>
                        </a:nvSpPr>
                        <a:spPr bwMode="auto">
                          <a:xfrm>
                            <a:off x="1915" y="3442"/>
                            <a:ext cx="294"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SDA Line</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84" name="Rectangle 683"/>
                          <a:cNvSpPr>
                            <a:spLocks noChangeArrowheads="1"/>
                          </a:cNvSpPr>
                        </a:nvSpPr>
                        <a:spPr bwMode="auto">
                          <a:xfrm>
                            <a:off x="1875" y="3196"/>
                            <a:ext cx="386" cy="127"/>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85" name="Rectangle 684"/>
                          <a:cNvSpPr>
                            <a:spLocks noChangeArrowheads="1"/>
                          </a:cNvSpPr>
                        </a:nvSpPr>
                        <a:spPr bwMode="auto">
                          <a:xfrm>
                            <a:off x="1915" y="3220"/>
                            <a:ext cx="290" cy="84"/>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SCL Line</a:t>
                              </a:r>
                              <a:endParaRPr kumimoji="0" lang="en-US" sz="900" b="0" i="0" u="none" strike="noStrike" cap="none" normalizeH="0" baseline="0" smtClean="0">
                                <a:ln>
                                  <a:noFill/>
                                </a:ln>
                                <a:solidFill>
                                  <a:schemeClr val="tx1"/>
                                </a:solidFill>
                                <a:effectLst/>
                                <a:latin typeface="Arial" pitchFamily="34" charset="0"/>
                              </a:endParaRPr>
                            </a:p>
                          </a:txBody>
                          <a:useSpRect/>
                        </a:txSp>
                      </a:sp>
                      <a:grpSp>
                        <a:nvGrpSpPr>
                          <a:cNvPr id="18" name="Group 685"/>
                          <a:cNvGrpSpPr>
                            <a:grpSpLocks/>
                          </a:cNvGrpSpPr>
                        </a:nvGrpSpPr>
                        <a:grpSpPr bwMode="auto">
                          <a:xfrm>
                            <a:off x="1176" y="3196"/>
                            <a:ext cx="652" cy="413"/>
                            <a:chOff x="1176" y="3196"/>
                            <a:chExt cx="652" cy="413"/>
                          </a:xfrm>
                        </a:grpSpPr>
                        <a:sp>
                          <a:nvSpPr>
                            <a:cNvPr id="698" name="Rectangle 697"/>
                            <a:cNvSpPr>
                              <a:spLocks noChangeArrowheads="1"/>
                            </a:cNvSpPr>
                          </a:nvSpPr>
                          <a:spPr bwMode="auto">
                            <a:xfrm>
                              <a:off x="1176" y="3196"/>
                              <a:ext cx="429" cy="191"/>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99" name="Rectangle 698"/>
                            <a:cNvSpPr>
                              <a:spLocks noChangeArrowheads="1"/>
                            </a:cNvSpPr>
                          </a:nvSpPr>
                          <a:spPr bwMode="auto">
                            <a:xfrm>
                              <a:off x="1215" y="3227"/>
                              <a:ext cx="311"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ROM0</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700" name="Rectangle 699"/>
                            <a:cNvSpPr>
                              <a:spLocks noChangeArrowheads="1"/>
                            </a:cNvSpPr>
                          </a:nvSpPr>
                          <a:spPr bwMode="auto">
                            <a:xfrm>
                              <a:off x="1207" y="3228"/>
                              <a:ext cx="430" cy="190"/>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701" name="Rectangle 700"/>
                            <a:cNvSpPr>
                              <a:spLocks noChangeArrowheads="1"/>
                            </a:cNvSpPr>
                          </a:nvSpPr>
                          <a:spPr bwMode="auto">
                            <a:xfrm>
                              <a:off x="1247" y="3260"/>
                              <a:ext cx="312"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ROM0</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702" name="Rectangle 701"/>
                            <a:cNvSpPr>
                              <a:spLocks noChangeArrowheads="1"/>
                            </a:cNvSpPr>
                          </a:nvSpPr>
                          <a:spPr bwMode="auto">
                            <a:xfrm>
                              <a:off x="1239" y="3259"/>
                              <a:ext cx="430" cy="191"/>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703" name="Rectangle 702"/>
                            <a:cNvSpPr>
                              <a:spLocks noChangeArrowheads="1"/>
                            </a:cNvSpPr>
                          </a:nvSpPr>
                          <a:spPr bwMode="auto">
                            <a:xfrm>
                              <a:off x="1279" y="3292"/>
                              <a:ext cx="311"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ROM0</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704" name="Rectangle 703"/>
                            <a:cNvSpPr>
                              <a:spLocks noChangeArrowheads="1"/>
                            </a:cNvSpPr>
                          </a:nvSpPr>
                          <a:spPr bwMode="auto">
                            <a:xfrm>
                              <a:off x="1271" y="3291"/>
                              <a:ext cx="429" cy="191"/>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dirty="0">
                                  <a:solidFill>
                                    <a:schemeClr val="bg1"/>
                                  </a:solidFill>
                                </a:endParaRPr>
                              </a:p>
                            </a:txBody>
                            <a:useSpRect/>
                          </a:txSp>
                        </a:sp>
                        <a:sp>
                          <a:nvSpPr>
                            <a:cNvPr id="705" name="Rectangle 704"/>
                            <a:cNvSpPr>
                              <a:spLocks noChangeArrowheads="1"/>
                            </a:cNvSpPr>
                          </a:nvSpPr>
                          <a:spPr bwMode="auto">
                            <a:xfrm>
                              <a:off x="1311" y="3324"/>
                              <a:ext cx="312"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ROM0</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706" name="Rectangle 705"/>
                            <a:cNvSpPr>
                              <a:spLocks noChangeArrowheads="1"/>
                            </a:cNvSpPr>
                          </a:nvSpPr>
                          <a:spPr bwMode="auto">
                            <a:xfrm>
                              <a:off x="1303" y="3323"/>
                              <a:ext cx="429" cy="191"/>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707" name="Rectangle 706"/>
                            <a:cNvSpPr>
                              <a:spLocks noChangeArrowheads="1"/>
                            </a:cNvSpPr>
                          </a:nvSpPr>
                          <a:spPr bwMode="auto">
                            <a:xfrm>
                              <a:off x="1344" y="3355"/>
                              <a:ext cx="311" cy="13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ROM0</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708" name="Rectangle 707"/>
                            <a:cNvSpPr>
                              <a:spLocks noChangeArrowheads="1"/>
                            </a:cNvSpPr>
                          </a:nvSpPr>
                          <a:spPr bwMode="auto">
                            <a:xfrm>
                              <a:off x="1335" y="3355"/>
                              <a:ext cx="429" cy="191"/>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709" name="Rectangle 708"/>
                            <a:cNvSpPr>
                              <a:spLocks noChangeArrowheads="1"/>
                            </a:cNvSpPr>
                          </a:nvSpPr>
                          <a:spPr bwMode="auto">
                            <a:xfrm>
                              <a:off x="1374" y="3388"/>
                              <a:ext cx="312"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ROM0</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710" name="Rectangle 709"/>
                            <a:cNvSpPr>
                              <a:spLocks noChangeArrowheads="1"/>
                            </a:cNvSpPr>
                          </a:nvSpPr>
                          <a:spPr bwMode="auto">
                            <a:xfrm>
                              <a:off x="1366" y="3387"/>
                              <a:ext cx="430" cy="190"/>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711" name="Rectangle 710"/>
                            <a:cNvSpPr>
                              <a:spLocks noChangeArrowheads="1"/>
                            </a:cNvSpPr>
                          </a:nvSpPr>
                          <a:spPr bwMode="auto">
                            <a:xfrm>
                              <a:off x="1406" y="3419"/>
                              <a:ext cx="312"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ROM0</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712" name="Rectangle 711"/>
                            <a:cNvSpPr>
                              <a:spLocks noChangeArrowheads="1"/>
                            </a:cNvSpPr>
                          </a:nvSpPr>
                          <a:spPr bwMode="auto">
                            <a:xfrm>
                              <a:off x="1398" y="3418"/>
                              <a:ext cx="430" cy="191"/>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713" name="Rectangle 712"/>
                            <a:cNvSpPr>
                              <a:spLocks noChangeArrowheads="1"/>
                            </a:cNvSpPr>
                          </a:nvSpPr>
                          <a:spPr bwMode="auto">
                            <a:xfrm>
                              <a:off x="1438" y="3452"/>
                              <a:ext cx="312"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dirty="0" smtClean="0">
                                    <a:ln>
                                      <a:noFill/>
                                    </a:ln>
                                    <a:solidFill>
                                      <a:schemeClr val="bg1"/>
                                    </a:solidFill>
                                    <a:effectLst/>
                                    <a:latin typeface="Times New Roman" pitchFamily="18" charset="0"/>
                                    <a:ea typeface="Times New Roman" pitchFamily="18" charset="0"/>
                                    <a:cs typeface="Times New Roman" pitchFamily="18" charset="0"/>
                                  </a:rPr>
                                  <a:t>ROM0</a:t>
                                </a:r>
                                <a:endParaRPr kumimoji="0" lang="en-US" sz="900" b="0" i="0" u="none" strike="noStrike" cap="none" normalizeH="0" baseline="0" dirty="0" smtClean="0">
                                  <a:ln>
                                    <a:noFill/>
                                  </a:ln>
                                  <a:solidFill>
                                    <a:schemeClr val="bg1"/>
                                  </a:solidFill>
                                  <a:effectLst/>
                                  <a:latin typeface="Arial" pitchFamily="34" charset="0"/>
                                </a:endParaRPr>
                              </a:p>
                            </a:txBody>
                            <a:useSpRect/>
                          </a:txSp>
                        </a:sp>
                      </a:grpSp>
                      <a:sp>
                        <a:nvSpPr>
                          <a:cNvPr id="687" name="Rectangle 686"/>
                          <a:cNvSpPr>
                            <a:spLocks noChangeArrowheads="1"/>
                          </a:cNvSpPr>
                        </a:nvSpPr>
                        <a:spPr bwMode="auto">
                          <a:xfrm>
                            <a:off x="1875" y="2719"/>
                            <a:ext cx="159" cy="286"/>
                          </a:xfrm>
                          <a:prstGeom prst="rect">
                            <a:avLst/>
                          </a:prstGeom>
                          <a:solidFill>
                            <a:srgbClr val="000000"/>
                          </a:solidFill>
                          <a:ln w="6350">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88" name="Line 319"/>
                          <a:cNvSpPr>
                            <a:spLocks noChangeShapeType="1"/>
                          </a:cNvSpPr>
                        </a:nvSpPr>
                        <a:spPr bwMode="auto">
                          <a:xfrm flipV="1">
                            <a:off x="2480" y="2274"/>
                            <a:ext cx="1" cy="108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89" name="Line 318"/>
                          <a:cNvSpPr>
                            <a:spLocks noChangeShapeType="1"/>
                          </a:cNvSpPr>
                        </a:nvSpPr>
                        <a:spPr bwMode="auto">
                          <a:xfrm>
                            <a:off x="2543" y="2305"/>
                            <a:ext cx="1" cy="1113"/>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90" name="Line 317"/>
                          <a:cNvSpPr>
                            <a:spLocks noChangeShapeType="1"/>
                          </a:cNvSpPr>
                        </a:nvSpPr>
                        <a:spPr bwMode="auto">
                          <a:xfrm>
                            <a:off x="2034" y="2910"/>
                            <a:ext cx="446"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91" name="Line 316"/>
                          <a:cNvSpPr>
                            <a:spLocks noChangeShapeType="1"/>
                          </a:cNvSpPr>
                        </a:nvSpPr>
                        <a:spPr bwMode="auto">
                          <a:xfrm>
                            <a:off x="2034" y="2941"/>
                            <a:ext cx="50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92" name="Line 315"/>
                          <a:cNvSpPr>
                            <a:spLocks noChangeShapeType="1"/>
                          </a:cNvSpPr>
                        </a:nvSpPr>
                        <a:spPr bwMode="auto">
                          <a:xfrm>
                            <a:off x="2034" y="2782"/>
                            <a:ext cx="326"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93" name="Line 314"/>
                          <a:cNvSpPr>
                            <a:spLocks noChangeShapeType="1"/>
                          </a:cNvSpPr>
                        </a:nvSpPr>
                        <a:spPr bwMode="auto">
                          <a:xfrm>
                            <a:off x="2034" y="2814"/>
                            <a:ext cx="350"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94" name="Line 313"/>
                          <a:cNvSpPr>
                            <a:spLocks noChangeShapeType="1"/>
                          </a:cNvSpPr>
                        </a:nvSpPr>
                        <a:spPr bwMode="auto">
                          <a:xfrm>
                            <a:off x="2034" y="2846"/>
                            <a:ext cx="382"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95" name="Line 312"/>
                          <a:cNvSpPr>
                            <a:spLocks noChangeShapeType="1"/>
                          </a:cNvSpPr>
                        </a:nvSpPr>
                        <a:spPr bwMode="auto">
                          <a:xfrm>
                            <a:off x="2416" y="2274"/>
                            <a:ext cx="1" cy="572"/>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96" name="Line 311"/>
                          <a:cNvSpPr>
                            <a:spLocks noChangeShapeType="1"/>
                          </a:cNvSpPr>
                        </a:nvSpPr>
                        <a:spPr bwMode="auto">
                          <a:xfrm>
                            <a:off x="2352" y="2146"/>
                            <a:ext cx="1" cy="63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97" name="Line 310"/>
                          <a:cNvSpPr>
                            <a:spLocks noChangeShapeType="1"/>
                          </a:cNvSpPr>
                        </a:nvSpPr>
                        <a:spPr bwMode="auto">
                          <a:xfrm>
                            <a:off x="2384" y="2210"/>
                            <a:ext cx="1" cy="604"/>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grpSp>
                  <a:sp>
                    <a:nvSpPr>
                      <a:cNvPr id="368" name="Rectangle 367"/>
                      <a:cNvSpPr>
                        <a:spLocks noChangeArrowheads="1"/>
                      </a:cNvSpPr>
                    </a:nvSpPr>
                    <a:spPr bwMode="auto">
                      <a:xfrm>
                        <a:off x="5498325" y="2490854"/>
                        <a:ext cx="456491" cy="188645"/>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69" name="Rectangle 368"/>
                      <a:cNvSpPr>
                        <a:spLocks noChangeArrowheads="1"/>
                      </a:cNvSpPr>
                    </a:nvSpPr>
                    <a:spPr bwMode="auto">
                      <a:xfrm>
                        <a:off x="4775944" y="2881166"/>
                        <a:ext cx="473963" cy="112425"/>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370" name="Group 369"/>
                      <a:cNvGrpSpPr>
                        <a:grpSpLocks/>
                      </a:cNvGrpSpPr>
                    </a:nvGrpSpPr>
                    <a:grpSpPr bwMode="auto">
                      <a:xfrm>
                        <a:off x="4523397" y="2510227"/>
                        <a:ext cx="1380275" cy="537353"/>
                        <a:chOff x="2742" y="1566"/>
                        <a:chExt cx="1564" cy="613"/>
                      </a:xfrm>
                    </a:grpSpPr>
                    <a:grpSp>
                      <a:nvGrpSpPr>
                        <a:cNvPr id="49" name="Group 633"/>
                        <a:cNvGrpSpPr>
                          <a:grpSpLocks/>
                        </a:cNvGrpSpPr>
                      </a:nvGrpSpPr>
                      <a:grpSpPr bwMode="auto">
                        <a:xfrm>
                          <a:off x="2742" y="1566"/>
                          <a:ext cx="1564" cy="613"/>
                          <a:chOff x="2742" y="1566"/>
                          <a:chExt cx="1564" cy="613"/>
                        </a:xfrm>
                      </a:grpSpPr>
                      <a:sp>
                        <a:nvSpPr>
                          <a:cNvPr id="636" name="Rectangle 635"/>
                          <a:cNvSpPr>
                            <a:spLocks noChangeArrowheads="1"/>
                          </a:cNvSpPr>
                        </a:nvSpPr>
                        <a:spPr bwMode="auto">
                          <a:xfrm>
                            <a:off x="3887" y="1566"/>
                            <a:ext cx="419" cy="84"/>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Thermometer</a:t>
                              </a:r>
                              <a:endParaRPr kumimoji="0" lang="en-US" sz="900" b="0" i="0" u="none" strike="noStrike" cap="none" normalizeH="0" baseline="0" smtClean="0">
                                <a:ln>
                                  <a:noFill/>
                                </a:ln>
                                <a:solidFill>
                                  <a:schemeClr val="tx1"/>
                                </a:solidFill>
                                <a:effectLst/>
                                <a:latin typeface="Arial" pitchFamily="34" charset="0"/>
                              </a:endParaRPr>
                            </a:p>
                          </a:txBody>
                          <a:useSpRect/>
                        </a:txSp>
                      </a:sp>
                      <a:grpSp>
                        <a:nvGrpSpPr>
                          <a:cNvPr id="52" name="Group 636"/>
                          <a:cNvGrpSpPr>
                            <a:grpSpLocks/>
                          </a:cNvGrpSpPr>
                        </a:nvGrpSpPr>
                        <a:grpSpPr bwMode="auto">
                          <a:xfrm>
                            <a:off x="2742" y="1652"/>
                            <a:ext cx="1495" cy="527"/>
                            <a:chOff x="2742" y="1652"/>
                            <a:chExt cx="1495" cy="527"/>
                          </a:xfrm>
                        </a:grpSpPr>
                        <a:sp>
                          <a:nvSpPr>
                            <a:cNvPr id="639" name="Rectangle 638"/>
                            <a:cNvSpPr>
                              <a:spLocks noChangeArrowheads="1"/>
                            </a:cNvSpPr>
                          </a:nvSpPr>
                          <a:spPr bwMode="auto">
                            <a:xfrm>
                              <a:off x="3886" y="1652"/>
                              <a:ext cx="35"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0</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40" name="Rectangle 639"/>
                            <a:cNvSpPr>
                              <a:spLocks noChangeArrowheads="1"/>
                            </a:cNvSpPr>
                          </a:nvSpPr>
                          <a:spPr bwMode="auto">
                            <a:xfrm>
                              <a:off x="3921" y="1652"/>
                              <a:ext cx="18"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 </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41" name="Rectangle 640"/>
                            <a:cNvSpPr>
                              <a:spLocks noChangeArrowheads="1"/>
                            </a:cNvSpPr>
                          </a:nvSpPr>
                          <a:spPr bwMode="auto">
                            <a:xfrm>
                              <a:off x="3941" y="1652"/>
                              <a:ext cx="112"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to 7</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42" name="Line 301"/>
                            <a:cNvSpPr>
                              <a:spLocks noChangeShapeType="1"/>
                            </a:cNvSpPr>
                          </a:nvSpPr>
                          <a:spPr bwMode="auto">
                            <a:xfrm>
                              <a:off x="2742" y="1892"/>
                              <a:ext cx="445"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43" name="Line 300"/>
                            <a:cNvSpPr>
                              <a:spLocks noChangeShapeType="1"/>
                            </a:cNvSpPr>
                          </a:nvSpPr>
                          <a:spPr bwMode="auto">
                            <a:xfrm>
                              <a:off x="2869" y="2146"/>
                              <a:ext cx="763"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59" name="Group 643"/>
                            <a:cNvGrpSpPr>
                              <a:grpSpLocks/>
                            </a:cNvGrpSpPr>
                          </a:nvGrpSpPr>
                          <a:grpSpPr bwMode="auto">
                            <a:xfrm>
                              <a:off x="3187" y="1733"/>
                              <a:ext cx="1050" cy="287"/>
                              <a:chOff x="3187" y="1733"/>
                              <a:chExt cx="1050" cy="287"/>
                            </a:xfrm>
                          </a:grpSpPr>
                          <a:sp>
                            <a:nvSpPr>
                              <a:cNvPr id="649" name="Rectangle 648"/>
                              <a:cNvSpPr>
                                <a:spLocks noChangeArrowheads="1"/>
                              </a:cNvSpPr>
                            </a:nvSpPr>
                            <a:spPr bwMode="auto">
                              <a:xfrm>
                                <a:off x="3537" y="1828"/>
                                <a:ext cx="191" cy="128"/>
                              </a:xfrm>
                              <a:prstGeom prst="rect">
                                <a:avLst/>
                              </a:prstGeom>
                              <a:solidFill>
                                <a:srgbClr val="FFFF99"/>
                              </a:solidFill>
                              <a:ln w="6350">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50" name="Rectangle 649"/>
                              <a:cNvSpPr>
                                <a:spLocks noChangeArrowheads="1"/>
                              </a:cNvSpPr>
                            </a:nvSpPr>
                            <a:spPr bwMode="auto">
                              <a:xfrm>
                                <a:off x="3555" y="1846"/>
                                <a:ext cx="137" cy="68"/>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MPX</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51" name="Freeform 650"/>
                              <a:cNvSpPr>
                                <a:spLocks/>
                              </a:cNvSpPr>
                            </a:nvSpPr>
                            <a:spPr bwMode="auto">
                              <a:xfrm>
                                <a:off x="3950" y="1956"/>
                                <a:ext cx="287" cy="63"/>
                              </a:xfrm>
                              <a:custGeom>
                                <a:avLst/>
                                <a:gdLst/>
                                <a:ahLst/>
                                <a:cxnLst>
                                  <a:cxn ang="0">
                                    <a:pos x="72" y="63"/>
                                  </a:cxn>
                                  <a:cxn ang="0">
                                    <a:pos x="287" y="63"/>
                                  </a:cxn>
                                  <a:cxn ang="0">
                                    <a:pos x="287" y="0"/>
                                  </a:cxn>
                                  <a:cxn ang="0">
                                    <a:pos x="72" y="0"/>
                                  </a:cxn>
                                  <a:cxn ang="0">
                                    <a:pos x="0" y="31"/>
                                  </a:cxn>
                                  <a:cxn ang="0">
                                    <a:pos x="72" y="63"/>
                                  </a:cxn>
                                </a:cxnLst>
                                <a:rect l="0" t="0" r="r" b="b"/>
                                <a:pathLst>
                                  <a:path w="287" h="63">
                                    <a:moveTo>
                                      <a:pt x="72" y="63"/>
                                    </a:moveTo>
                                    <a:lnTo>
                                      <a:pt x="287" y="63"/>
                                    </a:lnTo>
                                    <a:lnTo>
                                      <a:pt x="287" y="0"/>
                                    </a:lnTo>
                                    <a:lnTo>
                                      <a:pt x="72" y="0"/>
                                    </a:lnTo>
                                    <a:lnTo>
                                      <a:pt x="0" y="31"/>
                                    </a:lnTo>
                                    <a:lnTo>
                                      <a:pt x="72" y="63"/>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52" name="Freeform 651"/>
                              <a:cNvSpPr>
                                <a:spLocks/>
                              </a:cNvSpPr>
                            </a:nvSpPr>
                            <a:spPr bwMode="auto">
                              <a:xfrm>
                                <a:off x="3950" y="1924"/>
                                <a:ext cx="287" cy="63"/>
                              </a:xfrm>
                              <a:custGeom>
                                <a:avLst/>
                                <a:gdLst/>
                                <a:ahLst/>
                                <a:cxnLst>
                                  <a:cxn ang="0">
                                    <a:pos x="72" y="63"/>
                                  </a:cxn>
                                  <a:cxn ang="0">
                                    <a:pos x="287" y="63"/>
                                  </a:cxn>
                                  <a:cxn ang="0">
                                    <a:pos x="287" y="0"/>
                                  </a:cxn>
                                  <a:cxn ang="0">
                                    <a:pos x="72" y="0"/>
                                  </a:cxn>
                                  <a:cxn ang="0">
                                    <a:pos x="0" y="32"/>
                                  </a:cxn>
                                  <a:cxn ang="0">
                                    <a:pos x="72" y="63"/>
                                  </a:cxn>
                                </a:cxnLst>
                                <a:rect l="0" t="0" r="r" b="b"/>
                                <a:pathLst>
                                  <a:path w="287" h="63">
                                    <a:moveTo>
                                      <a:pt x="72" y="63"/>
                                    </a:moveTo>
                                    <a:lnTo>
                                      <a:pt x="287" y="63"/>
                                    </a:lnTo>
                                    <a:lnTo>
                                      <a:pt x="287" y="0"/>
                                    </a:lnTo>
                                    <a:lnTo>
                                      <a:pt x="72" y="0"/>
                                    </a:lnTo>
                                    <a:lnTo>
                                      <a:pt x="0" y="32"/>
                                    </a:lnTo>
                                    <a:lnTo>
                                      <a:pt x="72" y="63"/>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53" name="Freeform 652"/>
                              <a:cNvSpPr>
                                <a:spLocks/>
                              </a:cNvSpPr>
                            </a:nvSpPr>
                            <a:spPr bwMode="auto">
                              <a:xfrm>
                                <a:off x="3950" y="1892"/>
                                <a:ext cx="287" cy="64"/>
                              </a:xfrm>
                              <a:custGeom>
                                <a:avLst/>
                                <a:gdLst/>
                                <a:ahLst/>
                                <a:cxnLst>
                                  <a:cxn ang="0">
                                    <a:pos x="72" y="64"/>
                                  </a:cxn>
                                  <a:cxn ang="0">
                                    <a:pos x="287" y="64"/>
                                  </a:cxn>
                                  <a:cxn ang="0">
                                    <a:pos x="287" y="0"/>
                                  </a:cxn>
                                  <a:cxn ang="0">
                                    <a:pos x="72" y="0"/>
                                  </a:cxn>
                                  <a:cxn ang="0">
                                    <a:pos x="0" y="32"/>
                                  </a:cxn>
                                  <a:cxn ang="0">
                                    <a:pos x="72" y="64"/>
                                  </a:cxn>
                                </a:cxnLst>
                                <a:rect l="0" t="0" r="r" b="b"/>
                                <a:pathLst>
                                  <a:path w="287" h="64">
                                    <a:moveTo>
                                      <a:pt x="72" y="64"/>
                                    </a:moveTo>
                                    <a:lnTo>
                                      <a:pt x="287" y="64"/>
                                    </a:lnTo>
                                    <a:lnTo>
                                      <a:pt x="287" y="0"/>
                                    </a:lnTo>
                                    <a:lnTo>
                                      <a:pt x="72" y="0"/>
                                    </a:lnTo>
                                    <a:lnTo>
                                      <a:pt x="0" y="32"/>
                                    </a:lnTo>
                                    <a:lnTo>
                                      <a:pt x="72" y="64"/>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54" name="Freeform 653"/>
                              <a:cNvSpPr>
                                <a:spLocks/>
                              </a:cNvSpPr>
                            </a:nvSpPr>
                            <a:spPr bwMode="auto">
                              <a:xfrm>
                                <a:off x="3950" y="1860"/>
                                <a:ext cx="287" cy="64"/>
                              </a:xfrm>
                              <a:custGeom>
                                <a:avLst/>
                                <a:gdLst/>
                                <a:ahLst/>
                                <a:cxnLst>
                                  <a:cxn ang="0">
                                    <a:pos x="72" y="64"/>
                                  </a:cxn>
                                  <a:cxn ang="0">
                                    <a:pos x="287" y="64"/>
                                  </a:cxn>
                                  <a:cxn ang="0">
                                    <a:pos x="287" y="0"/>
                                  </a:cxn>
                                  <a:cxn ang="0">
                                    <a:pos x="72" y="0"/>
                                  </a:cxn>
                                  <a:cxn ang="0">
                                    <a:pos x="0" y="32"/>
                                  </a:cxn>
                                  <a:cxn ang="0">
                                    <a:pos x="72" y="64"/>
                                  </a:cxn>
                                </a:cxnLst>
                                <a:rect l="0" t="0" r="r" b="b"/>
                                <a:pathLst>
                                  <a:path w="287" h="64">
                                    <a:moveTo>
                                      <a:pt x="72" y="64"/>
                                    </a:moveTo>
                                    <a:lnTo>
                                      <a:pt x="287" y="64"/>
                                    </a:lnTo>
                                    <a:lnTo>
                                      <a:pt x="287" y="0"/>
                                    </a:lnTo>
                                    <a:lnTo>
                                      <a:pt x="72" y="0"/>
                                    </a:lnTo>
                                    <a:lnTo>
                                      <a:pt x="0" y="32"/>
                                    </a:lnTo>
                                    <a:lnTo>
                                      <a:pt x="72" y="64"/>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55" name="Freeform 654"/>
                              <a:cNvSpPr>
                                <a:spLocks/>
                              </a:cNvSpPr>
                            </a:nvSpPr>
                            <a:spPr bwMode="auto">
                              <a:xfrm>
                                <a:off x="3950" y="1828"/>
                                <a:ext cx="287" cy="64"/>
                              </a:xfrm>
                              <a:custGeom>
                                <a:avLst/>
                                <a:gdLst/>
                                <a:ahLst/>
                                <a:cxnLst>
                                  <a:cxn ang="0">
                                    <a:pos x="72" y="64"/>
                                  </a:cxn>
                                  <a:cxn ang="0">
                                    <a:pos x="287" y="64"/>
                                  </a:cxn>
                                  <a:cxn ang="0">
                                    <a:pos x="287" y="0"/>
                                  </a:cxn>
                                  <a:cxn ang="0">
                                    <a:pos x="72" y="0"/>
                                  </a:cxn>
                                  <a:cxn ang="0">
                                    <a:pos x="0" y="32"/>
                                  </a:cxn>
                                  <a:cxn ang="0">
                                    <a:pos x="72" y="64"/>
                                  </a:cxn>
                                </a:cxnLst>
                                <a:rect l="0" t="0" r="r" b="b"/>
                                <a:pathLst>
                                  <a:path w="287" h="64">
                                    <a:moveTo>
                                      <a:pt x="72" y="64"/>
                                    </a:moveTo>
                                    <a:lnTo>
                                      <a:pt x="287" y="64"/>
                                    </a:lnTo>
                                    <a:lnTo>
                                      <a:pt x="287" y="0"/>
                                    </a:lnTo>
                                    <a:lnTo>
                                      <a:pt x="72" y="0"/>
                                    </a:lnTo>
                                    <a:lnTo>
                                      <a:pt x="0" y="32"/>
                                    </a:lnTo>
                                    <a:lnTo>
                                      <a:pt x="72" y="64"/>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56" name="Freeform 655"/>
                              <a:cNvSpPr>
                                <a:spLocks/>
                              </a:cNvSpPr>
                            </a:nvSpPr>
                            <a:spPr bwMode="auto">
                              <a:xfrm>
                                <a:off x="3950" y="1797"/>
                                <a:ext cx="287" cy="63"/>
                              </a:xfrm>
                              <a:custGeom>
                                <a:avLst/>
                                <a:gdLst/>
                                <a:ahLst/>
                                <a:cxnLst>
                                  <a:cxn ang="0">
                                    <a:pos x="72" y="63"/>
                                  </a:cxn>
                                  <a:cxn ang="0">
                                    <a:pos x="287" y="63"/>
                                  </a:cxn>
                                  <a:cxn ang="0">
                                    <a:pos x="287" y="0"/>
                                  </a:cxn>
                                  <a:cxn ang="0">
                                    <a:pos x="72" y="0"/>
                                  </a:cxn>
                                  <a:cxn ang="0">
                                    <a:pos x="0" y="31"/>
                                  </a:cxn>
                                  <a:cxn ang="0">
                                    <a:pos x="72" y="63"/>
                                  </a:cxn>
                                </a:cxnLst>
                                <a:rect l="0" t="0" r="r" b="b"/>
                                <a:pathLst>
                                  <a:path w="287" h="63">
                                    <a:moveTo>
                                      <a:pt x="72" y="63"/>
                                    </a:moveTo>
                                    <a:lnTo>
                                      <a:pt x="287" y="63"/>
                                    </a:lnTo>
                                    <a:lnTo>
                                      <a:pt x="287" y="0"/>
                                    </a:lnTo>
                                    <a:lnTo>
                                      <a:pt x="72" y="0"/>
                                    </a:lnTo>
                                    <a:lnTo>
                                      <a:pt x="0" y="31"/>
                                    </a:lnTo>
                                    <a:lnTo>
                                      <a:pt x="72" y="63"/>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57" name="Line 291"/>
                              <a:cNvSpPr>
                                <a:spLocks noChangeShapeType="1"/>
                              </a:cNvSpPr>
                            </a:nvSpPr>
                            <a:spPr bwMode="auto">
                              <a:xfrm flipH="1">
                                <a:off x="3823" y="1828"/>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58" name="Freeform 657"/>
                              <a:cNvSpPr>
                                <a:spLocks/>
                              </a:cNvSpPr>
                            </a:nvSpPr>
                            <a:spPr bwMode="auto">
                              <a:xfrm>
                                <a:off x="3950" y="1765"/>
                                <a:ext cx="287" cy="63"/>
                              </a:xfrm>
                              <a:custGeom>
                                <a:avLst/>
                                <a:gdLst/>
                                <a:ahLst/>
                                <a:cxnLst>
                                  <a:cxn ang="0">
                                    <a:pos x="72" y="63"/>
                                  </a:cxn>
                                  <a:cxn ang="0">
                                    <a:pos x="287" y="63"/>
                                  </a:cxn>
                                  <a:cxn ang="0">
                                    <a:pos x="287" y="0"/>
                                  </a:cxn>
                                  <a:cxn ang="0">
                                    <a:pos x="72" y="0"/>
                                  </a:cxn>
                                  <a:cxn ang="0">
                                    <a:pos x="0" y="32"/>
                                  </a:cxn>
                                  <a:cxn ang="0">
                                    <a:pos x="72" y="63"/>
                                  </a:cxn>
                                </a:cxnLst>
                                <a:rect l="0" t="0" r="r" b="b"/>
                                <a:pathLst>
                                  <a:path w="287" h="63">
                                    <a:moveTo>
                                      <a:pt x="72" y="63"/>
                                    </a:moveTo>
                                    <a:lnTo>
                                      <a:pt x="287" y="63"/>
                                    </a:lnTo>
                                    <a:lnTo>
                                      <a:pt x="287" y="0"/>
                                    </a:lnTo>
                                    <a:lnTo>
                                      <a:pt x="72" y="0"/>
                                    </a:lnTo>
                                    <a:lnTo>
                                      <a:pt x="0" y="32"/>
                                    </a:lnTo>
                                    <a:lnTo>
                                      <a:pt x="72" y="63"/>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59" name="Freeform 658"/>
                              <a:cNvSpPr>
                                <a:spLocks/>
                              </a:cNvSpPr>
                            </a:nvSpPr>
                            <a:spPr bwMode="auto">
                              <a:xfrm>
                                <a:off x="3950" y="1733"/>
                                <a:ext cx="287" cy="64"/>
                              </a:xfrm>
                              <a:custGeom>
                                <a:avLst/>
                                <a:gdLst/>
                                <a:ahLst/>
                                <a:cxnLst>
                                  <a:cxn ang="0">
                                    <a:pos x="72" y="64"/>
                                  </a:cxn>
                                  <a:cxn ang="0">
                                    <a:pos x="287" y="64"/>
                                  </a:cxn>
                                  <a:cxn ang="0">
                                    <a:pos x="287" y="0"/>
                                  </a:cxn>
                                  <a:cxn ang="0">
                                    <a:pos x="72" y="0"/>
                                  </a:cxn>
                                  <a:cxn ang="0">
                                    <a:pos x="0" y="32"/>
                                  </a:cxn>
                                  <a:cxn ang="0">
                                    <a:pos x="72" y="64"/>
                                  </a:cxn>
                                </a:cxnLst>
                                <a:rect l="0" t="0" r="r" b="b"/>
                                <a:pathLst>
                                  <a:path w="287" h="64">
                                    <a:moveTo>
                                      <a:pt x="72" y="64"/>
                                    </a:moveTo>
                                    <a:lnTo>
                                      <a:pt x="287" y="64"/>
                                    </a:lnTo>
                                    <a:lnTo>
                                      <a:pt x="287" y="0"/>
                                    </a:lnTo>
                                    <a:lnTo>
                                      <a:pt x="72" y="0"/>
                                    </a:lnTo>
                                    <a:lnTo>
                                      <a:pt x="0" y="32"/>
                                    </a:lnTo>
                                    <a:lnTo>
                                      <a:pt x="72" y="64"/>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0" name="Line 288"/>
                              <a:cNvSpPr>
                                <a:spLocks noChangeShapeType="1"/>
                              </a:cNvSpPr>
                            </a:nvSpPr>
                            <a:spPr bwMode="auto">
                              <a:xfrm flipH="1">
                                <a:off x="3823" y="1765"/>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1" name="Line 287"/>
                              <a:cNvSpPr>
                                <a:spLocks noChangeShapeType="1"/>
                              </a:cNvSpPr>
                            </a:nvSpPr>
                            <a:spPr bwMode="auto">
                              <a:xfrm flipH="1">
                                <a:off x="3823" y="1797"/>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2" name="Line 286"/>
                              <a:cNvSpPr>
                                <a:spLocks noChangeShapeType="1"/>
                              </a:cNvSpPr>
                            </a:nvSpPr>
                            <a:spPr bwMode="auto">
                              <a:xfrm flipH="1">
                                <a:off x="4014" y="2019"/>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3" name="Line 285"/>
                              <a:cNvSpPr>
                                <a:spLocks noChangeShapeType="1"/>
                              </a:cNvSpPr>
                            </a:nvSpPr>
                            <a:spPr bwMode="auto">
                              <a:xfrm flipH="1">
                                <a:off x="3823" y="1860"/>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4" name="Line 284"/>
                              <a:cNvSpPr>
                                <a:spLocks noChangeShapeType="1"/>
                              </a:cNvSpPr>
                            </a:nvSpPr>
                            <a:spPr bwMode="auto">
                              <a:xfrm flipH="1">
                                <a:off x="3823" y="1892"/>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5" name="Line 283"/>
                              <a:cNvSpPr>
                                <a:spLocks noChangeShapeType="1"/>
                              </a:cNvSpPr>
                            </a:nvSpPr>
                            <a:spPr bwMode="auto">
                              <a:xfrm flipH="1">
                                <a:off x="3823" y="1924"/>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6" name="Line 282"/>
                              <a:cNvSpPr>
                                <a:spLocks noChangeShapeType="1"/>
                              </a:cNvSpPr>
                            </a:nvSpPr>
                            <a:spPr bwMode="auto">
                              <a:xfrm flipH="1">
                                <a:off x="3823" y="1956"/>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7" name="Line 281"/>
                              <a:cNvSpPr>
                                <a:spLocks noChangeShapeType="1"/>
                              </a:cNvSpPr>
                            </a:nvSpPr>
                            <a:spPr bwMode="auto">
                              <a:xfrm flipH="1">
                                <a:off x="3823" y="1987"/>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8" name="Line 280"/>
                              <a:cNvSpPr>
                                <a:spLocks noChangeShapeType="1"/>
                              </a:cNvSpPr>
                            </a:nvSpPr>
                            <a:spPr bwMode="auto">
                              <a:xfrm>
                                <a:off x="3823" y="1765"/>
                                <a:ext cx="1" cy="222"/>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69" name="Line 279"/>
                              <a:cNvSpPr>
                                <a:spLocks noChangeShapeType="1"/>
                              </a:cNvSpPr>
                            </a:nvSpPr>
                            <a:spPr bwMode="auto">
                              <a:xfrm>
                                <a:off x="3728" y="1892"/>
                                <a:ext cx="95"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85" name="Group 669"/>
                              <a:cNvGrpSpPr>
                                <a:grpSpLocks/>
                              </a:cNvGrpSpPr>
                            </a:nvGrpSpPr>
                            <a:grpSpPr bwMode="auto">
                              <a:xfrm>
                                <a:off x="3613" y="1956"/>
                                <a:ext cx="43" cy="63"/>
                                <a:chOff x="3613" y="1956"/>
                                <a:chExt cx="43" cy="63"/>
                              </a:xfrm>
                            </a:grpSpPr>
                            <a:sp>
                              <a:nvSpPr>
                                <a:cNvPr id="672" name="Line 278"/>
                                <a:cNvSpPr>
                                  <a:spLocks noChangeShapeType="1"/>
                                </a:cNvSpPr>
                              </a:nvSpPr>
                              <a:spPr bwMode="auto">
                                <a:xfrm flipV="1">
                                  <a:off x="3632" y="1987"/>
                                  <a:ext cx="1" cy="32"/>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73" name="Freeform 672"/>
                                <a:cNvSpPr>
                                  <a:spLocks/>
                                </a:cNvSpPr>
                              </a:nvSpPr>
                              <a:spPr bwMode="auto">
                                <a:xfrm>
                                  <a:off x="3613" y="1956"/>
                                  <a:ext cx="43" cy="39"/>
                                </a:xfrm>
                                <a:custGeom>
                                  <a:avLst/>
                                  <a:gdLst/>
                                  <a:ahLst/>
                                  <a:cxnLst>
                                    <a:cxn ang="0">
                                      <a:pos x="43" y="39"/>
                                    </a:cxn>
                                    <a:cxn ang="0">
                                      <a:pos x="19" y="0"/>
                                    </a:cxn>
                                    <a:cxn ang="0">
                                      <a:pos x="0" y="39"/>
                                    </a:cxn>
                                    <a:cxn ang="0">
                                      <a:pos x="43" y="39"/>
                                    </a:cxn>
                                  </a:cxnLst>
                                  <a:rect l="0" t="0" r="r" b="b"/>
                                  <a:pathLst>
                                    <a:path w="43" h="39">
                                      <a:moveTo>
                                        <a:pt x="43" y="39"/>
                                      </a:moveTo>
                                      <a:lnTo>
                                        <a:pt x="19" y="0"/>
                                      </a:lnTo>
                                      <a:lnTo>
                                        <a:pt x="0" y="39"/>
                                      </a:lnTo>
                                      <a:lnTo>
                                        <a:pt x="43" y="39"/>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671" name="Freeform 670"/>
                              <a:cNvSpPr>
                                <a:spLocks/>
                              </a:cNvSpPr>
                            </a:nvSpPr>
                            <a:spPr bwMode="auto">
                              <a:xfrm>
                                <a:off x="3187" y="1812"/>
                                <a:ext cx="127" cy="159"/>
                              </a:xfrm>
                              <a:custGeom>
                                <a:avLst/>
                                <a:gdLst/>
                                <a:ahLst/>
                                <a:cxnLst>
                                  <a:cxn ang="0">
                                    <a:pos x="0" y="80"/>
                                  </a:cxn>
                                  <a:cxn ang="0">
                                    <a:pos x="127" y="159"/>
                                  </a:cxn>
                                  <a:cxn ang="0">
                                    <a:pos x="127" y="0"/>
                                  </a:cxn>
                                  <a:cxn ang="0">
                                    <a:pos x="0" y="80"/>
                                  </a:cxn>
                                </a:cxnLst>
                                <a:rect l="0" t="0" r="r" b="b"/>
                                <a:pathLst>
                                  <a:path w="127" h="159">
                                    <a:moveTo>
                                      <a:pt x="0" y="80"/>
                                    </a:moveTo>
                                    <a:lnTo>
                                      <a:pt x="127" y="159"/>
                                    </a:lnTo>
                                    <a:lnTo>
                                      <a:pt x="127" y="0"/>
                                    </a:lnTo>
                                    <a:lnTo>
                                      <a:pt x="0" y="80"/>
                                    </a:lnTo>
                                    <a:close/>
                                  </a:path>
                                </a:pathLst>
                              </a:custGeom>
                              <a:solidFill>
                                <a:srgbClr val="FFFF99"/>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645" name="Line 273"/>
                            <a:cNvSpPr>
                              <a:spLocks noChangeShapeType="1"/>
                            </a:cNvSpPr>
                          </a:nvSpPr>
                          <a:spPr bwMode="auto">
                            <a:xfrm>
                              <a:off x="2869" y="2115"/>
                              <a:ext cx="763"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46" name="Line 272"/>
                            <a:cNvSpPr>
                              <a:spLocks noChangeShapeType="1"/>
                            </a:cNvSpPr>
                          </a:nvSpPr>
                          <a:spPr bwMode="auto">
                            <a:xfrm>
                              <a:off x="2869" y="2178"/>
                              <a:ext cx="763"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47" name="Line 271"/>
                            <a:cNvSpPr>
                              <a:spLocks noChangeShapeType="1"/>
                            </a:cNvSpPr>
                          </a:nvSpPr>
                          <a:spPr bwMode="auto">
                            <a:xfrm flipV="1">
                              <a:off x="3632" y="2019"/>
                              <a:ext cx="1" cy="159"/>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48" name="Line 270"/>
                            <a:cNvSpPr>
                              <a:spLocks noChangeShapeType="1"/>
                            </a:cNvSpPr>
                          </a:nvSpPr>
                          <a:spPr bwMode="auto">
                            <a:xfrm flipH="1">
                              <a:off x="3314" y="1892"/>
                              <a:ext cx="223"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638" name="Rectangle 637"/>
                          <a:cNvSpPr>
                            <a:spLocks noChangeArrowheads="1"/>
                          </a:cNvSpPr>
                        </a:nvSpPr>
                        <a:spPr bwMode="auto">
                          <a:xfrm>
                            <a:off x="3066" y="2010"/>
                            <a:ext cx="363" cy="84"/>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MPX_SEL0</a:t>
                              </a:r>
                              <a:endParaRPr kumimoji="0" lang="en-US" sz="900" b="0" i="0" u="none" strike="noStrike" cap="none" normalizeH="0" baseline="0" smtClean="0">
                                <a:ln>
                                  <a:noFill/>
                                </a:ln>
                                <a:solidFill>
                                  <a:schemeClr val="tx1"/>
                                </a:solidFill>
                                <a:effectLst/>
                                <a:latin typeface="Arial" pitchFamily="34" charset="0"/>
                              </a:endParaRPr>
                            </a:p>
                          </a:txBody>
                          <a:useSpRect/>
                        </a:txSp>
                      </a:sp>
                    </a:grpSp>
                    <a:sp>
                      <a:nvSpPr>
                        <a:cNvPr id="635" name="Rectangle 634"/>
                        <a:cNvSpPr>
                          <a:spLocks noChangeArrowheads="1"/>
                        </a:cNvSpPr>
                      </a:nvSpPr>
                      <a:spPr bwMode="auto">
                        <a:xfrm>
                          <a:off x="3453" y="2010"/>
                          <a:ext cx="72" cy="84"/>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~2</a:t>
                            </a:r>
                            <a:endParaRPr kumimoji="0" lang="en-US" sz="900" b="0" i="0" u="none" strike="noStrike" cap="none" normalizeH="0" baseline="0" smtClean="0">
                              <a:ln>
                                <a:noFill/>
                              </a:ln>
                              <a:solidFill>
                                <a:schemeClr val="tx1"/>
                              </a:solidFill>
                              <a:effectLst/>
                              <a:latin typeface="Arial" pitchFamily="34" charset="0"/>
                            </a:endParaRPr>
                          </a:p>
                        </a:txBody>
                        <a:useSpRect/>
                      </a:txSp>
                    </a:sp>
                  </a:grpSp>
                  <a:grpSp>
                    <a:nvGrpSpPr>
                      <a:cNvPr id="371" name="Group 370"/>
                      <a:cNvGrpSpPr>
                        <a:grpSpLocks/>
                      </a:cNvGrpSpPr>
                    </a:nvGrpSpPr>
                    <a:grpSpPr bwMode="auto">
                      <a:xfrm>
                        <a:off x="4411259" y="3081879"/>
                        <a:ext cx="1601055" cy="1120122"/>
                        <a:chOff x="2615" y="2208"/>
                        <a:chExt cx="1815" cy="1272"/>
                      </a:xfrm>
                    </a:grpSpPr>
                    <a:grpSp>
                      <a:nvGrpSpPr>
                        <a:cNvPr id="90" name="Group 479"/>
                        <a:cNvGrpSpPr>
                          <a:grpSpLocks/>
                        </a:cNvGrpSpPr>
                      </a:nvGrpSpPr>
                      <a:grpSpPr bwMode="auto">
                        <a:xfrm>
                          <a:off x="2615" y="3335"/>
                          <a:ext cx="381" cy="44"/>
                          <a:chOff x="2615" y="3335"/>
                          <a:chExt cx="381" cy="44"/>
                        </a:xfrm>
                      </a:grpSpPr>
                      <a:sp>
                        <a:nvSpPr>
                          <a:cNvPr id="632" name="Line 264"/>
                          <a:cNvSpPr>
                            <a:spLocks noChangeShapeType="1"/>
                          </a:cNvSpPr>
                        </a:nvSpPr>
                        <a:spPr bwMode="auto">
                          <a:xfrm>
                            <a:off x="2615" y="3355"/>
                            <a:ext cx="350"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33" name="Freeform 632"/>
                          <a:cNvSpPr>
                            <a:spLocks/>
                          </a:cNvSpPr>
                        </a:nvSpPr>
                        <a:spPr bwMode="auto">
                          <a:xfrm>
                            <a:off x="2957" y="3335"/>
                            <a:ext cx="39" cy="44"/>
                          </a:xfrm>
                          <a:custGeom>
                            <a:avLst/>
                            <a:gdLst/>
                            <a:ahLst/>
                            <a:cxnLst>
                              <a:cxn ang="0">
                                <a:pos x="0" y="44"/>
                              </a:cxn>
                              <a:cxn ang="0">
                                <a:pos x="39" y="20"/>
                              </a:cxn>
                              <a:cxn ang="0">
                                <a:pos x="0" y="0"/>
                              </a:cxn>
                              <a:cxn ang="0">
                                <a:pos x="0" y="44"/>
                              </a:cxn>
                            </a:cxnLst>
                            <a:rect l="0" t="0" r="r" b="b"/>
                            <a:pathLst>
                              <a:path w="39" h="44">
                                <a:moveTo>
                                  <a:pt x="0" y="44"/>
                                </a:moveTo>
                                <a:lnTo>
                                  <a:pt x="39" y="20"/>
                                </a:lnTo>
                                <a:lnTo>
                                  <a:pt x="0" y="0"/>
                                </a:lnTo>
                                <a:lnTo>
                                  <a:pt x="0" y="44"/>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grpSp>
                      <a:nvGrpSpPr>
                        <a:cNvPr id="91" name="Group 480"/>
                        <a:cNvGrpSpPr>
                          <a:grpSpLocks/>
                        </a:cNvGrpSpPr>
                      </a:nvGrpSpPr>
                      <a:grpSpPr bwMode="auto">
                        <a:xfrm>
                          <a:off x="2615" y="2208"/>
                          <a:ext cx="1815" cy="1272"/>
                          <a:chOff x="2615" y="2208"/>
                          <a:chExt cx="1815" cy="1272"/>
                        </a:xfrm>
                      </a:grpSpPr>
                      <a:grpSp>
                        <a:nvGrpSpPr>
                          <a:cNvPr id="92" name="Group 481"/>
                          <a:cNvGrpSpPr>
                            <a:grpSpLocks/>
                          </a:cNvGrpSpPr>
                        </a:nvGrpSpPr>
                        <a:grpSpPr bwMode="auto">
                          <a:xfrm>
                            <a:off x="2615" y="3005"/>
                            <a:ext cx="1228" cy="223"/>
                            <a:chOff x="2615" y="3005"/>
                            <a:chExt cx="1228" cy="223"/>
                          </a:xfrm>
                        </a:grpSpPr>
                        <a:sp>
                          <a:nvSpPr>
                            <a:cNvPr id="624" name="Rectangle 623"/>
                            <a:cNvSpPr>
                              <a:spLocks noChangeArrowheads="1"/>
                            </a:cNvSpPr>
                          </a:nvSpPr>
                          <a:spPr bwMode="auto">
                            <a:xfrm>
                              <a:off x="3251" y="3005"/>
                              <a:ext cx="580" cy="127"/>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25" name="Rectangle 624"/>
                            <a:cNvSpPr>
                              <a:spLocks noChangeArrowheads="1"/>
                            </a:cNvSpPr>
                          </a:nvSpPr>
                          <a:spPr bwMode="auto">
                            <a:xfrm>
                              <a:off x="3290" y="3027"/>
                              <a:ext cx="476"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Battery Voltage</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26" name="Freeform 625"/>
                            <a:cNvSpPr>
                              <a:spLocks/>
                            </a:cNvSpPr>
                          </a:nvSpPr>
                          <a:spPr bwMode="auto">
                            <a:xfrm>
                              <a:off x="2933" y="3037"/>
                              <a:ext cx="286" cy="63"/>
                            </a:xfrm>
                            <a:custGeom>
                              <a:avLst/>
                              <a:gdLst/>
                              <a:ahLst/>
                              <a:cxnLst>
                                <a:cxn ang="0">
                                  <a:pos x="71" y="0"/>
                                </a:cxn>
                                <a:cxn ang="0">
                                  <a:pos x="286" y="0"/>
                                </a:cxn>
                                <a:cxn ang="0">
                                  <a:pos x="286" y="63"/>
                                </a:cxn>
                                <a:cxn ang="0">
                                  <a:pos x="71" y="63"/>
                                </a:cxn>
                                <a:cxn ang="0">
                                  <a:pos x="0" y="32"/>
                                </a:cxn>
                                <a:cxn ang="0">
                                  <a:pos x="71" y="0"/>
                                </a:cxn>
                              </a:cxnLst>
                              <a:rect l="0" t="0" r="r" b="b"/>
                              <a:pathLst>
                                <a:path w="286" h="63">
                                  <a:moveTo>
                                    <a:pt x="71" y="0"/>
                                  </a:moveTo>
                                  <a:lnTo>
                                    <a:pt x="286" y="0"/>
                                  </a:lnTo>
                                  <a:lnTo>
                                    <a:pt x="286" y="63"/>
                                  </a:lnTo>
                                  <a:lnTo>
                                    <a:pt x="71" y="63"/>
                                  </a:lnTo>
                                  <a:lnTo>
                                    <a:pt x="0" y="32"/>
                                  </a:lnTo>
                                  <a:lnTo>
                                    <a:pt x="71" y="0"/>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27" name="Rectangle 626"/>
                            <a:cNvSpPr>
                              <a:spLocks noChangeArrowheads="1"/>
                            </a:cNvSpPr>
                          </a:nvSpPr>
                          <a:spPr bwMode="auto">
                            <a:xfrm>
                              <a:off x="3251" y="3100"/>
                              <a:ext cx="592" cy="128"/>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28" name="Rectangle 627"/>
                            <a:cNvSpPr>
                              <a:spLocks noChangeArrowheads="1"/>
                            </a:cNvSpPr>
                          </a:nvSpPr>
                          <a:spPr bwMode="auto">
                            <a:xfrm>
                              <a:off x="3290" y="3123"/>
                              <a:ext cx="487"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Charge Current</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629" name="Freeform 628"/>
                            <a:cNvSpPr>
                              <a:spLocks/>
                            </a:cNvSpPr>
                          </a:nvSpPr>
                          <a:spPr bwMode="auto">
                            <a:xfrm>
                              <a:off x="2933" y="3132"/>
                              <a:ext cx="286" cy="64"/>
                            </a:xfrm>
                            <a:custGeom>
                              <a:avLst/>
                              <a:gdLst/>
                              <a:ahLst/>
                              <a:cxnLst>
                                <a:cxn ang="0">
                                  <a:pos x="71" y="0"/>
                                </a:cxn>
                                <a:cxn ang="0">
                                  <a:pos x="286" y="0"/>
                                </a:cxn>
                                <a:cxn ang="0">
                                  <a:pos x="286" y="64"/>
                                </a:cxn>
                                <a:cxn ang="0">
                                  <a:pos x="71" y="64"/>
                                </a:cxn>
                                <a:cxn ang="0">
                                  <a:pos x="0" y="32"/>
                                </a:cxn>
                                <a:cxn ang="0">
                                  <a:pos x="71" y="0"/>
                                </a:cxn>
                              </a:cxnLst>
                              <a:rect l="0" t="0" r="r" b="b"/>
                              <a:pathLst>
                                <a:path w="286" h="64">
                                  <a:moveTo>
                                    <a:pt x="71" y="0"/>
                                  </a:moveTo>
                                  <a:lnTo>
                                    <a:pt x="286" y="0"/>
                                  </a:lnTo>
                                  <a:lnTo>
                                    <a:pt x="286" y="64"/>
                                  </a:lnTo>
                                  <a:lnTo>
                                    <a:pt x="71" y="64"/>
                                  </a:lnTo>
                                  <a:lnTo>
                                    <a:pt x="0" y="32"/>
                                  </a:lnTo>
                                  <a:lnTo>
                                    <a:pt x="71" y="0"/>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30" name="Line 255"/>
                            <a:cNvSpPr>
                              <a:spLocks noChangeShapeType="1"/>
                            </a:cNvSpPr>
                          </a:nvSpPr>
                          <a:spPr bwMode="auto">
                            <a:xfrm>
                              <a:off x="2615" y="3069"/>
                              <a:ext cx="318"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31" name="Line 254"/>
                            <a:cNvSpPr>
                              <a:spLocks noChangeShapeType="1"/>
                            </a:cNvSpPr>
                          </a:nvSpPr>
                          <a:spPr bwMode="auto">
                            <a:xfrm>
                              <a:off x="2615" y="3164"/>
                              <a:ext cx="318"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grpSp>
                        <a:nvGrpSpPr>
                          <a:cNvPr id="93" name="Group 482"/>
                          <a:cNvGrpSpPr>
                            <a:grpSpLocks/>
                          </a:cNvGrpSpPr>
                        </a:nvGrpSpPr>
                        <a:grpSpPr bwMode="auto">
                          <a:xfrm>
                            <a:off x="2688" y="2208"/>
                            <a:ext cx="1742" cy="1272"/>
                            <a:chOff x="2682" y="2218"/>
                            <a:chExt cx="1742" cy="1272"/>
                          </a:xfrm>
                        </a:grpSpPr>
                        <a:grpSp>
                          <a:nvGrpSpPr>
                            <a:cNvPr id="94" name="Group 483"/>
                            <a:cNvGrpSpPr>
                              <a:grpSpLocks/>
                            </a:cNvGrpSpPr>
                          </a:nvGrpSpPr>
                          <a:grpSpPr bwMode="auto">
                            <a:xfrm>
                              <a:off x="2778" y="2305"/>
                              <a:ext cx="43" cy="350"/>
                              <a:chOff x="2778" y="2305"/>
                              <a:chExt cx="43" cy="350"/>
                            </a:xfrm>
                          </a:grpSpPr>
                          <a:sp>
                            <a:nvSpPr>
                              <a:cNvPr id="622" name="Line 252"/>
                              <a:cNvSpPr>
                                <a:spLocks noChangeShapeType="1"/>
                              </a:cNvSpPr>
                            </a:nvSpPr>
                            <a:spPr bwMode="auto">
                              <a:xfrm flipV="1">
                                <a:off x="2798" y="2337"/>
                                <a:ext cx="1" cy="318"/>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23" name="Freeform 622"/>
                              <a:cNvSpPr>
                                <a:spLocks/>
                              </a:cNvSpPr>
                            </a:nvSpPr>
                            <a:spPr bwMode="auto">
                              <a:xfrm>
                                <a:off x="2778" y="2305"/>
                                <a:ext cx="43" cy="40"/>
                              </a:xfrm>
                              <a:custGeom>
                                <a:avLst/>
                                <a:gdLst/>
                                <a:ahLst/>
                                <a:cxnLst>
                                  <a:cxn ang="0">
                                    <a:pos x="43" y="40"/>
                                  </a:cxn>
                                  <a:cxn ang="0">
                                    <a:pos x="20" y="0"/>
                                  </a:cxn>
                                  <a:cxn ang="0">
                                    <a:pos x="0" y="40"/>
                                  </a:cxn>
                                  <a:cxn ang="0">
                                    <a:pos x="43" y="40"/>
                                  </a:cxn>
                                </a:cxnLst>
                                <a:rect l="0" t="0" r="r" b="b"/>
                                <a:pathLst>
                                  <a:path w="43" h="40">
                                    <a:moveTo>
                                      <a:pt x="43" y="40"/>
                                    </a:moveTo>
                                    <a:lnTo>
                                      <a:pt x="20" y="0"/>
                                    </a:lnTo>
                                    <a:lnTo>
                                      <a:pt x="0" y="40"/>
                                    </a:lnTo>
                                    <a:lnTo>
                                      <a:pt x="43" y="40"/>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485" name="Line 249"/>
                            <a:cNvSpPr>
                              <a:spLocks noChangeShapeType="1"/>
                            </a:cNvSpPr>
                          </a:nvSpPr>
                          <a:spPr bwMode="auto">
                            <a:xfrm>
                              <a:off x="2798" y="2655"/>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96" name="Group 485"/>
                            <a:cNvGrpSpPr>
                              <a:grpSpLocks/>
                            </a:cNvGrpSpPr>
                          </a:nvGrpSpPr>
                          <a:grpSpPr bwMode="auto">
                            <a:xfrm>
                              <a:off x="3346" y="2305"/>
                              <a:ext cx="44" cy="477"/>
                              <a:chOff x="3346" y="2305"/>
                              <a:chExt cx="44" cy="477"/>
                            </a:xfrm>
                          </a:grpSpPr>
                          <a:sp>
                            <a:nvSpPr>
                              <a:cNvPr id="620" name="Line 248"/>
                              <a:cNvSpPr>
                                <a:spLocks noChangeShapeType="1"/>
                              </a:cNvSpPr>
                            </a:nvSpPr>
                            <a:spPr bwMode="auto">
                              <a:xfrm>
                                <a:off x="3370" y="2305"/>
                                <a:ext cx="1" cy="44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21" name="Freeform 620"/>
                              <a:cNvSpPr>
                                <a:spLocks/>
                              </a:cNvSpPr>
                            </a:nvSpPr>
                            <a:spPr bwMode="auto">
                              <a:xfrm>
                                <a:off x="3346" y="2743"/>
                                <a:ext cx="44" cy="39"/>
                              </a:xfrm>
                              <a:custGeom>
                                <a:avLst/>
                                <a:gdLst/>
                                <a:ahLst/>
                                <a:cxnLst>
                                  <a:cxn ang="0">
                                    <a:pos x="0" y="0"/>
                                  </a:cxn>
                                  <a:cxn ang="0">
                                    <a:pos x="24" y="39"/>
                                  </a:cxn>
                                  <a:cxn ang="0">
                                    <a:pos x="44" y="0"/>
                                  </a:cxn>
                                  <a:cxn ang="0">
                                    <a:pos x="0" y="0"/>
                                  </a:cxn>
                                </a:cxnLst>
                                <a:rect l="0" t="0" r="r" b="b"/>
                                <a:pathLst>
                                  <a:path w="44" h="39">
                                    <a:moveTo>
                                      <a:pt x="0" y="0"/>
                                    </a:moveTo>
                                    <a:lnTo>
                                      <a:pt x="24" y="39"/>
                                    </a:lnTo>
                                    <a:lnTo>
                                      <a:pt x="44" y="0"/>
                                    </a:lnTo>
                                    <a:lnTo>
                                      <a:pt x="0" y="0"/>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487" name="Line 245"/>
                            <a:cNvSpPr>
                              <a:spLocks noChangeShapeType="1"/>
                            </a:cNvSpPr>
                          </a:nvSpPr>
                          <a:spPr bwMode="auto">
                            <a:xfrm>
                              <a:off x="2861" y="2305"/>
                              <a:ext cx="50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88" name="Rectangle 487"/>
                            <a:cNvSpPr>
                              <a:spLocks noChangeArrowheads="1"/>
                            </a:cNvSpPr>
                          </a:nvSpPr>
                          <a:spPr bwMode="auto">
                            <a:xfrm>
                              <a:off x="2893" y="2305"/>
                              <a:ext cx="465" cy="128"/>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89" name="Rectangle 488"/>
                            <a:cNvSpPr>
                              <a:spLocks noChangeArrowheads="1"/>
                            </a:cNvSpPr>
                          </a:nvSpPr>
                          <a:spPr bwMode="auto">
                            <a:xfrm>
                              <a:off x="2932" y="2329"/>
                              <a:ext cx="369"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Reset Signal</a:t>
                                </a:r>
                                <a:endParaRPr kumimoji="0" lang="en-US" sz="900" b="0" i="0" u="none" strike="noStrike" cap="none" normalizeH="0" baseline="0" smtClean="0">
                                  <a:ln>
                                    <a:noFill/>
                                  </a:ln>
                                  <a:solidFill>
                                    <a:schemeClr val="tx1"/>
                                  </a:solidFill>
                                  <a:effectLst/>
                                  <a:latin typeface="Arial" pitchFamily="34" charset="0"/>
                                </a:endParaRPr>
                              </a:p>
                            </a:txBody>
                            <a:useSpRect/>
                          </a:txSp>
                        </a:sp>
                        <a:grpSp>
                          <a:nvGrpSpPr>
                            <a:cNvPr id="100" name="Group 489"/>
                            <a:cNvGrpSpPr>
                              <a:grpSpLocks/>
                            </a:cNvGrpSpPr>
                          </a:nvGrpSpPr>
                          <a:grpSpPr bwMode="auto">
                            <a:xfrm>
                              <a:off x="2682" y="2425"/>
                              <a:ext cx="1594" cy="1065"/>
                              <a:chOff x="2682" y="2425"/>
                              <a:chExt cx="1594" cy="1065"/>
                            </a:xfrm>
                          </a:grpSpPr>
                          <a:sp>
                            <a:nvSpPr>
                              <a:cNvPr id="573" name="Freeform 572"/>
                              <a:cNvSpPr>
                                <a:spLocks/>
                              </a:cNvSpPr>
                            </a:nvSpPr>
                            <a:spPr bwMode="auto">
                              <a:xfrm>
                                <a:off x="2682" y="2425"/>
                                <a:ext cx="32" cy="71"/>
                              </a:xfrm>
                              <a:custGeom>
                                <a:avLst/>
                                <a:gdLst/>
                                <a:ahLst/>
                                <a:cxnLst>
                                  <a:cxn ang="0">
                                    <a:pos x="16" y="8"/>
                                  </a:cxn>
                                  <a:cxn ang="0">
                                    <a:pos x="8" y="8"/>
                                  </a:cxn>
                                  <a:cxn ang="0">
                                    <a:pos x="8" y="16"/>
                                  </a:cxn>
                                  <a:cxn ang="0">
                                    <a:pos x="32" y="16"/>
                                  </a:cxn>
                                  <a:cxn ang="0">
                                    <a:pos x="32" y="0"/>
                                  </a:cxn>
                                  <a:cxn ang="0">
                                    <a:pos x="8" y="0"/>
                                  </a:cxn>
                                  <a:cxn ang="0">
                                    <a:pos x="0" y="0"/>
                                  </a:cxn>
                                  <a:cxn ang="0">
                                    <a:pos x="0" y="8"/>
                                  </a:cxn>
                                  <a:cxn ang="0">
                                    <a:pos x="0" y="71"/>
                                  </a:cxn>
                                  <a:cxn ang="0">
                                    <a:pos x="16" y="71"/>
                                  </a:cxn>
                                  <a:cxn ang="0">
                                    <a:pos x="16" y="8"/>
                                  </a:cxn>
                                </a:cxnLst>
                                <a:rect l="0" t="0" r="r" b="b"/>
                                <a:pathLst>
                                  <a:path w="32" h="71">
                                    <a:moveTo>
                                      <a:pt x="16" y="8"/>
                                    </a:moveTo>
                                    <a:lnTo>
                                      <a:pt x="8" y="8"/>
                                    </a:lnTo>
                                    <a:lnTo>
                                      <a:pt x="8" y="16"/>
                                    </a:lnTo>
                                    <a:lnTo>
                                      <a:pt x="32" y="16"/>
                                    </a:lnTo>
                                    <a:lnTo>
                                      <a:pt x="32" y="0"/>
                                    </a:lnTo>
                                    <a:lnTo>
                                      <a:pt x="8" y="0"/>
                                    </a:lnTo>
                                    <a:lnTo>
                                      <a:pt x="0" y="0"/>
                                    </a:lnTo>
                                    <a:lnTo>
                                      <a:pt x="0" y="8"/>
                                    </a:lnTo>
                                    <a:lnTo>
                                      <a:pt x="0" y="71"/>
                                    </a:lnTo>
                                    <a:lnTo>
                                      <a:pt x="16" y="71"/>
                                    </a:lnTo>
                                    <a:lnTo>
                                      <a:pt x="16" y="8"/>
                                    </a:lnTo>
                                    <a:close/>
                                  </a:path>
                                </a:pathLst>
                              </a:custGeom>
                              <a:solidFill>
                                <a:srgbClr val="FF0066"/>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74" name="Rectangle 573"/>
                              <a:cNvSpPr>
                                <a:spLocks noChangeArrowheads="1"/>
                              </a:cNvSpPr>
                            </a:nvSpPr>
                            <a:spPr bwMode="auto">
                              <a:xfrm>
                                <a:off x="2682" y="2544"/>
                                <a:ext cx="16"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75" name="Rectangle 574"/>
                              <a:cNvSpPr>
                                <a:spLocks noChangeArrowheads="1"/>
                              </a:cNvSpPr>
                            </a:nvSpPr>
                            <a:spPr bwMode="auto">
                              <a:xfrm>
                                <a:off x="2682" y="2655"/>
                                <a:ext cx="16"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76" name="Rectangle 575"/>
                              <a:cNvSpPr>
                                <a:spLocks noChangeArrowheads="1"/>
                              </a:cNvSpPr>
                            </a:nvSpPr>
                            <a:spPr bwMode="auto">
                              <a:xfrm>
                                <a:off x="2682" y="2767"/>
                                <a:ext cx="16" cy="63"/>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77" name="Rectangle 576"/>
                              <a:cNvSpPr>
                                <a:spLocks noChangeArrowheads="1"/>
                              </a:cNvSpPr>
                            </a:nvSpPr>
                            <a:spPr bwMode="auto">
                              <a:xfrm>
                                <a:off x="2682" y="2878"/>
                                <a:ext cx="16" cy="63"/>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78" name="Rectangle 577"/>
                              <a:cNvSpPr>
                                <a:spLocks noChangeArrowheads="1"/>
                              </a:cNvSpPr>
                            </a:nvSpPr>
                            <a:spPr bwMode="auto">
                              <a:xfrm>
                                <a:off x="2682" y="2989"/>
                                <a:ext cx="16"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79" name="Rectangle 578"/>
                              <a:cNvSpPr>
                                <a:spLocks noChangeArrowheads="1"/>
                              </a:cNvSpPr>
                            </a:nvSpPr>
                            <a:spPr bwMode="auto">
                              <a:xfrm>
                                <a:off x="2682" y="3100"/>
                                <a:ext cx="16"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0" name="Rectangle 579"/>
                              <a:cNvSpPr>
                                <a:spLocks noChangeArrowheads="1"/>
                              </a:cNvSpPr>
                            </a:nvSpPr>
                            <a:spPr bwMode="auto">
                              <a:xfrm>
                                <a:off x="2682" y="3212"/>
                                <a:ext cx="16" cy="63"/>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1" name="Rectangle 580"/>
                              <a:cNvSpPr>
                                <a:spLocks noChangeArrowheads="1"/>
                              </a:cNvSpPr>
                            </a:nvSpPr>
                            <a:spPr bwMode="auto">
                              <a:xfrm>
                                <a:off x="2682" y="3323"/>
                                <a:ext cx="16"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2" name="Freeform 581"/>
                              <a:cNvSpPr>
                                <a:spLocks/>
                              </a:cNvSpPr>
                            </a:nvSpPr>
                            <a:spPr bwMode="auto">
                              <a:xfrm>
                                <a:off x="2682" y="3434"/>
                                <a:ext cx="24" cy="56"/>
                              </a:xfrm>
                              <a:custGeom>
                                <a:avLst/>
                                <a:gdLst/>
                                <a:ahLst/>
                                <a:cxnLst>
                                  <a:cxn ang="0">
                                    <a:pos x="16" y="0"/>
                                  </a:cxn>
                                  <a:cxn ang="0">
                                    <a:pos x="0" y="0"/>
                                  </a:cxn>
                                  <a:cxn ang="0">
                                    <a:pos x="0" y="48"/>
                                  </a:cxn>
                                  <a:cxn ang="0">
                                    <a:pos x="0" y="56"/>
                                  </a:cxn>
                                  <a:cxn ang="0">
                                    <a:pos x="8" y="56"/>
                                  </a:cxn>
                                  <a:cxn ang="0">
                                    <a:pos x="24" y="56"/>
                                  </a:cxn>
                                  <a:cxn ang="0">
                                    <a:pos x="24" y="40"/>
                                  </a:cxn>
                                  <a:cxn ang="0">
                                    <a:pos x="8" y="40"/>
                                  </a:cxn>
                                  <a:cxn ang="0">
                                    <a:pos x="8" y="48"/>
                                  </a:cxn>
                                  <a:cxn ang="0">
                                    <a:pos x="16" y="48"/>
                                  </a:cxn>
                                  <a:cxn ang="0">
                                    <a:pos x="16" y="0"/>
                                  </a:cxn>
                                </a:cxnLst>
                                <a:rect l="0" t="0" r="r" b="b"/>
                                <a:pathLst>
                                  <a:path w="24" h="56">
                                    <a:moveTo>
                                      <a:pt x="16" y="0"/>
                                    </a:moveTo>
                                    <a:lnTo>
                                      <a:pt x="0" y="0"/>
                                    </a:lnTo>
                                    <a:lnTo>
                                      <a:pt x="0" y="48"/>
                                    </a:lnTo>
                                    <a:lnTo>
                                      <a:pt x="0" y="56"/>
                                    </a:lnTo>
                                    <a:lnTo>
                                      <a:pt x="8" y="56"/>
                                    </a:lnTo>
                                    <a:lnTo>
                                      <a:pt x="24" y="56"/>
                                    </a:lnTo>
                                    <a:lnTo>
                                      <a:pt x="24" y="40"/>
                                    </a:lnTo>
                                    <a:lnTo>
                                      <a:pt x="8" y="40"/>
                                    </a:lnTo>
                                    <a:lnTo>
                                      <a:pt x="8" y="48"/>
                                    </a:lnTo>
                                    <a:lnTo>
                                      <a:pt x="16" y="48"/>
                                    </a:lnTo>
                                    <a:lnTo>
                                      <a:pt x="16" y="0"/>
                                    </a:lnTo>
                                    <a:close/>
                                  </a:path>
                                </a:pathLst>
                              </a:custGeom>
                              <a:solidFill>
                                <a:srgbClr val="FF0066"/>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3" name="Rectangle 582"/>
                              <a:cNvSpPr>
                                <a:spLocks noChangeArrowheads="1"/>
                              </a:cNvSpPr>
                            </a:nvSpPr>
                            <a:spPr bwMode="auto">
                              <a:xfrm>
                                <a:off x="2754" y="3474"/>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4" name="Rectangle 583"/>
                              <a:cNvSpPr>
                                <a:spLocks noChangeArrowheads="1"/>
                              </a:cNvSpPr>
                            </a:nvSpPr>
                            <a:spPr bwMode="auto">
                              <a:xfrm>
                                <a:off x="2865" y="3474"/>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5" name="Rectangle 584"/>
                              <a:cNvSpPr>
                                <a:spLocks noChangeArrowheads="1"/>
                              </a:cNvSpPr>
                            </a:nvSpPr>
                            <a:spPr bwMode="auto">
                              <a:xfrm>
                                <a:off x="2976" y="3474"/>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6" name="Rectangle 585"/>
                              <a:cNvSpPr>
                                <a:spLocks noChangeArrowheads="1"/>
                              </a:cNvSpPr>
                            </a:nvSpPr>
                            <a:spPr bwMode="auto">
                              <a:xfrm>
                                <a:off x="3088" y="3474"/>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7" name="Rectangle 586"/>
                              <a:cNvSpPr>
                                <a:spLocks noChangeArrowheads="1"/>
                              </a:cNvSpPr>
                            </a:nvSpPr>
                            <a:spPr bwMode="auto">
                              <a:xfrm>
                                <a:off x="3199" y="3474"/>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8" name="Rectangle 587"/>
                              <a:cNvSpPr>
                                <a:spLocks noChangeArrowheads="1"/>
                              </a:cNvSpPr>
                            </a:nvSpPr>
                            <a:spPr bwMode="auto">
                              <a:xfrm>
                                <a:off x="3310" y="3474"/>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89" name="Rectangle 588"/>
                              <a:cNvSpPr>
                                <a:spLocks noChangeArrowheads="1"/>
                              </a:cNvSpPr>
                            </a:nvSpPr>
                            <a:spPr bwMode="auto">
                              <a:xfrm>
                                <a:off x="3422" y="3474"/>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0" name="Rectangle 589"/>
                              <a:cNvSpPr>
                                <a:spLocks noChangeArrowheads="1"/>
                              </a:cNvSpPr>
                            </a:nvSpPr>
                            <a:spPr bwMode="auto">
                              <a:xfrm>
                                <a:off x="3533" y="3474"/>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1" name="Rectangle 590"/>
                              <a:cNvSpPr>
                                <a:spLocks noChangeArrowheads="1"/>
                              </a:cNvSpPr>
                            </a:nvSpPr>
                            <a:spPr bwMode="auto">
                              <a:xfrm>
                                <a:off x="3644" y="3474"/>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2" name="Rectangle 591"/>
                              <a:cNvSpPr>
                                <a:spLocks noChangeArrowheads="1"/>
                              </a:cNvSpPr>
                            </a:nvSpPr>
                            <a:spPr bwMode="auto">
                              <a:xfrm>
                                <a:off x="3756" y="3474"/>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3" name="Rectangle 592"/>
                              <a:cNvSpPr>
                                <a:spLocks noChangeArrowheads="1"/>
                              </a:cNvSpPr>
                            </a:nvSpPr>
                            <a:spPr bwMode="auto">
                              <a:xfrm>
                                <a:off x="3867" y="3474"/>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4" name="Rectangle 593"/>
                              <a:cNvSpPr>
                                <a:spLocks noChangeArrowheads="1"/>
                              </a:cNvSpPr>
                            </a:nvSpPr>
                            <a:spPr bwMode="auto">
                              <a:xfrm>
                                <a:off x="3978" y="3474"/>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5" name="Rectangle 594"/>
                              <a:cNvSpPr>
                                <a:spLocks noChangeArrowheads="1"/>
                              </a:cNvSpPr>
                            </a:nvSpPr>
                            <a:spPr bwMode="auto">
                              <a:xfrm>
                                <a:off x="4090" y="3474"/>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6" name="Rectangle 595"/>
                              <a:cNvSpPr>
                                <a:spLocks noChangeArrowheads="1"/>
                              </a:cNvSpPr>
                            </a:nvSpPr>
                            <a:spPr bwMode="auto">
                              <a:xfrm>
                                <a:off x="4201" y="3474"/>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7" name="Rectangle 596"/>
                              <a:cNvSpPr>
                                <a:spLocks noChangeArrowheads="1"/>
                              </a:cNvSpPr>
                            </a:nvSpPr>
                            <a:spPr bwMode="auto">
                              <a:xfrm>
                                <a:off x="4261" y="3375"/>
                                <a:ext cx="15" cy="63"/>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8" name="Rectangle 597"/>
                              <a:cNvSpPr>
                                <a:spLocks noChangeArrowheads="1"/>
                              </a:cNvSpPr>
                            </a:nvSpPr>
                            <a:spPr bwMode="auto">
                              <a:xfrm>
                                <a:off x="4261" y="3263"/>
                                <a:ext cx="15"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99" name="Rectangle 598"/>
                              <a:cNvSpPr>
                                <a:spLocks noChangeArrowheads="1"/>
                              </a:cNvSpPr>
                            </a:nvSpPr>
                            <a:spPr bwMode="auto">
                              <a:xfrm>
                                <a:off x="4261" y="3152"/>
                                <a:ext cx="15"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0" name="Rectangle 599"/>
                              <a:cNvSpPr>
                                <a:spLocks noChangeArrowheads="1"/>
                              </a:cNvSpPr>
                            </a:nvSpPr>
                            <a:spPr bwMode="auto">
                              <a:xfrm>
                                <a:off x="4261" y="3041"/>
                                <a:ext cx="15" cy="63"/>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1" name="Rectangle 600"/>
                              <a:cNvSpPr>
                                <a:spLocks noChangeArrowheads="1"/>
                              </a:cNvSpPr>
                            </a:nvSpPr>
                            <a:spPr bwMode="auto">
                              <a:xfrm>
                                <a:off x="4261" y="2930"/>
                                <a:ext cx="15" cy="63"/>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2" name="Rectangle 601"/>
                              <a:cNvSpPr>
                                <a:spLocks noChangeArrowheads="1"/>
                              </a:cNvSpPr>
                            </a:nvSpPr>
                            <a:spPr bwMode="auto">
                              <a:xfrm>
                                <a:off x="4261" y="2818"/>
                                <a:ext cx="15"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3" name="Rectangle 602"/>
                              <a:cNvSpPr>
                                <a:spLocks noChangeArrowheads="1"/>
                              </a:cNvSpPr>
                            </a:nvSpPr>
                            <a:spPr bwMode="auto">
                              <a:xfrm>
                                <a:off x="4261" y="2707"/>
                                <a:ext cx="15"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4" name="Rectangle 603"/>
                              <a:cNvSpPr>
                                <a:spLocks noChangeArrowheads="1"/>
                              </a:cNvSpPr>
                            </a:nvSpPr>
                            <a:spPr bwMode="auto">
                              <a:xfrm>
                                <a:off x="4261" y="2596"/>
                                <a:ext cx="15" cy="63"/>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5" name="Rectangle 604"/>
                              <a:cNvSpPr>
                                <a:spLocks noChangeArrowheads="1"/>
                              </a:cNvSpPr>
                            </a:nvSpPr>
                            <a:spPr bwMode="auto">
                              <a:xfrm>
                                <a:off x="4261" y="2484"/>
                                <a:ext cx="15" cy="64"/>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6" name="Freeform 605"/>
                              <a:cNvSpPr>
                                <a:spLocks/>
                              </a:cNvSpPr>
                            </a:nvSpPr>
                            <a:spPr bwMode="auto">
                              <a:xfrm>
                                <a:off x="4209" y="2425"/>
                                <a:ext cx="67" cy="16"/>
                              </a:xfrm>
                              <a:custGeom>
                                <a:avLst/>
                                <a:gdLst/>
                                <a:ahLst/>
                                <a:cxnLst>
                                  <a:cxn ang="0">
                                    <a:pos x="52" y="12"/>
                                  </a:cxn>
                                  <a:cxn ang="0">
                                    <a:pos x="67" y="12"/>
                                  </a:cxn>
                                  <a:cxn ang="0">
                                    <a:pos x="67" y="8"/>
                                  </a:cxn>
                                  <a:cxn ang="0">
                                    <a:pos x="67" y="0"/>
                                  </a:cxn>
                                  <a:cxn ang="0">
                                    <a:pos x="59" y="0"/>
                                  </a:cxn>
                                  <a:cxn ang="0">
                                    <a:pos x="0" y="0"/>
                                  </a:cxn>
                                  <a:cxn ang="0">
                                    <a:pos x="0" y="16"/>
                                  </a:cxn>
                                  <a:cxn ang="0">
                                    <a:pos x="59" y="16"/>
                                  </a:cxn>
                                  <a:cxn ang="0">
                                    <a:pos x="59" y="8"/>
                                  </a:cxn>
                                  <a:cxn ang="0">
                                    <a:pos x="52" y="8"/>
                                  </a:cxn>
                                  <a:cxn ang="0">
                                    <a:pos x="52" y="12"/>
                                  </a:cxn>
                                </a:cxnLst>
                                <a:rect l="0" t="0" r="r" b="b"/>
                                <a:pathLst>
                                  <a:path w="67" h="16">
                                    <a:moveTo>
                                      <a:pt x="52" y="12"/>
                                    </a:moveTo>
                                    <a:lnTo>
                                      <a:pt x="67" y="12"/>
                                    </a:lnTo>
                                    <a:lnTo>
                                      <a:pt x="67" y="8"/>
                                    </a:lnTo>
                                    <a:lnTo>
                                      <a:pt x="67" y="0"/>
                                    </a:lnTo>
                                    <a:lnTo>
                                      <a:pt x="59" y="0"/>
                                    </a:lnTo>
                                    <a:lnTo>
                                      <a:pt x="0" y="0"/>
                                    </a:lnTo>
                                    <a:lnTo>
                                      <a:pt x="0" y="16"/>
                                    </a:lnTo>
                                    <a:lnTo>
                                      <a:pt x="59" y="16"/>
                                    </a:lnTo>
                                    <a:lnTo>
                                      <a:pt x="59" y="8"/>
                                    </a:lnTo>
                                    <a:lnTo>
                                      <a:pt x="52" y="8"/>
                                    </a:lnTo>
                                    <a:lnTo>
                                      <a:pt x="52" y="12"/>
                                    </a:lnTo>
                                    <a:close/>
                                  </a:path>
                                </a:pathLst>
                              </a:custGeom>
                              <a:solidFill>
                                <a:srgbClr val="FF0066"/>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7" name="Rectangle 606"/>
                              <a:cNvSpPr>
                                <a:spLocks noChangeArrowheads="1"/>
                              </a:cNvSpPr>
                            </a:nvSpPr>
                            <a:spPr bwMode="auto">
                              <a:xfrm>
                                <a:off x="4098" y="2425"/>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8" name="Rectangle 607"/>
                              <a:cNvSpPr>
                                <a:spLocks noChangeArrowheads="1"/>
                              </a:cNvSpPr>
                            </a:nvSpPr>
                            <a:spPr bwMode="auto">
                              <a:xfrm>
                                <a:off x="3986" y="2425"/>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09" name="Rectangle 608"/>
                              <a:cNvSpPr>
                                <a:spLocks noChangeArrowheads="1"/>
                              </a:cNvSpPr>
                            </a:nvSpPr>
                            <a:spPr bwMode="auto">
                              <a:xfrm>
                                <a:off x="3875" y="2425"/>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0" name="Rectangle 609"/>
                              <a:cNvSpPr>
                                <a:spLocks noChangeArrowheads="1"/>
                              </a:cNvSpPr>
                            </a:nvSpPr>
                            <a:spPr bwMode="auto">
                              <a:xfrm>
                                <a:off x="3764" y="2425"/>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1" name="Rectangle 610"/>
                              <a:cNvSpPr>
                                <a:spLocks noChangeArrowheads="1"/>
                              </a:cNvSpPr>
                            </a:nvSpPr>
                            <a:spPr bwMode="auto">
                              <a:xfrm>
                                <a:off x="3652" y="2425"/>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2" name="Rectangle 611"/>
                              <a:cNvSpPr>
                                <a:spLocks noChangeArrowheads="1"/>
                              </a:cNvSpPr>
                            </a:nvSpPr>
                            <a:spPr bwMode="auto">
                              <a:xfrm>
                                <a:off x="3541" y="2425"/>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3" name="Rectangle 612"/>
                              <a:cNvSpPr>
                                <a:spLocks noChangeArrowheads="1"/>
                              </a:cNvSpPr>
                            </a:nvSpPr>
                            <a:spPr bwMode="auto">
                              <a:xfrm>
                                <a:off x="3430" y="2425"/>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4" name="Rectangle 613"/>
                              <a:cNvSpPr>
                                <a:spLocks noChangeArrowheads="1"/>
                              </a:cNvSpPr>
                            </a:nvSpPr>
                            <a:spPr bwMode="auto">
                              <a:xfrm>
                                <a:off x="3318" y="2425"/>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5" name="Rectangle 614"/>
                              <a:cNvSpPr>
                                <a:spLocks noChangeArrowheads="1"/>
                              </a:cNvSpPr>
                            </a:nvSpPr>
                            <a:spPr bwMode="auto">
                              <a:xfrm>
                                <a:off x="3207" y="2425"/>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6" name="Rectangle 615"/>
                              <a:cNvSpPr>
                                <a:spLocks noChangeArrowheads="1"/>
                              </a:cNvSpPr>
                            </a:nvSpPr>
                            <a:spPr bwMode="auto">
                              <a:xfrm>
                                <a:off x="3096" y="2425"/>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7" name="Rectangle 616"/>
                              <a:cNvSpPr>
                                <a:spLocks noChangeArrowheads="1"/>
                              </a:cNvSpPr>
                            </a:nvSpPr>
                            <a:spPr bwMode="auto">
                              <a:xfrm>
                                <a:off x="2984" y="2425"/>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8" name="Rectangle 617"/>
                              <a:cNvSpPr>
                                <a:spLocks noChangeArrowheads="1"/>
                              </a:cNvSpPr>
                            </a:nvSpPr>
                            <a:spPr bwMode="auto">
                              <a:xfrm>
                                <a:off x="2873" y="2425"/>
                                <a:ext cx="64"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619" name="Rectangle 618"/>
                              <a:cNvSpPr>
                                <a:spLocks noChangeArrowheads="1"/>
                              </a:cNvSpPr>
                            </a:nvSpPr>
                            <a:spPr bwMode="auto">
                              <a:xfrm>
                                <a:off x="2762" y="2425"/>
                                <a:ext cx="63" cy="16"/>
                              </a:xfrm>
                              <a:prstGeom prst="rect">
                                <a:avLst/>
                              </a:prstGeom>
                              <a:solidFill>
                                <a:srgbClr val="FF0066"/>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491" name="Rectangle 490"/>
                            <a:cNvSpPr>
                              <a:spLocks noChangeArrowheads="1"/>
                            </a:cNvSpPr>
                          </a:nvSpPr>
                          <a:spPr bwMode="auto">
                            <a:xfrm>
                              <a:off x="3688" y="2337"/>
                              <a:ext cx="692" cy="139"/>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92" name="Rectangle 491"/>
                            <a:cNvSpPr>
                              <a:spLocks noChangeArrowheads="1"/>
                            </a:cNvSpPr>
                          </a:nvSpPr>
                          <a:spPr bwMode="auto">
                            <a:xfrm>
                              <a:off x="3728" y="2364"/>
                              <a:ext cx="24"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493" name="Rectangle 492"/>
                            <a:cNvSpPr>
                              <a:spLocks noChangeArrowheads="1"/>
                            </a:cNvSpPr>
                          </a:nvSpPr>
                          <a:spPr bwMode="auto">
                            <a:xfrm>
                              <a:off x="3755" y="2364"/>
                              <a:ext cx="486"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Power Sub Sys.)</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494" name="Rectangle 493"/>
                            <a:cNvSpPr>
                              <a:spLocks noChangeArrowheads="1"/>
                            </a:cNvSpPr>
                          </a:nvSpPr>
                          <a:spPr bwMode="auto">
                            <a:xfrm>
                              <a:off x="2996" y="3228"/>
                              <a:ext cx="1078" cy="194"/>
                            </a:xfrm>
                            <a:prstGeom prst="rect">
                              <a:avLst/>
                            </a:prstGeom>
                            <a:noFill/>
                            <a:ln w="6350">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95" name="Rectangle 494"/>
                            <a:cNvSpPr>
                              <a:spLocks noChangeArrowheads="1"/>
                            </a:cNvSpPr>
                          </a:nvSpPr>
                          <a:spPr bwMode="auto">
                            <a:xfrm>
                              <a:off x="3039" y="3303"/>
                              <a:ext cx="910" cy="84"/>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Battery Charger IC Reset Signal</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496" name="Rectangle 495"/>
                            <a:cNvSpPr>
                              <a:spLocks noChangeArrowheads="1"/>
                            </a:cNvSpPr>
                          </a:nvSpPr>
                          <a:spPr bwMode="auto">
                            <a:xfrm>
                              <a:off x="4001" y="3259"/>
                              <a:ext cx="28"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 </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497" name="Rectangle 496"/>
                            <a:cNvSpPr>
                              <a:spLocks noChangeArrowheads="1"/>
                            </a:cNvSpPr>
                          </a:nvSpPr>
                          <a:spPr bwMode="auto">
                            <a:xfrm>
                              <a:off x="3688" y="2528"/>
                              <a:ext cx="437" cy="127"/>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98" name="Rectangle 497"/>
                            <a:cNvSpPr>
                              <a:spLocks noChangeArrowheads="1"/>
                            </a:cNvSpPr>
                          </a:nvSpPr>
                          <a:spPr bwMode="auto">
                            <a:xfrm>
                              <a:off x="3728" y="2551"/>
                              <a:ext cx="343"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SEL Detect</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499" name="Freeform 498"/>
                            <a:cNvSpPr>
                              <a:spLocks/>
                            </a:cNvSpPr>
                          </a:nvSpPr>
                          <a:spPr bwMode="auto">
                            <a:xfrm>
                              <a:off x="3537" y="2464"/>
                              <a:ext cx="191" cy="148"/>
                            </a:xfrm>
                            <a:custGeom>
                              <a:avLst/>
                              <a:gdLst/>
                              <a:ahLst/>
                              <a:cxnLst>
                                <a:cxn ang="0">
                                  <a:pos x="95" y="0"/>
                                </a:cxn>
                                <a:cxn ang="0">
                                  <a:pos x="191" y="148"/>
                                </a:cxn>
                                <a:cxn ang="0">
                                  <a:pos x="0" y="148"/>
                                </a:cxn>
                                <a:cxn ang="0">
                                  <a:pos x="95" y="0"/>
                                </a:cxn>
                              </a:cxnLst>
                              <a:rect l="0" t="0" r="r" b="b"/>
                              <a:pathLst>
                                <a:path w="191" h="148">
                                  <a:moveTo>
                                    <a:pt x="95" y="0"/>
                                  </a:moveTo>
                                  <a:lnTo>
                                    <a:pt x="191" y="148"/>
                                  </a:lnTo>
                                  <a:lnTo>
                                    <a:pt x="0" y="148"/>
                                  </a:lnTo>
                                  <a:lnTo>
                                    <a:pt x="95" y="0"/>
                                  </a:lnTo>
                                  <a:close/>
                                </a:path>
                              </a:pathLst>
                            </a:custGeom>
                            <a:solidFill>
                              <a:srgbClr val="FFFF99"/>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00" name="Line 185"/>
                            <a:cNvSpPr>
                              <a:spLocks noChangeShapeType="1"/>
                            </a:cNvSpPr>
                          </a:nvSpPr>
                          <a:spPr bwMode="auto">
                            <a:xfrm flipH="1">
                              <a:off x="3461" y="2878"/>
                              <a:ext cx="100"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111" name="Group 500"/>
                            <a:cNvGrpSpPr>
                              <a:grpSpLocks/>
                            </a:cNvGrpSpPr>
                          </a:nvGrpSpPr>
                          <a:grpSpPr bwMode="auto">
                            <a:xfrm>
                              <a:off x="3275" y="2794"/>
                              <a:ext cx="186" cy="72"/>
                              <a:chOff x="3275" y="2794"/>
                              <a:chExt cx="186" cy="72"/>
                            </a:xfrm>
                          </a:grpSpPr>
                          <a:sp>
                            <a:nvSpPr>
                              <a:cNvPr id="567" name="Rectangle 566"/>
                              <a:cNvSpPr>
                                <a:spLocks noChangeArrowheads="1"/>
                              </a:cNvSpPr>
                            </a:nvSpPr>
                            <a:spPr bwMode="auto">
                              <a:xfrm>
                                <a:off x="3294" y="2794"/>
                                <a:ext cx="148" cy="72"/>
                              </a:xfrm>
                              <a:prstGeom prst="rect">
                                <a:avLst/>
                              </a:prstGeom>
                              <a:solidFill>
                                <a:srgbClr val="FFFF99"/>
                              </a:solidFill>
                              <a:ln w="6350">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68" name="Oval 567"/>
                              <a:cNvSpPr>
                                <a:spLocks noChangeArrowheads="1"/>
                              </a:cNvSpPr>
                            </a:nvSpPr>
                            <a:spPr bwMode="auto">
                              <a:xfrm>
                                <a:off x="3402" y="2830"/>
                                <a:ext cx="20" cy="20"/>
                              </a:xfrm>
                              <a:prstGeom prst="ellipse">
                                <a:avLst/>
                              </a:prstGeom>
                              <a:solidFill>
                                <a:srgbClr val="FFFF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69" name="Oval 568"/>
                              <a:cNvSpPr>
                                <a:spLocks noChangeArrowheads="1"/>
                              </a:cNvSpPr>
                            </a:nvSpPr>
                            <a:spPr bwMode="auto">
                              <a:xfrm>
                                <a:off x="3318" y="2830"/>
                                <a:ext cx="20" cy="20"/>
                              </a:xfrm>
                              <a:prstGeom prst="ellipse">
                                <a:avLst/>
                              </a:prstGeom>
                              <a:solidFill>
                                <a:srgbClr val="FFFF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70" name="Line 181"/>
                              <a:cNvSpPr>
                                <a:spLocks noChangeShapeType="1"/>
                              </a:cNvSpPr>
                            </a:nvSpPr>
                            <a:spPr bwMode="auto">
                              <a:xfrm flipH="1" flipV="1">
                                <a:off x="3338" y="2814"/>
                                <a:ext cx="60" cy="1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71" name="Line 180"/>
                              <a:cNvSpPr>
                                <a:spLocks noChangeShapeType="1"/>
                              </a:cNvSpPr>
                            </a:nvSpPr>
                            <a:spPr bwMode="auto">
                              <a:xfrm flipH="1">
                                <a:off x="3422" y="2838"/>
                                <a:ext cx="39" cy="4"/>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72" name="Line 179"/>
                              <a:cNvSpPr>
                                <a:spLocks noChangeShapeType="1"/>
                              </a:cNvSpPr>
                            </a:nvSpPr>
                            <a:spPr bwMode="auto">
                              <a:xfrm flipH="1">
                                <a:off x="3275" y="2838"/>
                                <a:ext cx="39" cy="4"/>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grpSp>
                          <a:nvGrpSpPr>
                            <a:cNvPr id="112" name="Group 501"/>
                            <a:cNvGrpSpPr>
                              <a:grpSpLocks/>
                            </a:cNvGrpSpPr>
                          </a:nvGrpSpPr>
                          <a:grpSpPr bwMode="auto">
                            <a:xfrm>
                              <a:off x="3275" y="2878"/>
                              <a:ext cx="186" cy="75"/>
                              <a:chOff x="3275" y="2878"/>
                              <a:chExt cx="186" cy="75"/>
                            </a:xfrm>
                          </a:grpSpPr>
                          <a:sp>
                            <a:nvSpPr>
                              <a:cNvPr id="561" name="Rectangle 560"/>
                              <a:cNvSpPr>
                                <a:spLocks noChangeArrowheads="1"/>
                              </a:cNvSpPr>
                            </a:nvSpPr>
                            <a:spPr bwMode="auto">
                              <a:xfrm>
                                <a:off x="3294" y="2878"/>
                                <a:ext cx="148" cy="75"/>
                              </a:xfrm>
                              <a:prstGeom prst="rect">
                                <a:avLst/>
                              </a:prstGeom>
                              <a:solidFill>
                                <a:srgbClr val="FFFF99"/>
                              </a:solidFill>
                              <a:ln w="6350">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62" name="Oval 561"/>
                              <a:cNvSpPr>
                                <a:spLocks noChangeArrowheads="1"/>
                              </a:cNvSpPr>
                            </a:nvSpPr>
                            <a:spPr bwMode="auto">
                              <a:xfrm>
                                <a:off x="3402" y="2918"/>
                                <a:ext cx="20" cy="15"/>
                              </a:xfrm>
                              <a:prstGeom prst="ellipse">
                                <a:avLst/>
                              </a:prstGeom>
                              <a:solidFill>
                                <a:srgbClr val="FFFF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63" name="Oval 562"/>
                              <a:cNvSpPr>
                                <a:spLocks noChangeArrowheads="1"/>
                              </a:cNvSpPr>
                            </a:nvSpPr>
                            <a:spPr bwMode="auto">
                              <a:xfrm>
                                <a:off x="3318" y="2918"/>
                                <a:ext cx="20" cy="15"/>
                              </a:xfrm>
                              <a:prstGeom prst="ellipse">
                                <a:avLst/>
                              </a:prstGeom>
                              <a:solidFill>
                                <a:srgbClr val="FFFF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64" name="Line 174"/>
                              <a:cNvSpPr>
                                <a:spLocks noChangeShapeType="1"/>
                              </a:cNvSpPr>
                            </a:nvSpPr>
                            <a:spPr bwMode="auto">
                              <a:xfrm flipH="1" flipV="1">
                                <a:off x="3338" y="2898"/>
                                <a:ext cx="60" cy="1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65" name="Line 173"/>
                              <a:cNvSpPr>
                                <a:spLocks noChangeShapeType="1"/>
                              </a:cNvSpPr>
                            </a:nvSpPr>
                            <a:spPr bwMode="auto">
                              <a:xfrm flipH="1">
                                <a:off x="3422" y="2926"/>
                                <a:ext cx="3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66" name="Line 172"/>
                              <a:cNvSpPr>
                                <a:spLocks noChangeShapeType="1"/>
                              </a:cNvSpPr>
                            </a:nvSpPr>
                            <a:spPr bwMode="auto">
                              <a:xfrm flipH="1">
                                <a:off x="3275" y="2926"/>
                                <a:ext cx="3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503" name="Line 170"/>
                            <a:cNvSpPr>
                              <a:spLocks noChangeShapeType="1"/>
                            </a:cNvSpPr>
                          </a:nvSpPr>
                          <a:spPr bwMode="auto">
                            <a:xfrm>
                              <a:off x="3461" y="2842"/>
                              <a:ext cx="1" cy="84"/>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04" name="Line 169"/>
                            <a:cNvSpPr>
                              <a:spLocks noChangeShapeType="1"/>
                            </a:cNvSpPr>
                          </a:nvSpPr>
                          <a:spPr bwMode="auto">
                            <a:xfrm>
                              <a:off x="3275" y="2838"/>
                              <a:ext cx="1" cy="92"/>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115" name="Group 504"/>
                            <a:cNvGrpSpPr>
                              <a:grpSpLocks/>
                            </a:cNvGrpSpPr>
                          </a:nvGrpSpPr>
                          <a:grpSpPr bwMode="auto">
                            <a:xfrm>
                              <a:off x="3553" y="2814"/>
                              <a:ext cx="211" cy="36"/>
                              <a:chOff x="3553" y="2814"/>
                              <a:chExt cx="211" cy="36"/>
                            </a:xfrm>
                          </a:grpSpPr>
                          <a:sp>
                            <a:nvSpPr>
                              <a:cNvPr id="551" name="Line 168"/>
                              <a:cNvSpPr>
                                <a:spLocks noChangeShapeType="1"/>
                              </a:cNvSpPr>
                            </a:nvSpPr>
                            <a:spPr bwMode="auto">
                              <a:xfrm flipV="1">
                                <a:off x="3601" y="2814"/>
                                <a:ext cx="15" cy="28"/>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52" name="Line 167"/>
                              <a:cNvSpPr>
                                <a:spLocks noChangeShapeType="1"/>
                              </a:cNvSpPr>
                            </a:nvSpPr>
                            <a:spPr bwMode="auto">
                              <a:xfrm>
                                <a:off x="3616" y="2814"/>
                                <a:ext cx="12" cy="3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53" name="Line 166"/>
                              <a:cNvSpPr>
                                <a:spLocks noChangeShapeType="1"/>
                              </a:cNvSpPr>
                            </a:nvSpPr>
                            <a:spPr bwMode="auto">
                              <a:xfrm flipV="1">
                                <a:off x="3628" y="2814"/>
                                <a:ext cx="12" cy="3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54" name="Line 165"/>
                              <a:cNvSpPr>
                                <a:spLocks noChangeShapeType="1"/>
                              </a:cNvSpPr>
                            </a:nvSpPr>
                            <a:spPr bwMode="auto">
                              <a:xfrm>
                                <a:off x="3640" y="2814"/>
                                <a:ext cx="12" cy="3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55" name="Line 164"/>
                              <a:cNvSpPr>
                                <a:spLocks noChangeShapeType="1"/>
                              </a:cNvSpPr>
                            </a:nvSpPr>
                            <a:spPr bwMode="auto">
                              <a:xfrm flipV="1">
                                <a:off x="3652" y="2814"/>
                                <a:ext cx="12" cy="3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56" name="Line 163"/>
                              <a:cNvSpPr>
                                <a:spLocks noChangeShapeType="1"/>
                              </a:cNvSpPr>
                            </a:nvSpPr>
                            <a:spPr bwMode="auto">
                              <a:xfrm>
                                <a:off x="3664" y="2814"/>
                                <a:ext cx="12" cy="3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57" name="Line 162"/>
                              <a:cNvSpPr>
                                <a:spLocks noChangeShapeType="1"/>
                              </a:cNvSpPr>
                            </a:nvSpPr>
                            <a:spPr bwMode="auto">
                              <a:xfrm flipV="1">
                                <a:off x="3676" y="2814"/>
                                <a:ext cx="12" cy="3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58" name="Line 161"/>
                              <a:cNvSpPr>
                                <a:spLocks noChangeShapeType="1"/>
                              </a:cNvSpPr>
                            </a:nvSpPr>
                            <a:spPr bwMode="auto">
                              <a:xfrm>
                                <a:off x="3688" y="2814"/>
                                <a:ext cx="12" cy="28"/>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59" name="Line 160"/>
                              <a:cNvSpPr>
                                <a:spLocks noChangeShapeType="1"/>
                              </a:cNvSpPr>
                            </a:nvSpPr>
                            <a:spPr bwMode="auto">
                              <a:xfrm>
                                <a:off x="3553" y="2842"/>
                                <a:ext cx="52"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60" name="Line 159"/>
                              <a:cNvSpPr>
                                <a:spLocks noChangeShapeType="1"/>
                              </a:cNvSpPr>
                            </a:nvSpPr>
                            <a:spPr bwMode="auto">
                              <a:xfrm>
                                <a:off x="3700" y="2842"/>
                                <a:ext cx="64"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506" name="Line 157"/>
                            <a:cNvSpPr>
                              <a:spLocks noChangeShapeType="1"/>
                            </a:cNvSpPr>
                          </a:nvSpPr>
                          <a:spPr bwMode="auto">
                            <a:xfrm>
                              <a:off x="3752" y="2846"/>
                              <a:ext cx="1" cy="95"/>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07" name="Line 156"/>
                            <a:cNvSpPr>
                              <a:spLocks noChangeShapeType="1"/>
                            </a:cNvSpPr>
                          </a:nvSpPr>
                          <a:spPr bwMode="auto">
                            <a:xfrm>
                              <a:off x="3561" y="2846"/>
                              <a:ext cx="1" cy="95"/>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118" name="Group 507"/>
                            <a:cNvGrpSpPr>
                              <a:grpSpLocks/>
                            </a:cNvGrpSpPr>
                          </a:nvGrpSpPr>
                          <a:grpSpPr bwMode="auto">
                            <a:xfrm>
                              <a:off x="3561" y="2910"/>
                              <a:ext cx="207" cy="35"/>
                              <a:chOff x="3561" y="2910"/>
                              <a:chExt cx="207" cy="35"/>
                            </a:xfrm>
                          </a:grpSpPr>
                          <a:sp>
                            <a:nvSpPr>
                              <a:cNvPr id="541" name="Line 155"/>
                              <a:cNvSpPr>
                                <a:spLocks noChangeShapeType="1"/>
                              </a:cNvSpPr>
                            </a:nvSpPr>
                            <a:spPr bwMode="auto">
                              <a:xfrm flipV="1">
                                <a:off x="3609" y="2910"/>
                                <a:ext cx="11" cy="27"/>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42" name="Line 154"/>
                              <a:cNvSpPr>
                                <a:spLocks noChangeShapeType="1"/>
                              </a:cNvSpPr>
                            </a:nvSpPr>
                            <a:spPr bwMode="auto">
                              <a:xfrm>
                                <a:off x="3620" y="2910"/>
                                <a:ext cx="12" cy="35"/>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43" name="Line 153"/>
                              <a:cNvSpPr>
                                <a:spLocks noChangeShapeType="1"/>
                              </a:cNvSpPr>
                            </a:nvSpPr>
                            <a:spPr bwMode="auto">
                              <a:xfrm flipV="1">
                                <a:off x="3632" y="2910"/>
                                <a:ext cx="12" cy="35"/>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44" name="Line 152"/>
                              <a:cNvSpPr>
                                <a:spLocks noChangeShapeType="1"/>
                              </a:cNvSpPr>
                            </a:nvSpPr>
                            <a:spPr bwMode="auto">
                              <a:xfrm>
                                <a:off x="3648" y="2910"/>
                                <a:ext cx="12" cy="35"/>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45" name="Line 151"/>
                              <a:cNvSpPr>
                                <a:spLocks noChangeShapeType="1"/>
                              </a:cNvSpPr>
                            </a:nvSpPr>
                            <a:spPr bwMode="auto">
                              <a:xfrm flipV="1">
                                <a:off x="3660" y="2910"/>
                                <a:ext cx="12" cy="35"/>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46" name="Line 150"/>
                              <a:cNvSpPr>
                                <a:spLocks noChangeShapeType="1"/>
                              </a:cNvSpPr>
                            </a:nvSpPr>
                            <a:spPr bwMode="auto">
                              <a:xfrm>
                                <a:off x="3672" y="2910"/>
                                <a:ext cx="12" cy="35"/>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47" name="Line 149"/>
                              <a:cNvSpPr>
                                <a:spLocks noChangeShapeType="1"/>
                              </a:cNvSpPr>
                            </a:nvSpPr>
                            <a:spPr bwMode="auto">
                              <a:xfrm flipV="1">
                                <a:off x="3684" y="2910"/>
                                <a:ext cx="12" cy="35"/>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48" name="Line 148"/>
                              <a:cNvSpPr>
                                <a:spLocks noChangeShapeType="1"/>
                              </a:cNvSpPr>
                            </a:nvSpPr>
                            <a:spPr bwMode="auto">
                              <a:xfrm>
                                <a:off x="3696" y="2910"/>
                                <a:ext cx="12" cy="27"/>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49" name="Line 147"/>
                              <a:cNvSpPr>
                                <a:spLocks noChangeShapeType="1"/>
                              </a:cNvSpPr>
                            </a:nvSpPr>
                            <a:spPr bwMode="auto">
                              <a:xfrm>
                                <a:off x="3561" y="2937"/>
                                <a:ext cx="48"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50" name="Line 146"/>
                              <a:cNvSpPr>
                                <a:spLocks noChangeShapeType="1"/>
                              </a:cNvSpPr>
                            </a:nvSpPr>
                            <a:spPr bwMode="auto">
                              <a:xfrm>
                                <a:off x="3708" y="2937"/>
                                <a:ext cx="60"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509" name="Line 144"/>
                            <a:cNvSpPr>
                              <a:spLocks noChangeShapeType="1"/>
                            </a:cNvSpPr>
                          </a:nvSpPr>
                          <a:spPr bwMode="auto">
                            <a:xfrm flipH="1">
                              <a:off x="3752" y="2878"/>
                              <a:ext cx="31"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120" name="Group 509"/>
                            <a:cNvGrpSpPr>
                              <a:grpSpLocks/>
                            </a:cNvGrpSpPr>
                          </a:nvGrpSpPr>
                          <a:grpSpPr bwMode="auto">
                            <a:xfrm>
                              <a:off x="2702" y="2719"/>
                              <a:ext cx="481" cy="203"/>
                              <a:chOff x="2702" y="2719"/>
                              <a:chExt cx="481" cy="203"/>
                            </a:xfrm>
                          </a:grpSpPr>
                          <a:sp>
                            <a:nvSpPr>
                              <a:cNvPr id="538" name="Rectangle 537"/>
                              <a:cNvSpPr>
                                <a:spLocks noChangeArrowheads="1"/>
                              </a:cNvSpPr>
                            </a:nvSpPr>
                            <a:spPr bwMode="auto">
                              <a:xfrm>
                                <a:off x="2702" y="2719"/>
                                <a:ext cx="481" cy="127"/>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39" name="Rectangle 538"/>
                              <a:cNvSpPr>
                                <a:spLocks noChangeArrowheads="1"/>
                              </a:cNvSpPr>
                            </a:nvSpPr>
                            <a:spPr bwMode="auto">
                              <a:xfrm>
                                <a:off x="2744" y="2742"/>
                                <a:ext cx="382"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C-DCDC 5V</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540" name="Freeform 539"/>
                              <a:cNvSpPr>
                                <a:spLocks/>
                              </a:cNvSpPr>
                            </a:nvSpPr>
                            <a:spPr bwMode="auto">
                              <a:xfrm>
                                <a:off x="2893" y="2858"/>
                                <a:ext cx="286" cy="64"/>
                              </a:xfrm>
                              <a:custGeom>
                                <a:avLst/>
                                <a:gdLst/>
                                <a:ahLst/>
                                <a:cxnLst>
                                  <a:cxn ang="0">
                                    <a:pos x="215" y="0"/>
                                  </a:cxn>
                                  <a:cxn ang="0">
                                    <a:pos x="0" y="0"/>
                                  </a:cxn>
                                  <a:cxn ang="0">
                                    <a:pos x="0" y="64"/>
                                  </a:cxn>
                                  <a:cxn ang="0">
                                    <a:pos x="215" y="64"/>
                                  </a:cxn>
                                  <a:cxn ang="0">
                                    <a:pos x="286" y="32"/>
                                  </a:cxn>
                                  <a:cxn ang="0">
                                    <a:pos x="215" y="0"/>
                                  </a:cxn>
                                </a:cxnLst>
                                <a:rect l="0" t="0" r="r" b="b"/>
                                <a:pathLst>
                                  <a:path w="286" h="64">
                                    <a:moveTo>
                                      <a:pt x="215" y="0"/>
                                    </a:moveTo>
                                    <a:lnTo>
                                      <a:pt x="0" y="0"/>
                                    </a:lnTo>
                                    <a:lnTo>
                                      <a:pt x="0" y="64"/>
                                    </a:lnTo>
                                    <a:lnTo>
                                      <a:pt x="215" y="64"/>
                                    </a:lnTo>
                                    <a:lnTo>
                                      <a:pt x="286" y="32"/>
                                    </a:lnTo>
                                    <a:lnTo>
                                      <a:pt x="215" y="0"/>
                                    </a:lnTo>
                                    <a:close/>
                                  </a:path>
                                </a:pathLst>
                              </a:custGeom>
                              <a:solidFill>
                                <a:srgbClr val="FF0000"/>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grpSp>
                          <a:nvGrpSpPr>
                            <a:cNvPr id="121" name="Group 510"/>
                            <a:cNvGrpSpPr>
                              <a:grpSpLocks/>
                            </a:cNvGrpSpPr>
                          </a:nvGrpSpPr>
                          <a:grpSpPr bwMode="auto">
                            <a:xfrm>
                              <a:off x="4002" y="2790"/>
                              <a:ext cx="422" cy="239"/>
                              <a:chOff x="4002" y="2790"/>
                              <a:chExt cx="422" cy="239"/>
                            </a:xfrm>
                          </a:grpSpPr>
                          <a:sp>
                            <a:nvSpPr>
                              <a:cNvPr id="528" name="Rectangle 527"/>
                              <a:cNvSpPr>
                                <a:spLocks noChangeArrowheads="1"/>
                              </a:cNvSpPr>
                            </a:nvSpPr>
                            <a:spPr bwMode="auto">
                              <a:xfrm>
                                <a:off x="4006" y="2794"/>
                                <a:ext cx="410" cy="227"/>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29" name="Freeform 528"/>
                              <a:cNvSpPr>
                                <a:spLocks/>
                              </a:cNvSpPr>
                            </a:nvSpPr>
                            <a:spPr bwMode="auto">
                              <a:xfrm>
                                <a:off x="4002" y="2790"/>
                                <a:ext cx="96" cy="100"/>
                              </a:xfrm>
                              <a:custGeom>
                                <a:avLst/>
                                <a:gdLst/>
                                <a:ahLst/>
                                <a:cxnLst>
                                  <a:cxn ang="0">
                                    <a:pos x="12" y="4"/>
                                  </a:cxn>
                                  <a:cxn ang="0">
                                    <a:pos x="4" y="4"/>
                                  </a:cxn>
                                  <a:cxn ang="0">
                                    <a:pos x="4" y="12"/>
                                  </a:cxn>
                                  <a:cxn ang="0">
                                    <a:pos x="96" y="12"/>
                                  </a:cxn>
                                  <a:cxn ang="0">
                                    <a:pos x="96" y="0"/>
                                  </a:cxn>
                                  <a:cxn ang="0">
                                    <a:pos x="4" y="0"/>
                                  </a:cxn>
                                  <a:cxn ang="0">
                                    <a:pos x="0" y="0"/>
                                  </a:cxn>
                                  <a:cxn ang="0">
                                    <a:pos x="0" y="4"/>
                                  </a:cxn>
                                  <a:cxn ang="0">
                                    <a:pos x="0" y="100"/>
                                  </a:cxn>
                                  <a:cxn ang="0">
                                    <a:pos x="12" y="100"/>
                                  </a:cxn>
                                  <a:cxn ang="0">
                                    <a:pos x="12" y="4"/>
                                  </a:cxn>
                                </a:cxnLst>
                                <a:rect l="0" t="0" r="r" b="b"/>
                                <a:pathLst>
                                  <a:path w="96" h="100">
                                    <a:moveTo>
                                      <a:pt x="12" y="4"/>
                                    </a:moveTo>
                                    <a:lnTo>
                                      <a:pt x="4" y="4"/>
                                    </a:lnTo>
                                    <a:lnTo>
                                      <a:pt x="4" y="12"/>
                                    </a:lnTo>
                                    <a:lnTo>
                                      <a:pt x="96" y="12"/>
                                    </a:lnTo>
                                    <a:lnTo>
                                      <a:pt x="96" y="0"/>
                                    </a:lnTo>
                                    <a:lnTo>
                                      <a:pt x="4" y="0"/>
                                    </a:lnTo>
                                    <a:lnTo>
                                      <a:pt x="0" y="0"/>
                                    </a:lnTo>
                                    <a:lnTo>
                                      <a:pt x="0" y="4"/>
                                    </a:lnTo>
                                    <a:lnTo>
                                      <a:pt x="0" y="100"/>
                                    </a:lnTo>
                                    <a:lnTo>
                                      <a:pt x="12" y="100"/>
                                    </a:lnTo>
                                    <a:lnTo>
                                      <a:pt x="12" y="4"/>
                                    </a:lnTo>
                                    <a:close/>
                                  </a:path>
                                </a:pathLst>
                              </a:custGeom>
                              <a:solidFill>
                                <a:srgbClr val="FF99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30" name="Rectangle 529"/>
                              <a:cNvSpPr>
                                <a:spLocks noChangeArrowheads="1"/>
                              </a:cNvSpPr>
                            </a:nvSpPr>
                            <a:spPr bwMode="auto">
                              <a:xfrm>
                                <a:off x="4002" y="2926"/>
                                <a:ext cx="12" cy="95"/>
                              </a:xfrm>
                              <a:prstGeom prst="rect">
                                <a:avLst/>
                              </a:prstGeom>
                              <a:solidFill>
                                <a:srgbClr val="FF99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31" name="Rectangle 530"/>
                              <a:cNvSpPr>
                                <a:spLocks noChangeArrowheads="1"/>
                              </a:cNvSpPr>
                            </a:nvSpPr>
                            <a:spPr bwMode="auto">
                              <a:xfrm>
                                <a:off x="4042" y="3017"/>
                                <a:ext cx="95" cy="12"/>
                              </a:xfrm>
                              <a:prstGeom prst="rect">
                                <a:avLst/>
                              </a:prstGeom>
                              <a:solidFill>
                                <a:srgbClr val="FF99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32" name="Rectangle 531"/>
                              <a:cNvSpPr>
                                <a:spLocks noChangeArrowheads="1"/>
                              </a:cNvSpPr>
                            </a:nvSpPr>
                            <a:spPr bwMode="auto">
                              <a:xfrm>
                                <a:off x="4173" y="3017"/>
                                <a:ext cx="95" cy="12"/>
                              </a:xfrm>
                              <a:prstGeom prst="rect">
                                <a:avLst/>
                              </a:prstGeom>
                              <a:solidFill>
                                <a:srgbClr val="FF99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33" name="Rectangle 532"/>
                              <a:cNvSpPr>
                                <a:spLocks noChangeArrowheads="1"/>
                              </a:cNvSpPr>
                            </a:nvSpPr>
                            <a:spPr bwMode="auto">
                              <a:xfrm>
                                <a:off x="4304" y="3017"/>
                                <a:ext cx="96" cy="12"/>
                              </a:xfrm>
                              <a:prstGeom prst="rect">
                                <a:avLst/>
                              </a:prstGeom>
                              <a:solidFill>
                                <a:srgbClr val="FF99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34" name="Rectangle 533"/>
                              <a:cNvSpPr>
                                <a:spLocks noChangeArrowheads="1"/>
                              </a:cNvSpPr>
                            </a:nvSpPr>
                            <a:spPr bwMode="auto">
                              <a:xfrm>
                                <a:off x="4412" y="2906"/>
                                <a:ext cx="12" cy="95"/>
                              </a:xfrm>
                              <a:prstGeom prst="rect">
                                <a:avLst/>
                              </a:prstGeom>
                              <a:solidFill>
                                <a:srgbClr val="FF99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35" name="Freeform 534"/>
                              <a:cNvSpPr>
                                <a:spLocks/>
                              </a:cNvSpPr>
                            </a:nvSpPr>
                            <a:spPr bwMode="auto">
                              <a:xfrm>
                                <a:off x="4396" y="2790"/>
                                <a:ext cx="28" cy="80"/>
                              </a:xfrm>
                              <a:custGeom>
                                <a:avLst/>
                                <a:gdLst/>
                                <a:ahLst/>
                                <a:cxnLst>
                                  <a:cxn ang="0">
                                    <a:pos x="16" y="80"/>
                                  </a:cxn>
                                  <a:cxn ang="0">
                                    <a:pos x="28" y="80"/>
                                  </a:cxn>
                                  <a:cxn ang="0">
                                    <a:pos x="28" y="4"/>
                                  </a:cxn>
                                  <a:cxn ang="0">
                                    <a:pos x="28" y="0"/>
                                  </a:cxn>
                                  <a:cxn ang="0">
                                    <a:pos x="20" y="0"/>
                                  </a:cxn>
                                  <a:cxn ang="0">
                                    <a:pos x="0" y="0"/>
                                  </a:cxn>
                                  <a:cxn ang="0">
                                    <a:pos x="0" y="12"/>
                                  </a:cxn>
                                  <a:cxn ang="0">
                                    <a:pos x="20" y="12"/>
                                  </a:cxn>
                                  <a:cxn ang="0">
                                    <a:pos x="20" y="4"/>
                                  </a:cxn>
                                  <a:cxn ang="0">
                                    <a:pos x="16" y="4"/>
                                  </a:cxn>
                                  <a:cxn ang="0">
                                    <a:pos x="16" y="80"/>
                                  </a:cxn>
                                </a:cxnLst>
                                <a:rect l="0" t="0" r="r" b="b"/>
                                <a:pathLst>
                                  <a:path w="28" h="80">
                                    <a:moveTo>
                                      <a:pt x="16" y="80"/>
                                    </a:moveTo>
                                    <a:lnTo>
                                      <a:pt x="28" y="80"/>
                                    </a:lnTo>
                                    <a:lnTo>
                                      <a:pt x="28" y="4"/>
                                    </a:lnTo>
                                    <a:lnTo>
                                      <a:pt x="28" y="0"/>
                                    </a:lnTo>
                                    <a:lnTo>
                                      <a:pt x="20" y="0"/>
                                    </a:lnTo>
                                    <a:lnTo>
                                      <a:pt x="0" y="0"/>
                                    </a:lnTo>
                                    <a:lnTo>
                                      <a:pt x="0" y="12"/>
                                    </a:lnTo>
                                    <a:lnTo>
                                      <a:pt x="20" y="12"/>
                                    </a:lnTo>
                                    <a:lnTo>
                                      <a:pt x="20" y="4"/>
                                    </a:lnTo>
                                    <a:lnTo>
                                      <a:pt x="16" y="4"/>
                                    </a:lnTo>
                                    <a:lnTo>
                                      <a:pt x="16" y="80"/>
                                    </a:lnTo>
                                    <a:close/>
                                  </a:path>
                                </a:pathLst>
                              </a:custGeom>
                              <a:solidFill>
                                <a:srgbClr val="FF99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36" name="Rectangle 535"/>
                              <a:cNvSpPr>
                                <a:spLocks noChangeArrowheads="1"/>
                              </a:cNvSpPr>
                            </a:nvSpPr>
                            <a:spPr bwMode="auto">
                              <a:xfrm>
                                <a:off x="4264" y="2790"/>
                                <a:ext cx="96" cy="12"/>
                              </a:xfrm>
                              <a:prstGeom prst="rect">
                                <a:avLst/>
                              </a:prstGeom>
                              <a:solidFill>
                                <a:srgbClr val="FF99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37" name="Rectangle 536"/>
                              <a:cNvSpPr>
                                <a:spLocks noChangeArrowheads="1"/>
                              </a:cNvSpPr>
                            </a:nvSpPr>
                            <a:spPr bwMode="auto">
                              <a:xfrm>
                                <a:off x="4133" y="2790"/>
                                <a:ext cx="96" cy="12"/>
                              </a:xfrm>
                              <a:prstGeom prst="rect">
                                <a:avLst/>
                              </a:prstGeom>
                              <a:solidFill>
                                <a:srgbClr val="FF99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512" name="Rectangle 511"/>
                            <a:cNvSpPr>
                              <a:spLocks noChangeArrowheads="1"/>
                            </a:cNvSpPr>
                          </a:nvSpPr>
                          <a:spPr bwMode="auto">
                            <a:xfrm>
                              <a:off x="4049" y="2822"/>
                              <a:ext cx="303"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To Comm</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513" name="Rectangle 512"/>
                            <a:cNvSpPr>
                              <a:spLocks noChangeArrowheads="1"/>
                            </a:cNvSpPr>
                          </a:nvSpPr>
                          <a:spPr bwMode="auto">
                            <a:xfrm>
                              <a:off x="4049" y="2908"/>
                              <a:ext cx="252"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Sub Sys.</a:t>
                                </a:r>
                                <a:endParaRPr kumimoji="0" lang="en-US" sz="900" b="0" i="0" u="none" strike="noStrike" cap="none" normalizeH="0" baseline="0" smtClean="0">
                                  <a:ln>
                                    <a:noFill/>
                                  </a:ln>
                                  <a:solidFill>
                                    <a:schemeClr val="tx1"/>
                                  </a:solidFill>
                                  <a:effectLst/>
                                  <a:latin typeface="Arial" pitchFamily="34" charset="0"/>
                                </a:endParaRPr>
                              </a:p>
                            </a:txBody>
                            <a:useSpRect/>
                          </a:txSp>
                        </a:sp>
                        <a:grpSp>
                          <a:nvGrpSpPr>
                            <a:cNvPr id="124" name="Group 513"/>
                            <a:cNvGrpSpPr>
                              <a:grpSpLocks/>
                            </a:cNvGrpSpPr>
                          </a:nvGrpSpPr>
                          <a:grpSpPr bwMode="auto">
                            <a:xfrm>
                              <a:off x="3752" y="2858"/>
                              <a:ext cx="254" cy="44"/>
                              <a:chOff x="3752" y="2858"/>
                              <a:chExt cx="254" cy="44"/>
                            </a:xfrm>
                          </a:grpSpPr>
                          <a:sp>
                            <a:nvSpPr>
                              <a:cNvPr id="526" name="Line 126"/>
                              <a:cNvSpPr>
                                <a:spLocks noChangeShapeType="1"/>
                              </a:cNvSpPr>
                            </a:nvSpPr>
                            <a:spPr bwMode="auto">
                              <a:xfrm>
                                <a:off x="3752" y="2878"/>
                                <a:ext cx="222"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27" name="Freeform 526"/>
                              <a:cNvSpPr>
                                <a:spLocks/>
                              </a:cNvSpPr>
                            </a:nvSpPr>
                            <a:spPr bwMode="auto">
                              <a:xfrm>
                                <a:off x="3966" y="2858"/>
                                <a:ext cx="40" cy="44"/>
                              </a:xfrm>
                              <a:custGeom>
                                <a:avLst/>
                                <a:gdLst/>
                                <a:ahLst/>
                                <a:cxnLst>
                                  <a:cxn ang="0">
                                    <a:pos x="0" y="44"/>
                                  </a:cxn>
                                  <a:cxn ang="0">
                                    <a:pos x="40" y="20"/>
                                  </a:cxn>
                                  <a:cxn ang="0">
                                    <a:pos x="0" y="0"/>
                                  </a:cxn>
                                  <a:cxn ang="0">
                                    <a:pos x="0" y="44"/>
                                  </a:cxn>
                                </a:cxnLst>
                                <a:rect l="0" t="0" r="r" b="b"/>
                                <a:pathLst>
                                  <a:path w="40" h="44">
                                    <a:moveTo>
                                      <a:pt x="0" y="44"/>
                                    </a:moveTo>
                                    <a:lnTo>
                                      <a:pt x="40" y="20"/>
                                    </a:lnTo>
                                    <a:lnTo>
                                      <a:pt x="0" y="0"/>
                                    </a:lnTo>
                                    <a:lnTo>
                                      <a:pt x="0" y="44"/>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515" name="Line 123"/>
                            <a:cNvSpPr>
                              <a:spLocks noChangeShapeType="1"/>
                            </a:cNvSpPr>
                          </a:nvSpPr>
                          <a:spPr bwMode="auto">
                            <a:xfrm>
                              <a:off x="3179" y="2890"/>
                              <a:ext cx="96"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16" name="Line 122"/>
                            <a:cNvSpPr>
                              <a:spLocks noChangeShapeType="1"/>
                            </a:cNvSpPr>
                          </a:nvSpPr>
                          <a:spPr bwMode="auto">
                            <a:xfrm>
                              <a:off x="3561" y="2623"/>
                              <a:ext cx="1" cy="255"/>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17" name="Line 121"/>
                            <a:cNvSpPr>
                              <a:spLocks noChangeShapeType="1"/>
                            </a:cNvSpPr>
                          </a:nvSpPr>
                          <a:spPr bwMode="auto">
                            <a:xfrm>
                              <a:off x="3720" y="2623"/>
                              <a:ext cx="1" cy="223"/>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128" name="Group 517"/>
                            <a:cNvGrpSpPr>
                              <a:grpSpLocks/>
                            </a:cNvGrpSpPr>
                          </a:nvGrpSpPr>
                          <a:grpSpPr bwMode="auto">
                            <a:xfrm>
                              <a:off x="2861" y="2218"/>
                              <a:ext cx="763" cy="44"/>
                              <a:chOff x="2861" y="2218"/>
                              <a:chExt cx="763" cy="44"/>
                            </a:xfrm>
                          </a:grpSpPr>
                          <a:sp>
                            <a:nvSpPr>
                              <a:cNvPr id="524" name="Line 120"/>
                              <a:cNvSpPr>
                                <a:spLocks noChangeShapeType="1"/>
                              </a:cNvSpPr>
                            </a:nvSpPr>
                            <a:spPr bwMode="auto">
                              <a:xfrm flipH="1">
                                <a:off x="2893" y="2242"/>
                                <a:ext cx="731"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25" name="Freeform 524"/>
                              <a:cNvSpPr>
                                <a:spLocks/>
                              </a:cNvSpPr>
                            </a:nvSpPr>
                            <a:spPr bwMode="auto">
                              <a:xfrm>
                                <a:off x="2861" y="2218"/>
                                <a:ext cx="40" cy="44"/>
                              </a:xfrm>
                              <a:custGeom>
                                <a:avLst/>
                                <a:gdLst/>
                                <a:ahLst/>
                                <a:cxnLst>
                                  <a:cxn ang="0">
                                    <a:pos x="40" y="0"/>
                                  </a:cxn>
                                  <a:cxn ang="0">
                                    <a:pos x="0" y="24"/>
                                  </a:cxn>
                                  <a:cxn ang="0">
                                    <a:pos x="40" y="44"/>
                                  </a:cxn>
                                  <a:cxn ang="0">
                                    <a:pos x="40" y="0"/>
                                  </a:cxn>
                                </a:cxnLst>
                                <a:rect l="0" t="0" r="r" b="b"/>
                                <a:pathLst>
                                  <a:path w="40" h="44">
                                    <a:moveTo>
                                      <a:pt x="40" y="0"/>
                                    </a:moveTo>
                                    <a:lnTo>
                                      <a:pt x="0" y="24"/>
                                    </a:lnTo>
                                    <a:lnTo>
                                      <a:pt x="40" y="44"/>
                                    </a:lnTo>
                                    <a:lnTo>
                                      <a:pt x="40" y="0"/>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519" name="Line 117"/>
                            <a:cNvSpPr>
                              <a:spLocks noChangeShapeType="1"/>
                            </a:cNvSpPr>
                          </a:nvSpPr>
                          <a:spPr bwMode="auto">
                            <a:xfrm flipV="1">
                              <a:off x="3624" y="2242"/>
                              <a:ext cx="1" cy="222"/>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130" name="Group 519"/>
                            <a:cNvGrpSpPr>
                              <a:grpSpLocks/>
                            </a:cNvGrpSpPr>
                          </a:nvGrpSpPr>
                          <a:grpSpPr bwMode="auto">
                            <a:xfrm>
                              <a:off x="2893" y="2484"/>
                              <a:ext cx="477" cy="203"/>
                              <a:chOff x="2893" y="2484"/>
                              <a:chExt cx="477" cy="203"/>
                            </a:xfrm>
                          </a:grpSpPr>
                          <a:sp>
                            <a:nvSpPr>
                              <a:cNvPr id="521" name="Rectangle 520"/>
                              <a:cNvSpPr>
                                <a:spLocks noChangeArrowheads="1"/>
                              </a:cNvSpPr>
                            </a:nvSpPr>
                            <a:spPr bwMode="auto">
                              <a:xfrm>
                                <a:off x="2893" y="2484"/>
                                <a:ext cx="477" cy="128"/>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522" name="Rectangle 521"/>
                              <a:cNvSpPr>
                                <a:spLocks noChangeArrowheads="1"/>
                              </a:cNvSpPr>
                            </a:nvSpPr>
                            <a:spPr bwMode="auto">
                              <a:xfrm>
                                <a:off x="2931" y="2506"/>
                                <a:ext cx="377"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E-DCDC 5V</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523" name="Freeform 522"/>
                              <a:cNvSpPr>
                                <a:spLocks/>
                              </a:cNvSpPr>
                            </a:nvSpPr>
                            <a:spPr bwMode="auto">
                              <a:xfrm>
                                <a:off x="2893" y="2623"/>
                                <a:ext cx="286" cy="64"/>
                              </a:xfrm>
                              <a:custGeom>
                                <a:avLst/>
                                <a:gdLst/>
                                <a:ahLst/>
                                <a:cxnLst>
                                  <a:cxn ang="0">
                                    <a:pos x="72" y="0"/>
                                  </a:cxn>
                                  <a:cxn ang="0">
                                    <a:pos x="286" y="0"/>
                                  </a:cxn>
                                  <a:cxn ang="0">
                                    <a:pos x="286" y="64"/>
                                  </a:cxn>
                                  <a:cxn ang="0">
                                    <a:pos x="72" y="64"/>
                                  </a:cxn>
                                  <a:cxn ang="0">
                                    <a:pos x="0" y="32"/>
                                  </a:cxn>
                                  <a:cxn ang="0">
                                    <a:pos x="72" y="0"/>
                                  </a:cxn>
                                </a:cxnLst>
                                <a:rect l="0" t="0" r="r" b="b"/>
                                <a:pathLst>
                                  <a:path w="286" h="64">
                                    <a:moveTo>
                                      <a:pt x="72" y="0"/>
                                    </a:moveTo>
                                    <a:lnTo>
                                      <a:pt x="286" y="0"/>
                                    </a:lnTo>
                                    <a:lnTo>
                                      <a:pt x="286" y="64"/>
                                    </a:lnTo>
                                    <a:lnTo>
                                      <a:pt x="72" y="64"/>
                                    </a:lnTo>
                                    <a:lnTo>
                                      <a:pt x="0" y="32"/>
                                    </a:lnTo>
                                    <a:lnTo>
                                      <a:pt x="72" y="0"/>
                                    </a:lnTo>
                                    <a:close/>
                                  </a:path>
                                </a:pathLst>
                              </a:custGeom>
                              <a:solidFill>
                                <a:srgbClr val="FF0000"/>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grpSp>
                    </a:grpSp>
                  </a:grpSp>
                  <a:grpSp>
                    <a:nvGrpSpPr>
                      <a:cNvPr id="372" name="Group 371"/>
                      <a:cNvGrpSpPr>
                        <a:grpSpLocks/>
                      </a:cNvGrpSpPr>
                    </a:nvGrpSpPr>
                    <a:grpSpPr bwMode="auto">
                      <a:xfrm>
                        <a:off x="3143440" y="2243773"/>
                        <a:ext cx="2393323" cy="951484"/>
                        <a:chOff x="1176" y="1256"/>
                        <a:chExt cx="2709" cy="1081"/>
                      </a:xfrm>
                    </a:grpSpPr>
                    <a:grpSp>
                      <a:nvGrpSpPr>
                        <a:cNvPr id="245" name="Group 439"/>
                        <a:cNvGrpSpPr>
                          <a:grpSpLocks/>
                        </a:cNvGrpSpPr>
                      </a:nvGrpSpPr>
                      <a:grpSpPr bwMode="auto">
                        <a:xfrm>
                          <a:off x="2328" y="1518"/>
                          <a:ext cx="159" cy="44"/>
                          <a:chOff x="2328" y="1518"/>
                          <a:chExt cx="159" cy="44"/>
                        </a:xfrm>
                      </a:grpSpPr>
                      <a:sp>
                        <a:nvSpPr>
                          <a:cNvPr id="478" name="Line 109"/>
                          <a:cNvSpPr>
                            <a:spLocks noChangeShapeType="1"/>
                          </a:cNvSpPr>
                        </a:nvSpPr>
                        <a:spPr bwMode="auto">
                          <a:xfrm flipH="1">
                            <a:off x="2360" y="1542"/>
                            <a:ext cx="127"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79" name="Freeform 478"/>
                          <a:cNvSpPr>
                            <a:spLocks/>
                          </a:cNvSpPr>
                        </a:nvSpPr>
                        <a:spPr bwMode="auto">
                          <a:xfrm>
                            <a:off x="2328" y="1518"/>
                            <a:ext cx="40" cy="44"/>
                          </a:xfrm>
                          <a:custGeom>
                            <a:avLst/>
                            <a:gdLst/>
                            <a:ahLst/>
                            <a:cxnLst>
                              <a:cxn ang="0">
                                <a:pos x="40" y="0"/>
                              </a:cxn>
                              <a:cxn ang="0">
                                <a:pos x="0" y="24"/>
                              </a:cxn>
                              <a:cxn ang="0">
                                <a:pos x="40" y="44"/>
                              </a:cxn>
                              <a:cxn ang="0">
                                <a:pos x="40" y="0"/>
                              </a:cxn>
                            </a:cxnLst>
                            <a:rect l="0" t="0" r="r" b="b"/>
                            <a:pathLst>
                              <a:path w="40" h="44">
                                <a:moveTo>
                                  <a:pt x="40" y="0"/>
                                </a:moveTo>
                                <a:lnTo>
                                  <a:pt x="0" y="24"/>
                                </a:lnTo>
                                <a:lnTo>
                                  <a:pt x="40" y="44"/>
                                </a:lnTo>
                                <a:lnTo>
                                  <a:pt x="40" y="0"/>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grpSp>
                      <a:nvGrpSpPr>
                        <a:cNvPr id="246" name="Group 440"/>
                        <a:cNvGrpSpPr>
                          <a:grpSpLocks/>
                        </a:cNvGrpSpPr>
                      </a:nvGrpSpPr>
                      <a:grpSpPr bwMode="auto">
                        <a:xfrm>
                          <a:off x="1176" y="1256"/>
                          <a:ext cx="2709" cy="1081"/>
                          <a:chOff x="1176" y="1256"/>
                          <a:chExt cx="2709" cy="1081"/>
                        </a:xfrm>
                      </a:grpSpPr>
                      <a:sp>
                        <a:nvSpPr>
                          <a:cNvPr id="442" name="Rectangle 441"/>
                          <a:cNvSpPr>
                            <a:spLocks noChangeArrowheads="1"/>
                          </a:cNvSpPr>
                        </a:nvSpPr>
                        <a:spPr bwMode="auto">
                          <a:xfrm>
                            <a:off x="2336" y="1343"/>
                            <a:ext cx="301"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CW-CtoE</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443" name="Line 105"/>
                          <a:cNvSpPr>
                            <a:spLocks noChangeShapeType="1"/>
                          </a:cNvSpPr>
                        </a:nvSpPr>
                        <a:spPr bwMode="auto">
                          <a:xfrm>
                            <a:off x="2774" y="1415"/>
                            <a:ext cx="1" cy="509"/>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nvGrpSpPr>
                          <a:cNvPr id="249" name="Group 443"/>
                          <a:cNvGrpSpPr>
                            <a:grpSpLocks/>
                          </a:cNvGrpSpPr>
                        </a:nvGrpSpPr>
                        <a:grpSpPr bwMode="auto">
                          <a:xfrm>
                            <a:off x="1176" y="1256"/>
                            <a:ext cx="2709" cy="1081"/>
                            <a:chOff x="1176" y="1256"/>
                            <a:chExt cx="2709" cy="1081"/>
                          </a:xfrm>
                        </a:grpSpPr>
                        <a:sp>
                          <a:nvSpPr>
                            <a:cNvPr id="446" name="Rectangle 445"/>
                            <a:cNvSpPr>
                              <a:spLocks noChangeArrowheads="1"/>
                            </a:cNvSpPr>
                          </a:nvSpPr>
                          <a:spPr bwMode="auto">
                            <a:xfrm>
                              <a:off x="1756" y="1415"/>
                              <a:ext cx="580" cy="191"/>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dirty="0"/>
                              </a:p>
                            </a:txBody>
                            <a:useSpRect/>
                          </a:txSp>
                        </a:sp>
                        <a:sp>
                          <a:nvSpPr>
                            <a:cNvPr id="447" name="Rectangle 446"/>
                            <a:cNvSpPr>
                              <a:spLocks noChangeArrowheads="1"/>
                            </a:cNvSpPr>
                          </a:nvSpPr>
                          <a:spPr bwMode="auto">
                            <a:xfrm>
                              <a:off x="1797" y="1447"/>
                              <a:ext cx="443"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dirty="0" smtClean="0">
                                    <a:ln>
                                      <a:noFill/>
                                    </a:ln>
                                    <a:solidFill>
                                      <a:schemeClr val="bg1"/>
                                    </a:solidFill>
                                    <a:effectLst/>
                                    <a:latin typeface="Times New Roman" pitchFamily="18" charset="0"/>
                                    <a:ea typeface="Times New Roman" pitchFamily="18" charset="0"/>
                                    <a:cs typeface="Times New Roman" pitchFamily="18" charset="0"/>
                                  </a:rPr>
                                  <a:t>CW-TNC</a:t>
                                </a:r>
                                <a:endParaRPr kumimoji="0" lang="en-US" sz="900" b="0" i="0" u="none" strike="noStrike" cap="none" normalizeH="0" baseline="0" dirty="0" smtClean="0">
                                  <a:ln>
                                    <a:noFill/>
                                  </a:ln>
                                  <a:solidFill>
                                    <a:schemeClr val="bg1"/>
                                  </a:solidFill>
                                  <a:effectLst/>
                                  <a:latin typeface="Arial" pitchFamily="34" charset="0"/>
                                </a:endParaRPr>
                              </a:p>
                            </a:txBody>
                            <a:useSpRect/>
                          </a:txSp>
                        </a:sp>
                        <a:sp>
                          <a:nvSpPr>
                            <a:cNvPr id="448" name="Rectangle 447"/>
                            <a:cNvSpPr>
                              <a:spLocks noChangeArrowheads="1"/>
                            </a:cNvSpPr>
                          </a:nvSpPr>
                          <a:spPr bwMode="auto">
                            <a:xfrm>
                              <a:off x="1176" y="2083"/>
                              <a:ext cx="516" cy="191"/>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49" name="Rectangle 448"/>
                            <a:cNvSpPr>
                              <a:spLocks noChangeArrowheads="1"/>
                            </a:cNvSpPr>
                          </a:nvSpPr>
                          <a:spPr bwMode="auto">
                            <a:xfrm>
                              <a:off x="1215" y="2115"/>
                              <a:ext cx="386"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dirty="0" err="1" smtClean="0">
                                    <a:ln>
                                      <a:noFill/>
                                    </a:ln>
                                    <a:solidFill>
                                      <a:schemeClr val="bg1"/>
                                    </a:solidFill>
                                    <a:effectLst/>
                                    <a:latin typeface="Times New Roman" pitchFamily="18" charset="0"/>
                                    <a:ea typeface="Times New Roman" pitchFamily="18" charset="0"/>
                                    <a:cs typeface="Times New Roman" pitchFamily="18" charset="0"/>
                                  </a:rPr>
                                  <a:t>Tx</a:t>
                                </a:r>
                                <a:r>
                                  <a:rPr kumimoji="0" lang="en-US" sz="500" b="0" i="0" u="none" strike="noStrike" cap="none" normalizeH="0" baseline="0" dirty="0" smtClean="0">
                                    <a:ln>
                                      <a:noFill/>
                                    </a:ln>
                                    <a:solidFill>
                                      <a:schemeClr val="bg1"/>
                                    </a:solidFill>
                                    <a:effectLst/>
                                    <a:latin typeface="Times New Roman" pitchFamily="18" charset="0"/>
                                    <a:ea typeface="Times New Roman" pitchFamily="18" charset="0"/>
                                    <a:cs typeface="Times New Roman" pitchFamily="18" charset="0"/>
                                  </a:rPr>
                                  <a:t>-TNC</a:t>
                                </a:r>
                                <a:endParaRPr kumimoji="0" lang="en-US" sz="900" b="0" i="0" u="none" strike="noStrike" cap="none" normalizeH="0" baseline="0" dirty="0" smtClean="0">
                                  <a:ln>
                                    <a:noFill/>
                                  </a:ln>
                                  <a:solidFill>
                                    <a:schemeClr val="bg1"/>
                                  </a:solidFill>
                                  <a:effectLst/>
                                  <a:latin typeface="Arial" pitchFamily="34" charset="0"/>
                                </a:endParaRPr>
                              </a:p>
                            </a:txBody>
                            <a:useSpRect/>
                          </a:txSp>
                        </a:sp>
                        <a:grpSp>
                          <a:nvGrpSpPr>
                            <a:cNvPr id="255" name="Group 449"/>
                            <a:cNvGrpSpPr>
                              <a:grpSpLocks/>
                            </a:cNvGrpSpPr>
                          </a:nvGrpSpPr>
                          <a:grpSpPr bwMode="auto">
                            <a:xfrm>
                              <a:off x="2544" y="1488"/>
                              <a:ext cx="44" cy="349"/>
                              <a:chOff x="2559" y="1479"/>
                              <a:chExt cx="44" cy="349"/>
                            </a:xfrm>
                          </a:grpSpPr>
                          <a:sp>
                            <a:nvSpPr>
                              <a:cNvPr id="476" name="Line 100"/>
                              <a:cNvSpPr>
                                <a:spLocks noChangeShapeType="1"/>
                              </a:cNvSpPr>
                            </a:nvSpPr>
                            <a:spPr bwMode="auto">
                              <a:xfrm>
                                <a:off x="2583" y="1479"/>
                                <a:ext cx="1" cy="318"/>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77" name="Freeform 476"/>
                              <a:cNvSpPr>
                                <a:spLocks/>
                              </a:cNvSpPr>
                            </a:nvSpPr>
                            <a:spPr bwMode="auto">
                              <a:xfrm>
                                <a:off x="2559" y="1789"/>
                                <a:ext cx="44" cy="39"/>
                              </a:xfrm>
                              <a:custGeom>
                                <a:avLst/>
                                <a:gdLst/>
                                <a:ahLst/>
                                <a:cxnLst>
                                  <a:cxn ang="0">
                                    <a:pos x="0" y="0"/>
                                  </a:cxn>
                                  <a:cxn ang="0">
                                    <a:pos x="24" y="39"/>
                                  </a:cxn>
                                  <a:cxn ang="0">
                                    <a:pos x="44" y="0"/>
                                  </a:cxn>
                                  <a:cxn ang="0">
                                    <a:pos x="0" y="0"/>
                                  </a:cxn>
                                </a:cxnLst>
                                <a:rect l="0" t="0" r="r" b="b"/>
                                <a:pathLst>
                                  <a:path w="44" h="39">
                                    <a:moveTo>
                                      <a:pt x="0" y="0"/>
                                    </a:moveTo>
                                    <a:lnTo>
                                      <a:pt x="24" y="39"/>
                                    </a:lnTo>
                                    <a:lnTo>
                                      <a:pt x="44" y="0"/>
                                    </a:lnTo>
                                    <a:lnTo>
                                      <a:pt x="0" y="0"/>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451" name="Rectangle 450"/>
                            <a:cNvSpPr>
                              <a:spLocks noChangeArrowheads="1"/>
                            </a:cNvSpPr>
                          </a:nvSpPr>
                          <a:spPr bwMode="auto">
                            <a:xfrm>
                              <a:off x="1748" y="2019"/>
                              <a:ext cx="354" cy="127"/>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52" name="Rectangle 451"/>
                            <a:cNvSpPr>
                              <a:spLocks noChangeArrowheads="1"/>
                            </a:cNvSpPr>
                          </a:nvSpPr>
                          <a:spPr bwMode="auto">
                            <a:xfrm>
                              <a:off x="1788" y="2042"/>
                              <a:ext cx="261"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Tx-CtoE</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453" name="Rectangle 452"/>
                            <a:cNvSpPr>
                              <a:spLocks noChangeArrowheads="1"/>
                            </a:cNvSpPr>
                          </a:nvSpPr>
                          <a:spPr bwMode="auto">
                            <a:xfrm>
                              <a:off x="2074" y="1606"/>
                              <a:ext cx="398" cy="127"/>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54" name="Rectangle 453"/>
                            <a:cNvSpPr>
                              <a:spLocks noChangeArrowheads="1"/>
                            </a:cNvSpPr>
                          </a:nvSpPr>
                          <a:spPr bwMode="auto">
                            <a:xfrm>
                              <a:off x="2114" y="1629"/>
                              <a:ext cx="301"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dirty="0" smtClean="0">
                                    <a:ln>
                                      <a:noFill/>
                                    </a:ln>
                                    <a:solidFill>
                                      <a:schemeClr val="tx1"/>
                                    </a:solidFill>
                                    <a:effectLst/>
                                    <a:latin typeface="Times New Roman" pitchFamily="18" charset="0"/>
                                    <a:ea typeface="Times New Roman" pitchFamily="18" charset="0"/>
                                    <a:cs typeface="Times New Roman" pitchFamily="18" charset="0"/>
                                  </a:rPr>
                                  <a:t>CW-</a:t>
                                </a:r>
                                <a:r>
                                  <a:rPr kumimoji="0" lang="en-US" sz="500" b="0" i="0" u="none" strike="noStrike" cap="none" normalizeH="0" baseline="0" dirty="0" err="1" smtClean="0">
                                    <a:ln>
                                      <a:noFill/>
                                    </a:ln>
                                    <a:solidFill>
                                      <a:schemeClr val="tx1"/>
                                    </a:solidFill>
                                    <a:effectLst/>
                                    <a:latin typeface="Times New Roman" pitchFamily="18" charset="0"/>
                                    <a:ea typeface="Times New Roman" pitchFamily="18" charset="0"/>
                                    <a:cs typeface="Times New Roman" pitchFamily="18" charset="0"/>
                                  </a:rPr>
                                  <a:t>EtoC</a:t>
                                </a:r>
                                <a:endParaRPr kumimoji="0" lang="en-US" sz="900" b="0" i="0" u="none" strike="noStrike" cap="none" normalizeH="0" baseline="0" dirty="0" smtClean="0">
                                  <a:ln>
                                    <a:noFill/>
                                  </a:ln>
                                  <a:solidFill>
                                    <a:schemeClr val="tx1"/>
                                  </a:solidFill>
                                  <a:effectLst/>
                                  <a:latin typeface="Arial" pitchFamily="34" charset="0"/>
                                </a:endParaRPr>
                              </a:p>
                            </a:txBody>
                            <a:useSpRect/>
                          </a:txSp>
                        </a:sp>
                        <a:sp>
                          <a:nvSpPr>
                            <a:cNvPr id="455" name="Rectangle 454"/>
                            <a:cNvSpPr>
                              <a:spLocks noChangeArrowheads="1"/>
                            </a:cNvSpPr>
                          </a:nvSpPr>
                          <a:spPr bwMode="auto">
                            <a:xfrm>
                              <a:off x="2297" y="1320"/>
                              <a:ext cx="397" cy="127"/>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56" name="Rectangle 455"/>
                            <a:cNvSpPr>
                              <a:spLocks noChangeArrowheads="1"/>
                            </a:cNvSpPr>
                          </a:nvSpPr>
                          <a:spPr bwMode="auto">
                            <a:xfrm>
                              <a:off x="1748" y="2210"/>
                              <a:ext cx="354" cy="127"/>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57" name="Rectangle 456"/>
                            <a:cNvSpPr>
                              <a:spLocks noChangeArrowheads="1"/>
                            </a:cNvSpPr>
                          </a:nvSpPr>
                          <a:spPr bwMode="auto">
                            <a:xfrm>
                              <a:off x="1788" y="2232"/>
                              <a:ext cx="261"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Tx-EtoC</a:t>
                                </a:r>
                                <a:endParaRPr kumimoji="0" lang="en-US" sz="900" b="0" i="0" u="none" strike="noStrike" cap="none" normalizeH="0" baseline="0" smtClean="0">
                                  <a:ln>
                                    <a:noFill/>
                                  </a:ln>
                                  <a:solidFill>
                                    <a:schemeClr val="tx1"/>
                                  </a:solidFill>
                                  <a:effectLst/>
                                  <a:latin typeface="Arial" pitchFamily="34" charset="0"/>
                                </a:endParaRPr>
                              </a:p>
                            </a:txBody>
                            <a:useSpRect/>
                          </a:txSp>
                        </a:sp>
                        <a:grpSp>
                          <a:nvGrpSpPr>
                            <a:cNvPr id="263" name="Group 457"/>
                            <a:cNvGrpSpPr>
                              <a:grpSpLocks/>
                            </a:cNvGrpSpPr>
                          </a:nvGrpSpPr>
                          <a:grpSpPr bwMode="auto">
                            <a:xfrm>
                              <a:off x="1684" y="2127"/>
                              <a:ext cx="636" cy="43"/>
                              <a:chOff x="1684" y="2127"/>
                              <a:chExt cx="636" cy="43"/>
                            </a:xfrm>
                          </a:grpSpPr>
                          <a:sp>
                            <a:nvSpPr>
                              <a:cNvPr id="474" name="Line 90"/>
                              <a:cNvSpPr>
                                <a:spLocks noChangeShapeType="1"/>
                              </a:cNvSpPr>
                            </a:nvSpPr>
                            <a:spPr bwMode="auto">
                              <a:xfrm>
                                <a:off x="1684" y="2146"/>
                                <a:ext cx="605"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75" name="Freeform 474"/>
                              <a:cNvSpPr>
                                <a:spLocks/>
                              </a:cNvSpPr>
                            </a:nvSpPr>
                            <a:spPr bwMode="auto">
                              <a:xfrm>
                                <a:off x="2281" y="2127"/>
                                <a:ext cx="39" cy="43"/>
                              </a:xfrm>
                              <a:custGeom>
                                <a:avLst/>
                                <a:gdLst/>
                                <a:ahLst/>
                                <a:cxnLst>
                                  <a:cxn ang="0">
                                    <a:pos x="0" y="43"/>
                                  </a:cxn>
                                  <a:cxn ang="0">
                                    <a:pos x="39" y="19"/>
                                  </a:cxn>
                                  <a:cxn ang="0">
                                    <a:pos x="0" y="0"/>
                                  </a:cxn>
                                  <a:cxn ang="0">
                                    <a:pos x="0" y="43"/>
                                  </a:cxn>
                                </a:cxnLst>
                                <a:rect l="0" t="0" r="r" b="b"/>
                                <a:pathLst>
                                  <a:path w="39" h="43">
                                    <a:moveTo>
                                      <a:pt x="0" y="43"/>
                                    </a:moveTo>
                                    <a:lnTo>
                                      <a:pt x="39" y="19"/>
                                    </a:lnTo>
                                    <a:lnTo>
                                      <a:pt x="0" y="0"/>
                                    </a:lnTo>
                                    <a:lnTo>
                                      <a:pt x="0" y="43"/>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grpSp>
                          <a:nvGrpSpPr>
                            <a:cNvPr id="264" name="Group 458"/>
                            <a:cNvGrpSpPr>
                              <a:grpSpLocks/>
                            </a:cNvGrpSpPr>
                          </a:nvGrpSpPr>
                          <a:grpSpPr bwMode="auto">
                            <a:xfrm>
                              <a:off x="1684" y="2186"/>
                              <a:ext cx="636" cy="44"/>
                              <a:chOff x="1684" y="2186"/>
                              <a:chExt cx="636" cy="44"/>
                            </a:xfrm>
                          </a:grpSpPr>
                          <a:sp>
                            <a:nvSpPr>
                              <a:cNvPr id="472" name="Line 87"/>
                              <a:cNvSpPr>
                                <a:spLocks noChangeShapeType="1"/>
                              </a:cNvSpPr>
                            </a:nvSpPr>
                            <a:spPr bwMode="auto">
                              <a:xfrm flipH="1">
                                <a:off x="1716" y="2210"/>
                                <a:ext cx="604"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73" name="Freeform 472"/>
                              <a:cNvSpPr>
                                <a:spLocks/>
                              </a:cNvSpPr>
                            </a:nvSpPr>
                            <a:spPr bwMode="auto">
                              <a:xfrm>
                                <a:off x="1684" y="2186"/>
                                <a:ext cx="40" cy="44"/>
                              </a:xfrm>
                              <a:custGeom>
                                <a:avLst/>
                                <a:gdLst/>
                                <a:ahLst/>
                                <a:cxnLst>
                                  <a:cxn ang="0">
                                    <a:pos x="40" y="0"/>
                                  </a:cxn>
                                  <a:cxn ang="0">
                                    <a:pos x="0" y="24"/>
                                  </a:cxn>
                                  <a:cxn ang="0">
                                    <a:pos x="40" y="44"/>
                                  </a:cxn>
                                  <a:cxn ang="0">
                                    <a:pos x="40" y="0"/>
                                  </a:cxn>
                                </a:cxnLst>
                                <a:rect l="0" t="0" r="r" b="b"/>
                                <a:pathLst>
                                  <a:path w="40" h="44">
                                    <a:moveTo>
                                      <a:pt x="40" y="0"/>
                                    </a:moveTo>
                                    <a:lnTo>
                                      <a:pt x="0" y="24"/>
                                    </a:lnTo>
                                    <a:lnTo>
                                      <a:pt x="40" y="44"/>
                                    </a:lnTo>
                                    <a:lnTo>
                                      <a:pt x="40" y="0"/>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460" name="Rectangle 459"/>
                            <a:cNvSpPr>
                              <a:spLocks noChangeArrowheads="1"/>
                            </a:cNvSpPr>
                          </a:nvSpPr>
                          <a:spPr bwMode="auto">
                            <a:xfrm>
                              <a:off x="2965" y="1256"/>
                              <a:ext cx="357" cy="127"/>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61" name="Rectangle 460"/>
                            <a:cNvSpPr>
                              <a:spLocks noChangeArrowheads="1"/>
                            </a:cNvSpPr>
                          </a:nvSpPr>
                          <a:spPr bwMode="auto">
                            <a:xfrm>
                              <a:off x="3004" y="1279"/>
                              <a:ext cx="266"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Rx-EtoC</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462" name="Rectangle 461"/>
                            <a:cNvSpPr>
                              <a:spLocks noChangeArrowheads="1"/>
                            </a:cNvSpPr>
                          </a:nvSpPr>
                          <a:spPr bwMode="auto">
                            <a:xfrm>
                              <a:off x="2965" y="1510"/>
                              <a:ext cx="357" cy="128"/>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63" name="Rectangle 462"/>
                            <a:cNvSpPr>
                              <a:spLocks noChangeArrowheads="1"/>
                            </a:cNvSpPr>
                          </a:nvSpPr>
                          <a:spPr bwMode="auto">
                            <a:xfrm>
                              <a:off x="3004" y="1534"/>
                              <a:ext cx="266"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Rx-CtoE</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464" name="Rectangle 463"/>
                            <a:cNvSpPr>
                              <a:spLocks noChangeArrowheads="1"/>
                            </a:cNvSpPr>
                          </a:nvSpPr>
                          <a:spPr bwMode="auto">
                            <a:xfrm>
                              <a:off x="3360" y="1344"/>
                              <a:ext cx="525" cy="191"/>
                            </a:xfrm>
                            <a:prstGeom prst="rect">
                              <a:avLst/>
                            </a:prstGeom>
                            <a:solidFill>
                              <a:srgbClr val="000000"/>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65" name="Rectangle 464"/>
                            <a:cNvSpPr>
                              <a:spLocks noChangeArrowheads="1"/>
                            </a:cNvSpPr>
                          </a:nvSpPr>
                          <a:spPr bwMode="auto">
                            <a:xfrm>
                              <a:off x="3386" y="1383"/>
                              <a:ext cx="392" cy="136"/>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dirty="0" smtClean="0">
                                    <a:ln>
                                      <a:noFill/>
                                    </a:ln>
                                    <a:solidFill>
                                      <a:schemeClr val="bg1"/>
                                    </a:solidFill>
                                    <a:effectLst/>
                                    <a:latin typeface="Times New Roman" pitchFamily="18" charset="0"/>
                                    <a:ea typeface="Times New Roman" pitchFamily="18" charset="0"/>
                                    <a:cs typeface="Times New Roman" pitchFamily="18" charset="0"/>
                                  </a:rPr>
                                  <a:t>Rx-TNC</a:t>
                                </a:r>
                                <a:endParaRPr kumimoji="0" lang="en-US" sz="900" b="0" i="0" u="none" strike="noStrike" cap="none" normalizeH="0" baseline="0" dirty="0" smtClean="0">
                                  <a:ln>
                                    <a:noFill/>
                                  </a:ln>
                                  <a:solidFill>
                                    <a:schemeClr val="bg1"/>
                                  </a:solidFill>
                                  <a:effectLst/>
                                  <a:latin typeface="Arial" pitchFamily="34" charset="0"/>
                                </a:endParaRPr>
                              </a:p>
                            </a:txBody>
                            <a:useSpRect/>
                          </a:txSp>
                        </a:sp>
                        <a:grpSp>
                          <a:nvGrpSpPr>
                            <a:cNvPr id="271" name="Group 465"/>
                            <a:cNvGrpSpPr>
                              <a:grpSpLocks/>
                            </a:cNvGrpSpPr>
                          </a:nvGrpSpPr>
                          <a:grpSpPr bwMode="auto">
                            <a:xfrm>
                              <a:off x="2774" y="1395"/>
                              <a:ext cx="572" cy="44"/>
                              <a:chOff x="2774" y="1395"/>
                              <a:chExt cx="572" cy="44"/>
                            </a:xfrm>
                          </a:grpSpPr>
                          <a:sp>
                            <a:nvSpPr>
                              <a:cNvPr id="470" name="Line 78"/>
                              <a:cNvSpPr>
                                <a:spLocks noChangeShapeType="1"/>
                              </a:cNvSpPr>
                            </a:nvSpPr>
                            <a:spPr bwMode="auto">
                              <a:xfrm>
                                <a:off x="2774" y="1415"/>
                                <a:ext cx="540"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71" name="Freeform 470"/>
                              <a:cNvSpPr>
                                <a:spLocks/>
                              </a:cNvSpPr>
                            </a:nvSpPr>
                            <a:spPr bwMode="auto">
                              <a:xfrm>
                                <a:off x="3306" y="1395"/>
                                <a:ext cx="40" cy="44"/>
                              </a:xfrm>
                              <a:custGeom>
                                <a:avLst/>
                                <a:gdLst/>
                                <a:ahLst/>
                                <a:cxnLst>
                                  <a:cxn ang="0">
                                    <a:pos x="0" y="44"/>
                                  </a:cxn>
                                  <a:cxn ang="0">
                                    <a:pos x="40" y="20"/>
                                  </a:cxn>
                                  <a:cxn ang="0">
                                    <a:pos x="0" y="0"/>
                                  </a:cxn>
                                  <a:cxn ang="0">
                                    <a:pos x="0" y="44"/>
                                  </a:cxn>
                                </a:cxnLst>
                                <a:rect l="0" t="0" r="r" b="b"/>
                                <a:pathLst>
                                  <a:path w="40" h="44">
                                    <a:moveTo>
                                      <a:pt x="0" y="44"/>
                                    </a:moveTo>
                                    <a:lnTo>
                                      <a:pt x="40" y="20"/>
                                    </a:lnTo>
                                    <a:lnTo>
                                      <a:pt x="0" y="0"/>
                                    </a:lnTo>
                                    <a:lnTo>
                                      <a:pt x="0" y="44"/>
                                    </a:lnTo>
                                    <a:close/>
                                  </a:path>
                                </a:pathLst>
                              </a:custGeom>
                              <a:solidFill>
                                <a:srgbClr val="000000"/>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467" name="Line 75"/>
                            <a:cNvSpPr>
                              <a:spLocks noChangeShapeType="1"/>
                            </a:cNvSpPr>
                          </a:nvSpPr>
                          <a:spPr bwMode="auto">
                            <a:xfrm>
                              <a:off x="2487" y="1542"/>
                              <a:ext cx="1" cy="286"/>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68" name="Line 74"/>
                            <a:cNvSpPr>
                              <a:spLocks noChangeShapeType="1"/>
                            </a:cNvSpPr>
                          </a:nvSpPr>
                          <a:spPr bwMode="auto">
                            <a:xfrm flipH="1">
                              <a:off x="2832" y="1488"/>
                              <a:ext cx="528" cy="0"/>
                            </a:xfrm>
                            <a:prstGeom prst="line">
                              <a:avLst/>
                            </a:prstGeom>
                            <a:noFill/>
                            <a:ln w="9525">
                              <a:solidFill>
                                <a:srgbClr val="000000"/>
                              </a:solidFill>
                              <a:round/>
                              <a:headEnd/>
                              <a:tailEnd/>
                            </a:ln>
                          </a:spPr>
                          <a:txSp>
                            <a:txBody>
                              <a:bodyPr vert="horz" wrap="square" lIns="91440" tIns="45720" rIns="91440" bIns="45720"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69" name="Line 73"/>
                            <a:cNvSpPr>
                              <a:spLocks noChangeShapeType="1"/>
                            </a:cNvSpPr>
                          </a:nvSpPr>
                          <a:spPr bwMode="auto">
                            <a:xfrm>
                              <a:off x="2832" y="1488"/>
                              <a:ext cx="0" cy="336"/>
                            </a:xfrm>
                            <a:prstGeom prst="line">
                              <a:avLst/>
                            </a:prstGeom>
                            <a:noFill/>
                            <a:ln w="9525">
                              <a:solidFill>
                                <a:srgbClr val="000000"/>
                              </a:solidFill>
                              <a:round/>
                              <a:headEnd/>
                              <a:tailEnd type="triangle" w="med" len="med"/>
                            </a:ln>
                          </a:spPr>
                          <a:txSp>
                            <a:txBody>
                              <a:bodyPr vert="horz" wrap="square" lIns="91440" tIns="45720" rIns="91440" bIns="45720"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445" name="Line 71"/>
                          <a:cNvSpPr>
                            <a:spLocks noChangeShapeType="1"/>
                          </a:cNvSpPr>
                        </a:nvSpPr>
                        <a:spPr bwMode="auto">
                          <a:xfrm>
                            <a:off x="2304" y="1488"/>
                            <a:ext cx="277" cy="0"/>
                          </a:xfrm>
                          <a:prstGeom prst="line">
                            <a:avLst/>
                          </a:prstGeom>
                          <a:noFill/>
                          <a:ln w="9525">
                            <a:solidFill>
                              <a:srgbClr val="000000"/>
                            </a:solidFill>
                            <a:round/>
                            <a:headEnd/>
                            <a:tailEnd/>
                          </a:ln>
                        </a:spPr>
                        <a:txSp>
                          <a:txBody>
                            <a:bodyPr vert="horz" wrap="square" lIns="91440" tIns="45720" rIns="91440" bIns="45720"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grpSp>
                  <a:grpSp>
                    <a:nvGrpSpPr>
                      <a:cNvPr id="373" name="Group 372"/>
                      <a:cNvGrpSpPr>
                        <a:grpSpLocks/>
                      </a:cNvGrpSpPr>
                    </a:nvGrpSpPr>
                    <a:grpSpPr bwMode="auto">
                      <a:xfrm>
                        <a:off x="4391564" y="3159688"/>
                        <a:ext cx="1668401" cy="1458349"/>
                        <a:chOff x="2592" y="2304"/>
                        <a:chExt cx="1890" cy="1663"/>
                      </a:xfrm>
                    </a:grpSpPr>
                    <a:grpSp>
                      <a:nvGrpSpPr>
                        <a:cNvPr id="286" name="Group 373"/>
                        <a:cNvGrpSpPr>
                          <a:grpSpLocks/>
                        </a:cNvGrpSpPr>
                      </a:nvGrpSpPr>
                      <a:grpSpPr bwMode="auto">
                        <a:xfrm>
                          <a:off x="2662" y="3601"/>
                          <a:ext cx="1638" cy="366"/>
                          <a:chOff x="2662" y="3601"/>
                          <a:chExt cx="1638" cy="366"/>
                        </a:xfrm>
                      </a:grpSpPr>
                      <a:sp>
                        <a:nvSpPr>
                          <a:cNvPr id="405" name="Freeform 404"/>
                          <a:cNvSpPr>
                            <a:spLocks/>
                          </a:cNvSpPr>
                        </a:nvSpPr>
                        <a:spPr bwMode="auto">
                          <a:xfrm>
                            <a:off x="2662" y="3601"/>
                            <a:ext cx="56" cy="72"/>
                          </a:xfrm>
                          <a:custGeom>
                            <a:avLst/>
                            <a:gdLst/>
                            <a:ahLst/>
                            <a:cxnLst>
                              <a:cxn ang="0">
                                <a:pos x="16" y="8"/>
                              </a:cxn>
                              <a:cxn ang="0">
                                <a:pos x="8" y="8"/>
                              </a:cxn>
                              <a:cxn ang="0">
                                <a:pos x="8" y="16"/>
                              </a:cxn>
                              <a:cxn ang="0">
                                <a:pos x="56" y="16"/>
                              </a:cxn>
                              <a:cxn ang="0">
                                <a:pos x="56" y="0"/>
                              </a:cxn>
                              <a:cxn ang="0">
                                <a:pos x="8" y="0"/>
                              </a:cxn>
                              <a:cxn ang="0">
                                <a:pos x="0" y="0"/>
                              </a:cxn>
                              <a:cxn ang="0">
                                <a:pos x="0" y="8"/>
                              </a:cxn>
                              <a:cxn ang="0">
                                <a:pos x="0" y="72"/>
                              </a:cxn>
                              <a:cxn ang="0">
                                <a:pos x="16" y="72"/>
                              </a:cxn>
                              <a:cxn ang="0">
                                <a:pos x="16" y="8"/>
                              </a:cxn>
                            </a:cxnLst>
                            <a:rect l="0" t="0" r="r" b="b"/>
                            <a:pathLst>
                              <a:path w="56" h="72">
                                <a:moveTo>
                                  <a:pt x="16" y="8"/>
                                </a:moveTo>
                                <a:lnTo>
                                  <a:pt x="8" y="8"/>
                                </a:lnTo>
                                <a:lnTo>
                                  <a:pt x="8" y="16"/>
                                </a:lnTo>
                                <a:lnTo>
                                  <a:pt x="56" y="16"/>
                                </a:lnTo>
                                <a:lnTo>
                                  <a:pt x="56" y="0"/>
                                </a:lnTo>
                                <a:lnTo>
                                  <a:pt x="8" y="0"/>
                                </a:lnTo>
                                <a:lnTo>
                                  <a:pt x="0" y="0"/>
                                </a:lnTo>
                                <a:lnTo>
                                  <a:pt x="0" y="8"/>
                                </a:lnTo>
                                <a:lnTo>
                                  <a:pt x="0" y="72"/>
                                </a:lnTo>
                                <a:lnTo>
                                  <a:pt x="16" y="72"/>
                                </a:lnTo>
                                <a:lnTo>
                                  <a:pt x="16" y="8"/>
                                </a:lnTo>
                                <a:close/>
                              </a:path>
                            </a:pathLst>
                          </a:custGeom>
                          <a:solidFill>
                            <a:srgbClr val="33CC33"/>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06" name="Rectangle 405"/>
                          <a:cNvSpPr>
                            <a:spLocks noChangeArrowheads="1"/>
                          </a:cNvSpPr>
                        </a:nvSpPr>
                        <a:spPr bwMode="auto">
                          <a:xfrm>
                            <a:off x="2662" y="3721"/>
                            <a:ext cx="16" cy="63"/>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07" name="Rectangle 406"/>
                          <a:cNvSpPr>
                            <a:spLocks noChangeArrowheads="1"/>
                          </a:cNvSpPr>
                        </a:nvSpPr>
                        <a:spPr bwMode="auto">
                          <a:xfrm>
                            <a:off x="2662" y="3832"/>
                            <a:ext cx="16" cy="63"/>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08" name="Freeform 407"/>
                          <a:cNvSpPr>
                            <a:spLocks/>
                          </a:cNvSpPr>
                        </a:nvSpPr>
                        <a:spPr bwMode="auto">
                          <a:xfrm>
                            <a:off x="2662" y="3943"/>
                            <a:ext cx="56" cy="24"/>
                          </a:xfrm>
                          <a:custGeom>
                            <a:avLst/>
                            <a:gdLst/>
                            <a:ahLst/>
                            <a:cxnLst>
                              <a:cxn ang="0">
                                <a:pos x="16" y="0"/>
                              </a:cxn>
                              <a:cxn ang="0">
                                <a:pos x="0" y="0"/>
                              </a:cxn>
                              <a:cxn ang="0">
                                <a:pos x="0" y="16"/>
                              </a:cxn>
                              <a:cxn ang="0">
                                <a:pos x="0" y="24"/>
                              </a:cxn>
                              <a:cxn ang="0">
                                <a:pos x="8" y="24"/>
                              </a:cxn>
                              <a:cxn ang="0">
                                <a:pos x="56" y="24"/>
                              </a:cxn>
                              <a:cxn ang="0">
                                <a:pos x="56" y="8"/>
                              </a:cxn>
                              <a:cxn ang="0">
                                <a:pos x="8" y="8"/>
                              </a:cxn>
                              <a:cxn ang="0">
                                <a:pos x="8" y="16"/>
                              </a:cxn>
                              <a:cxn ang="0">
                                <a:pos x="16" y="16"/>
                              </a:cxn>
                              <a:cxn ang="0">
                                <a:pos x="16" y="0"/>
                              </a:cxn>
                            </a:cxnLst>
                            <a:rect l="0" t="0" r="r" b="b"/>
                            <a:pathLst>
                              <a:path w="56" h="24">
                                <a:moveTo>
                                  <a:pt x="16" y="0"/>
                                </a:moveTo>
                                <a:lnTo>
                                  <a:pt x="0" y="0"/>
                                </a:lnTo>
                                <a:lnTo>
                                  <a:pt x="0" y="16"/>
                                </a:lnTo>
                                <a:lnTo>
                                  <a:pt x="0" y="24"/>
                                </a:lnTo>
                                <a:lnTo>
                                  <a:pt x="8" y="24"/>
                                </a:lnTo>
                                <a:lnTo>
                                  <a:pt x="56" y="24"/>
                                </a:lnTo>
                                <a:lnTo>
                                  <a:pt x="56" y="8"/>
                                </a:lnTo>
                                <a:lnTo>
                                  <a:pt x="8" y="8"/>
                                </a:lnTo>
                                <a:lnTo>
                                  <a:pt x="8" y="16"/>
                                </a:lnTo>
                                <a:lnTo>
                                  <a:pt x="16" y="16"/>
                                </a:lnTo>
                                <a:lnTo>
                                  <a:pt x="16" y="0"/>
                                </a:lnTo>
                                <a:close/>
                              </a:path>
                            </a:pathLst>
                          </a:custGeom>
                          <a:solidFill>
                            <a:srgbClr val="33CC33"/>
                          </a:solidFill>
                          <a:ln w="9525">
                            <a:no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09" name="Rectangle 408"/>
                          <a:cNvSpPr>
                            <a:spLocks noChangeArrowheads="1"/>
                          </a:cNvSpPr>
                        </a:nvSpPr>
                        <a:spPr bwMode="auto">
                          <a:xfrm>
                            <a:off x="2766" y="395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0" name="Rectangle 409"/>
                          <a:cNvSpPr>
                            <a:spLocks noChangeArrowheads="1"/>
                          </a:cNvSpPr>
                        </a:nvSpPr>
                        <a:spPr bwMode="auto">
                          <a:xfrm>
                            <a:off x="2877" y="395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1" name="Rectangle 410"/>
                          <a:cNvSpPr>
                            <a:spLocks noChangeArrowheads="1"/>
                          </a:cNvSpPr>
                        </a:nvSpPr>
                        <a:spPr bwMode="auto">
                          <a:xfrm>
                            <a:off x="2988" y="395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2" name="Rectangle 411"/>
                          <a:cNvSpPr>
                            <a:spLocks noChangeArrowheads="1"/>
                          </a:cNvSpPr>
                        </a:nvSpPr>
                        <a:spPr bwMode="auto">
                          <a:xfrm>
                            <a:off x="3100" y="395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3" name="Rectangle 412"/>
                          <a:cNvSpPr>
                            <a:spLocks noChangeArrowheads="1"/>
                          </a:cNvSpPr>
                        </a:nvSpPr>
                        <a:spPr bwMode="auto">
                          <a:xfrm>
                            <a:off x="3211" y="395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4" name="Rectangle 413"/>
                          <a:cNvSpPr>
                            <a:spLocks noChangeArrowheads="1"/>
                          </a:cNvSpPr>
                        </a:nvSpPr>
                        <a:spPr bwMode="auto">
                          <a:xfrm>
                            <a:off x="3322" y="395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5" name="Rectangle 414"/>
                          <a:cNvSpPr>
                            <a:spLocks noChangeArrowheads="1"/>
                          </a:cNvSpPr>
                        </a:nvSpPr>
                        <a:spPr bwMode="auto">
                          <a:xfrm>
                            <a:off x="3434" y="395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6" name="Rectangle 415"/>
                          <a:cNvSpPr>
                            <a:spLocks noChangeArrowheads="1"/>
                          </a:cNvSpPr>
                        </a:nvSpPr>
                        <a:spPr bwMode="auto">
                          <a:xfrm>
                            <a:off x="3545" y="395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7" name="Rectangle 416"/>
                          <a:cNvSpPr>
                            <a:spLocks noChangeArrowheads="1"/>
                          </a:cNvSpPr>
                        </a:nvSpPr>
                        <a:spPr bwMode="auto">
                          <a:xfrm>
                            <a:off x="3656" y="395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8" name="Rectangle 417"/>
                          <a:cNvSpPr>
                            <a:spLocks noChangeArrowheads="1"/>
                          </a:cNvSpPr>
                        </a:nvSpPr>
                        <a:spPr bwMode="auto">
                          <a:xfrm>
                            <a:off x="3768" y="395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19" name="Rectangle 418"/>
                          <a:cNvSpPr>
                            <a:spLocks noChangeArrowheads="1"/>
                          </a:cNvSpPr>
                        </a:nvSpPr>
                        <a:spPr bwMode="auto">
                          <a:xfrm>
                            <a:off x="3879" y="395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0" name="Rectangle 419"/>
                          <a:cNvSpPr>
                            <a:spLocks noChangeArrowheads="1"/>
                          </a:cNvSpPr>
                        </a:nvSpPr>
                        <a:spPr bwMode="auto">
                          <a:xfrm>
                            <a:off x="3990" y="395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1" name="Rectangle 420"/>
                          <a:cNvSpPr>
                            <a:spLocks noChangeArrowheads="1"/>
                          </a:cNvSpPr>
                        </a:nvSpPr>
                        <a:spPr bwMode="auto">
                          <a:xfrm>
                            <a:off x="4102" y="395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2" name="Rectangle 421"/>
                          <a:cNvSpPr>
                            <a:spLocks noChangeArrowheads="1"/>
                          </a:cNvSpPr>
                        </a:nvSpPr>
                        <a:spPr bwMode="auto">
                          <a:xfrm>
                            <a:off x="4213" y="395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3" name="Rectangle 422"/>
                          <a:cNvSpPr>
                            <a:spLocks noChangeArrowheads="1"/>
                          </a:cNvSpPr>
                        </a:nvSpPr>
                        <a:spPr bwMode="auto">
                          <a:xfrm>
                            <a:off x="4284" y="3864"/>
                            <a:ext cx="16" cy="63"/>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4" name="Rectangle 423"/>
                          <a:cNvSpPr>
                            <a:spLocks noChangeArrowheads="1"/>
                          </a:cNvSpPr>
                        </a:nvSpPr>
                        <a:spPr bwMode="auto">
                          <a:xfrm>
                            <a:off x="4284" y="3752"/>
                            <a:ext cx="16" cy="64"/>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5" name="Rectangle 424"/>
                          <a:cNvSpPr>
                            <a:spLocks noChangeArrowheads="1"/>
                          </a:cNvSpPr>
                        </a:nvSpPr>
                        <a:spPr bwMode="auto">
                          <a:xfrm>
                            <a:off x="4284" y="3641"/>
                            <a:ext cx="16" cy="64"/>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6" name="Rectangle 425"/>
                          <a:cNvSpPr>
                            <a:spLocks noChangeArrowheads="1"/>
                          </a:cNvSpPr>
                        </a:nvSpPr>
                        <a:spPr bwMode="auto">
                          <a:xfrm>
                            <a:off x="4213" y="360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7" name="Rectangle 426"/>
                          <a:cNvSpPr>
                            <a:spLocks noChangeArrowheads="1"/>
                          </a:cNvSpPr>
                        </a:nvSpPr>
                        <a:spPr bwMode="auto">
                          <a:xfrm>
                            <a:off x="4102" y="360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8" name="Rectangle 427"/>
                          <a:cNvSpPr>
                            <a:spLocks noChangeArrowheads="1"/>
                          </a:cNvSpPr>
                        </a:nvSpPr>
                        <a:spPr bwMode="auto">
                          <a:xfrm>
                            <a:off x="3990" y="360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29" name="Rectangle 428"/>
                          <a:cNvSpPr>
                            <a:spLocks noChangeArrowheads="1"/>
                          </a:cNvSpPr>
                        </a:nvSpPr>
                        <a:spPr bwMode="auto">
                          <a:xfrm>
                            <a:off x="3879" y="360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0" name="Rectangle 429"/>
                          <a:cNvSpPr>
                            <a:spLocks noChangeArrowheads="1"/>
                          </a:cNvSpPr>
                        </a:nvSpPr>
                        <a:spPr bwMode="auto">
                          <a:xfrm>
                            <a:off x="3768" y="360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1" name="Rectangle 430"/>
                          <a:cNvSpPr>
                            <a:spLocks noChangeArrowheads="1"/>
                          </a:cNvSpPr>
                        </a:nvSpPr>
                        <a:spPr bwMode="auto">
                          <a:xfrm>
                            <a:off x="3656" y="360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2" name="Rectangle 431"/>
                          <a:cNvSpPr>
                            <a:spLocks noChangeArrowheads="1"/>
                          </a:cNvSpPr>
                        </a:nvSpPr>
                        <a:spPr bwMode="auto">
                          <a:xfrm>
                            <a:off x="3545" y="360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3" name="Rectangle 432"/>
                          <a:cNvSpPr>
                            <a:spLocks noChangeArrowheads="1"/>
                          </a:cNvSpPr>
                        </a:nvSpPr>
                        <a:spPr bwMode="auto">
                          <a:xfrm>
                            <a:off x="3434" y="360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4" name="Rectangle 433"/>
                          <a:cNvSpPr>
                            <a:spLocks noChangeArrowheads="1"/>
                          </a:cNvSpPr>
                        </a:nvSpPr>
                        <a:spPr bwMode="auto">
                          <a:xfrm>
                            <a:off x="3322" y="360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5" name="Rectangle 434"/>
                          <a:cNvSpPr>
                            <a:spLocks noChangeArrowheads="1"/>
                          </a:cNvSpPr>
                        </a:nvSpPr>
                        <a:spPr bwMode="auto">
                          <a:xfrm>
                            <a:off x="3211" y="360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6" name="Rectangle 435"/>
                          <a:cNvSpPr>
                            <a:spLocks noChangeArrowheads="1"/>
                          </a:cNvSpPr>
                        </a:nvSpPr>
                        <a:spPr bwMode="auto">
                          <a:xfrm>
                            <a:off x="3100" y="360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7" name="Rectangle 436"/>
                          <a:cNvSpPr>
                            <a:spLocks noChangeArrowheads="1"/>
                          </a:cNvSpPr>
                        </a:nvSpPr>
                        <a:spPr bwMode="auto">
                          <a:xfrm>
                            <a:off x="2988" y="360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8" name="Rectangle 437"/>
                          <a:cNvSpPr>
                            <a:spLocks noChangeArrowheads="1"/>
                          </a:cNvSpPr>
                        </a:nvSpPr>
                        <a:spPr bwMode="auto">
                          <a:xfrm>
                            <a:off x="2877" y="3601"/>
                            <a:ext cx="64"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39" name="Rectangle 438"/>
                          <a:cNvSpPr>
                            <a:spLocks noChangeArrowheads="1"/>
                          </a:cNvSpPr>
                        </a:nvSpPr>
                        <a:spPr bwMode="auto">
                          <a:xfrm>
                            <a:off x="2766" y="3601"/>
                            <a:ext cx="63" cy="16"/>
                          </a:xfrm>
                          <a:prstGeom prst="rect">
                            <a:avLst/>
                          </a:prstGeom>
                          <a:solidFill>
                            <a:srgbClr val="33CC33"/>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375" name="Rectangle 374"/>
                        <a:cNvSpPr>
                          <a:spLocks noChangeArrowheads="1"/>
                        </a:cNvSpPr>
                      </a:nvSpPr>
                      <a:spPr bwMode="auto">
                        <a:xfrm>
                          <a:off x="3456" y="3552"/>
                          <a:ext cx="1026" cy="139"/>
                        </a:xfrm>
                        <a:prstGeom prst="rect">
                          <a:avLst/>
                        </a:prstGeom>
                        <a:solidFill>
                          <a:srgbClr val="FFFFFF"/>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76" name="Rectangle 375"/>
                        <a:cNvSpPr>
                          <a:spLocks noChangeArrowheads="1"/>
                        </a:cNvSpPr>
                      </a:nvSpPr>
                      <a:spPr bwMode="auto">
                        <a:xfrm>
                          <a:off x="3505" y="3573"/>
                          <a:ext cx="24"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377" name="Rectangle 376"/>
                        <a:cNvSpPr>
                          <a:spLocks noChangeArrowheads="1"/>
                        </a:cNvSpPr>
                      </a:nvSpPr>
                      <a:spPr bwMode="auto">
                        <a:xfrm>
                          <a:off x="3532" y="3573"/>
                          <a:ext cx="762"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Structure Mother Board)</a:t>
                            </a:r>
                            <a:endParaRPr kumimoji="0" lang="en-US" sz="900" b="0" i="0" u="none" strike="noStrike" cap="none" normalizeH="0" baseline="0" smtClean="0">
                              <a:ln>
                                <a:noFill/>
                              </a:ln>
                              <a:solidFill>
                                <a:schemeClr val="tx1"/>
                              </a:solidFill>
                              <a:effectLst/>
                              <a:latin typeface="Arial" pitchFamily="34" charset="0"/>
                            </a:endParaRPr>
                          </a:p>
                        </a:txBody>
                        <a:useSpRect/>
                      </a:txSp>
                    </a:sp>
                    <a:grpSp>
                      <a:nvGrpSpPr>
                        <a:cNvPr id="290" name="Group 377"/>
                        <a:cNvGrpSpPr>
                          <a:grpSpLocks/>
                        </a:cNvGrpSpPr>
                      </a:nvGrpSpPr>
                      <a:grpSpPr bwMode="auto">
                        <a:xfrm>
                          <a:off x="2607" y="3705"/>
                          <a:ext cx="1665" cy="222"/>
                          <a:chOff x="2607" y="3705"/>
                          <a:chExt cx="1665" cy="222"/>
                        </a:xfrm>
                      </a:grpSpPr>
                      <a:grpSp>
                        <a:nvGrpSpPr>
                          <a:cNvPr id="293" name="Group 380"/>
                          <a:cNvGrpSpPr>
                            <a:grpSpLocks/>
                          </a:cNvGrpSpPr>
                        </a:nvGrpSpPr>
                        <a:grpSpPr bwMode="auto">
                          <a:xfrm>
                            <a:off x="3287" y="3705"/>
                            <a:ext cx="286" cy="222"/>
                            <a:chOff x="3287" y="3705"/>
                            <a:chExt cx="286" cy="222"/>
                          </a:xfrm>
                        </a:grpSpPr>
                        <a:sp>
                          <a:nvSpPr>
                            <a:cNvPr id="399" name="Freeform 398"/>
                            <a:cNvSpPr>
                              <a:spLocks/>
                            </a:cNvSpPr>
                          </a:nvSpPr>
                          <a:spPr bwMode="auto">
                            <a:xfrm>
                              <a:off x="3287" y="3864"/>
                              <a:ext cx="286" cy="63"/>
                            </a:xfrm>
                            <a:custGeom>
                              <a:avLst/>
                              <a:gdLst/>
                              <a:ahLst/>
                              <a:cxnLst>
                                <a:cxn ang="0">
                                  <a:pos x="71" y="63"/>
                                </a:cxn>
                                <a:cxn ang="0">
                                  <a:pos x="286" y="63"/>
                                </a:cxn>
                                <a:cxn ang="0">
                                  <a:pos x="286" y="0"/>
                                </a:cxn>
                                <a:cxn ang="0">
                                  <a:pos x="71" y="0"/>
                                </a:cxn>
                                <a:cxn ang="0">
                                  <a:pos x="0" y="31"/>
                                </a:cxn>
                                <a:cxn ang="0">
                                  <a:pos x="71" y="63"/>
                                </a:cxn>
                              </a:cxnLst>
                              <a:rect l="0" t="0" r="r" b="b"/>
                              <a:pathLst>
                                <a:path w="286" h="63">
                                  <a:moveTo>
                                    <a:pt x="71" y="63"/>
                                  </a:moveTo>
                                  <a:lnTo>
                                    <a:pt x="286" y="63"/>
                                  </a:lnTo>
                                  <a:lnTo>
                                    <a:pt x="286" y="0"/>
                                  </a:lnTo>
                                  <a:lnTo>
                                    <a:pt x="71" y="0"/>
                                  </a:lnTo>
                                  <a:lnTo>
                                    <a:pt x="0" y="31"/>
                                  </a:lnTo>
                                  <a:lnTo>
                                    <a:pt x="71" y="63"/>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00" name="Freeform 399"/>
                            <a:cNvSpPr>
                              <a:spLocks/>
                            </a:cNvSpPr>
                          </a:nvSpPr>
                          <a:spPr bwMode="auto">
                            <a:xfrm>
                              <a:off x="3287" y="3832"/>
                              <a:ext cx="286" cy="63"/>
                            </a:xfrm>
                            <a:custGeom>
                              <a:avLst/>
                              <a:gdLst/>
                              <a:ahLst/>
                              <a:cxnLst>
                                <a:cxn ang="0">
                                  <a:pos x="71" y="63"/>
                                </a:cxn>
                                <a:cxn ang="0">
                                  <a:pos x="286" y="63"/>
                                </a:cxn>
                                <a:cxn ang="0">
                                  <a:pos x="286" y="0"/>
                                </a:cxn>
                                <a:cxn ang="0">
                                  <a:pos x="71" y="0"/>
                                </a:cxn>
                                <a:cxn ang="0">
                                  <a:pos x="0" y="32"/>
                                </a:cxn>
                                <a:cxn ang="0">
                                  <a:pos x="71" y="63"/>
                                </a:cxn>
                              </a:cxnLst>
                              <a:rect l="0" t="0" r="r" b="b"/>
                              <a:pathLst>
                                <a:path w="286" h="63">
                                  <a:moveTo>
                                    <a:pt x="71" y="63"/>
                                  </a:moveTo>
                                  <a:lnTo>
                                    <a:pt x="286" y="63"/>
                                  </a:lnTo>
                                  <a:lnTo>
                                    <a:pt x="286" y="0"/>
                                  </a:lnTo>
                                  <a:lnTo>
                                    <a:pt x="71" y="0"/>
                                  </a:lnTo>
                                  <a:lnTo>
                                    <a:pt x="0" y="32"/>
                                  </a:lnTo>
                                  <a:lnTo>
                                    <a:pt x="71" y="63"/>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01" name="Freeform 400"/>
                            <a:cNvSpPr>
                              <a:spLocks/>
                            </a:cNvSpPr>
                          </a:nvSpPr>
                          <a:spPr bwMode="auto">
                            <a:xfrm>
                              <a:off x="3287" y="3800"/>
                              <a:ext cx="286" cy="64"/>
                            </a:xfrm>
                            <a:custGeom>
                              <a:avLst/>
                              <a:gdLst/>
                              <a:ahLst/>
                              <a:cxnLst>
                                <a:cxn ang="0">
                                  <a:pos x="71" y="64"/>
                                </a:cxn>
                                <a:cxn ang="0">
                                  <a:pos x="286" y="64"/>
                                </a:cxn>
                                <a:cxn ang="0">
                                  <a:pos x="286" y="0"/>
                                </a:cxn>
                                <a:cxn ang="0">
                                  <a:pos x="71" y="0"/>
                                </a:cxn>
                                <a:cxn ang="0">
                                  <a:pos x="0" y="32"/>
                                </a:cxn>
                                <a:cxn ang="0">
                                  <a:pos x="71" y="64"/>
                                </a:cxn>
                              </a:cxnLst>
                              <a:rect l="0" t="0" r="r" b="b"/>
                              <a:pathLst>
                                <a:path w="286" h="64">
                                  <a:moveTo>
                                    <a:pt x="71" y="64"/>
                                  </a:moveTo>
                                  <a:lnTo>
                                    <a:pt x="286" y="64"/>
                                  </a:lnTo>
                                  <a:lnTo>
                                    <a:pt x="286" y="0"/>
                                  </a:lnTo>
                                  <a:lnTo>
                                    <a:pt x="71" y="0"/>
                                  </a:lnTo>
                                  <a:lnTo>
                                    <a:pt x="0" y="32"/>
                                  </a:lnTo>
                                  <a:lnTo>
                                    <a:pt x="71" y="64"/>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02" name="Freeform 401"/>
                            <a:cNvSpPr>
                              <a:spLocks/>
                            </a:cNvSpPr>
                          </a:nvSpPr>
                          <a:spPr bwMode="auto">
                            <a:xfrm>
                              <a:off x="3287" y="3768"/>
                              <a:ext cx="286" cy="64"/>
                            </a:xfrm>
                            <a:custGeom>
                              <a:avLst/>
                              <a:gdLst/>
                              <a:ahLst/>
                              <a:cxnLst>
                                <a:cxn ang="0">
                                  <a:pos x="71" y="64"/>
                                </a:cxn>
                                <a:cxn ang="0">
                                  <a:pos x="286" y="64"/>
                                </a:cxn>
                                <a:cxn ang="0">
                                  <a:pos x="286" y="0"/>
                                </a:cxn>
                                <a:cxn ang="0">
                                  <a:pos x="71" y="0"/>
                                </a:cxn>
                                <a:cxn ang="0">
                                  <a:pos x="0" y="32"/>
                                </a:cxn>
                                <a:cxn ang="0">
                                  <a:pos x="71" y="64"/>
                                </a:cxn>
                              </a:cxnLst>
                              <a:rect l="0" t="0" r="r" b="b"/>
                              <a:pathLst>
                                <a:path w="286" h="64">
                                  <a:moveTo>
                                    <a:pt x="71" y="64"/>
                                  </a:moveTo>
                                  <a:lnTo>
                                    <a:pt x="286" y="64"/>
                                  </a:lnTo>
                                  <a:lnTo>
                                    <a:pt x="286" y="0"/>
                                  </a:lnTo>
                                  <a:lnTo>
                                    <a:pt x="71" y="0"/>
                                  </a:lnTo>
                                  <a:lnTo>
                                    <a:pt x="0" y="32"/>
                                  </a:lnTo>
                                  <a:lnTo>
                                    <a:pt x="71" y="64"/>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03" name="Freeform 402"/>
                            <a:cNvSpPr>
                              <a:spLocks/>
                            </a:cNvSpPr>
                          </a:nvSpPr>
                          <a:spPr bwMode="auto">
                            <a:xfrm>
                              <a:off x="3287" y="3736"/>
                              <a:ext cx="286" cy="64"/>
                            </a:xfrm>
                            <a:custGeom>
                              <a:avLst/>
                              <a:gdLst/>
                              <a:ahLst/>
                              <a:cxnLst>
                                <a:cxn ang="0">
                                  <a:pos x="71" y="64"/>
                                </a:cxn>
                                <a:cxn ang="0">
                                  <a:pos x="286" y="64"/>
                                </a:cxn>
                                <a:cxn ang="0">
                                  <a:pos x="286" y="0"/>
                                </a:cxn>
                                <a:cxn ang="0">
                                  <a:pos x="71" y="0"/>
                                </a:cxn>
                                <a:cxn ang="0">
                                  <a:pos x="0" y="32"/>
                                </a:cxn>
                                <a:cxn ang="0">
                                  <a:pos x="71" y="64"/>
                                </a:cxn>
                              </a:cxnLst>
                              <a:rect l="0" t="0" r="r" b="b"/>
                              <a:pathLst>
                                <a:path w="286" h="64">
                                  <a:moveTo>
                                    <a:pt x="71" y="64"/>
                                  </a:moveTo>
                                  <a:lnTo>
                                    <a:pt x="286" y="64"/>
                                  </a:lnTo>
                                  <a:lnTo>
                                    <a:pt x="286" y="0"/>
                                  </a:lnTo>
                                  <a:lnTo>
                                    <a:pt x="71" y="0"/>
                                  </a:lnTo>
                                  <a:lnTo>
                                    <a:pt x="0" y="32"/>
                                  </a:lnTo>
                                  <a:lnTo>
                                    <a:pt x="71" y="64"/>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404" name="Freeform 403"/>
                            <a:cNvSpPr>
                              <a:spLocks/>
                            </a:cNvSpPr>
                          </a:nvSpPr>
                          <a:spPr bwMode="auto">
                            <a:xfrm>
                              <a:off x="3287" y="3705"/>
                              <a:ext cx="286" cy="63"/>
                            </a:xfrm>
                            <a:custGeom>
                              <a:avLst/>
                              <a:gdLst/>
                              <a:ahLst/>
                              <a:cxnLst>
                                <a:cxn ang="0">
                                  <a:pos x="71" y="63"/>
                                </a:cxn>
                                <a:cxn ang="0">
                                  <a:pos x="286" y="63"/>
                                </a:cxn>
                                <a:cxn ang="0">
                                  <a:pos x="286" y="0"/>
                                </a:cxn>
                                <a:cxn ang="0">
                                  <a:pos x="71" y="0"/>
                                </a:cxn>
                                <a:cxn ang="0">
                                  <a:pos x="0" y="31"/>
                                </a:cxn>
                                <a:cxn ang="0">
                                  <a:pos x="71" y="63"/>
                                </a:cxn>
                              </a:cxnLst>
                              <a:rect l="0" t="0" r="r" b="b"/>
                              <a:pathLst>
                                <a:path w="286" h="63">
                                  <a:moveTo>
                                    <a:pt x="71" y="63"/>
                                  </a:moveTo>
                                  <a:lnTo>
                                    <a:pt x="286" y="63"/>
                                  </a:lnTo>
                                  <a:lnTo>
                                    <a:pt x="286" y="0"/>
                                  </a:lnTo>
                                  <a:lnTo>
                                    <a:pt x="71" y="0"/>
                                  </a:lnTo>
                                  <a:lnTo>
                                    <a:pt x="0" y="31"/>
                                  </a:lnTo>
                                  <a:lnTo>
                                    <a:pt x="71" y="63"/>
                                  </a:lnTo>
                                  <a:close/>
                                </a:path>
                              </a:pathLst>
                            </a:custGeom>
                            <a:solidFill>
                              <a:srgbClr val="0066FF"/>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382" name="Rectangle 381"/>
                          <a:cNvSpPr>
                            <a:spLocks noChangeArrowheads="1"/>
                          </a:cNvSpPr>
                        </a:nvSpPr>
                        <a:spPr bwMode="auto">
                          <a:xfrm>
                            <a:off x="3605" y="3705"/>
                            <a:ext cx="667" cy="214"/>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83" name="Rectangle 382"/>
                          <a:cNvSpPr>
                            <a:spLocks noChangeArrowheads="1"/>
                          </a:cNvSpPr>
                        </a:nvSpPr>
                        <a:spPr bwMode="auto">
                          <a:xfrm>
                            <a:off x="3644" y="3728"/>
                            <a:ext cx="562"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Solar Cell Current</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384" name="Rectangle 383"/>
                          <a:cNvSpPr>
                            <a:spLocks noChangeArrowheads="1"/>
                          </a:cNvSpPr>
                        </a:nvSpPr>
                        <a:spPr bwMode="auto">
                          <a:xfrm>
                            <a:off x="3644" y="3817"/>
                            <a:ext cx="182"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 1 to 6</a:t>
                              </a:r>
                              <a:endParaRPr kumimoji="0" lang="en-US" sz="900" b="0" i="0" u="none" strike="noStrike" cap="none" normalizeH="0" baseline="0" smtClean="0">
                                <a:ln>
                                  <a:noFill/>
                                </a:ln>
                                <a:solidFill>
                                  <a:schemeClr val="tx1"/>
                                </a:solidFill>
                                <a:effectLst/>
                                <a:latin typeface="Arial" pitchFamily="34" charset="0"/>
                              </a:endParaRPr>
                            </a:p>
                          </a:txBody>
                          <a:useSpRect/>
                        </a:txSp>
                      </a:sp>
                      <a:grpSp>
                        <a:nvGrpSpPr>
                          <a:cNvPr id="297" name="Group 384"/>
                          <a:cNvGrpSpPr>
                            <a:grpSpLocks/>
                          </a:cNvGrpSpPr>
                        </a:nvGrpSpPr>
                        <a:grpSpPr bwMode="auto">
                          <a:xfrm>
                            <a:off x="3128" y="3736"/>
                            <a:ext cx="159" cy="160"/>
                            <a:chOff x="3128" y="3736"/>
                            <a:chExt cx="159" cy="160"/>
                          </a:xfrm>
                        </a:grpSpPr>
                        <a:sp>
                          <a:nvSpPr>
                            <a:cNvPr id="393" name="Line 19"/>
                            <a:cNvSpPr>
                              <a:spLocks noChangeShapeType="1"/>
                            </a:cNvSpPr>
                          </a:nvSpPr>
                          <a:spPr bwMode="auto">
                            <a:xfrm>
                              <a:off x="3128" y="3736"/>
                              <a:ext cx="15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94" name="Line 18"/>
                            <a:cNvSpPr>
                              <a:spLocks noChangeShapeType="1"/>
                            </a:cNvSpPr>
                          </a:nvSpPr>
                          <a:spPr bwMode="auto">
                            <a:xfrm>
                              <a:off x="3128" y="3768"/>
                              <a:ext cx="15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95" name="Line 17"/>
                            <a:cNvSpPr>
                              <a:spLocks noChangeShapeType="1"/>
                            </a:cNvSpPr>
                          </a:nvSpPr>
                          <a:spPr bwMode="auto">
                            <a:xfrm>
                              <a:off x="3128" y="3800"/>
                              <a:ext cx="15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96" name="Line 16"/>
                            <a:cNvSpPr>
                              <a:spLocks noChangeShapeType="1"/>
                            </a:cNvSpPr>
                          </a:nvSpPr>
                          <a:spPr bwMode="auto">
                            <a:xfrm>
                              <a:off x="3128" y="3864"/>
                              <a:ext cx="15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97" name="Line 15"/>
                            <a:cNvSpPr>
                              <a:spLocks noChangeShapeType="1"/>
                            </a:cNvSpPr>
                          </a:nvSpPr>
                          <a:spPr bwMode="auto">
                            <a:xfrm>
                              <a:off x="3128" y="3895"/>
                              <a:ext cx="15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98" name="Line 14"/>
                            <a:cNvSpPr>
                              <a:spLocks noChangeShapeType="1"/>
                            </a:cNvSpPr>
                          </a:nvSpPr>
                          <a:spPr bwMode="auto">
                            <a:xfrm>
                              <a:off x="3128" y="3832"/>
                              <a:ext cx="159"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386" name="Rectangle 385"/>
                          <a:cNvSpPr>
                            <a:spLocks noChangeArrowheads="1"/>
                          </a:cNvSpPr>
                        </a:nvSpPr>
                        <a:spPr bwMode="auto">
                          <a:xfrm>
                            <a:off x="2873" y="3768"/>
                            <a:ext cx="191" cy="127"/>
                          </a:xfrm>
                          <a:prstGeom prst="rect">
                            <a:avLst/>
                          </a:prstGeom>
                          <a:solidFill>
                            <a:srgbClr val="FFFF99"/>
                          </a:solidFill>
                          <a:ln w="6350">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87" name="Rectangle 386"/>
                          <a:cNvSpPr>
                            <a:spLocks noChangeArrowheads="1"/>
                          </a:cNvSpPr>
                        </a:nvSpPr>
                        <a:spPr bwMode="auto">
                          <a:xfrm>
                            <a:off x="2885" y="3792"/>
                            <a:ext cx="160" cy="85"/>
                          </a:xfrm>
                          <a:prstGeom prst="rect">
                            <a:avLst/>
                          </a:prstGeom>
                          <a:noFill/>
                          <a:ln w="9525">
                            <a:noFill/>
                            <a:miter lim="800000"/>
                            <a:headEnd/>
                            <a:tailEnd/>
                          </a:ln>
                        </a:spPr>
                        <a:txSp>
                          <a:txBody>
                            <a:bodyPr vert="horz" wrap="square" lIns="0" tIns="0" rIns="0" bIns="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500" b="0" i="0" u="none" strike="noStrike" cap="none" normalizeH="0" baseline="0" smtClean="0">
                                  <a:ln>
                                    <a:noFill/>
                                  </a:ln>
                                  <a:solidFill>
                                    <a:schemeClr val="tx1"/>
                                  </a:solidFill>
                                  <a:effectLst/>
                                  <a:latin typeface="Times New Roman" pitchFamily="18" charset="0"/>
                                  <a:ea typeface="Times New Roman" pitchFamily="18" charset="0"/>
                                  <a:cs typeface="Times New Roman" pitchFamily="18" charset="0"/>
                                </a:rPr>
                                <a:t>MPX</a:t>
                              </a:r>
                              <a:endParaRPr kumimoji="0" lang="en-US" sz="900" b="0" i="0" u="none" strike="noStrike" cap="none" normalizeH="0" baseline="0" smtClean="0">
                                <a:ln>
                                  <a:noFill/>
                                </a:ln>
                                <a:solidFill>
                                  <a:schemeClr val="tx1"/>
                                </a:solidFill>
                                <a:effectLst/>
                                <a:latin typeface="Arial" pitchFamily="34" charset="0"/>
                              </a:endParaRPr>
                            </a:p>
                          </a:txBody>
                          <a:useSpRect/>
                        </a:txSp>
                      </a:sp>
                      <a:sp>
                        <a:nvSpPr>
                          <a:cNvPr id="388" name="Freeform 387"/>
                          <a:cNvSpPr>
                            <a:spLocks/>
                          </a:cNvSpPr>
                        </a:nvSpPr>
                        <a:spPr bwMode="auto">
                          <a:xfrm>
                            <a:off x="2682" y="3736"/>
                            <a:ext cx="127" cy="159"/>
                          </a:xfrm>
                          <a:custGeom>
                            <a:avLst/>
                            <a:gdLst/>
                            <a:ahLst/>
                            <a:cxnLst>
                              <a:cxn ang="0">
                                <a:pos x="0" y="80"/>
                              </a:cxn>
                              <a:cxn ang="0">
                                <a:pos x="127" y="159"/>
                              </a:cxn>
                              <a:cxn ang="0">
                                <a:pos x="127" y="0"/>
                              </a:cxn>
                              <a:cxn ang="0">
                                <a:pos x="0" y="80"/>
                              </a:cxn>
                            </a:cxnLst>
                            <a:rect l="0" t="0" r="r" b="b"/>
                            <a:pathLst>
                              <a:path w="127" h="159">
                                <a:moveTo>
                                  <a:pt x="0" y="80"/>
                                </a:moveTo>
                                <a:lnTo>
                                  <a:pt x="127" y="159"/>
                                </a:lnTo>
                                <a:lnTo>
                                  <a:pt x="127" y="0"/>
                                </a:lnTo>
                                <a:lnTo>
                                  <a:pt x="0" y="80"/>
                                </a:lnTo>
                                <a:close/>
                              </a:path>
                            </a:pathLst>
                          </a:custGeom>
                          <a:solidFill>
                            <a:srgbClr val="FFFF99"/>
                          </a:solid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89" name="Line 9"/>
                          <a:cNvSpPr>
                            <a:spLocks noChangeShapeType="1"/>
                          </a:cNvSpPr>
                        </a:nvSpPr>
                        <a:spPr bwMode="auto">
                          <a:xfrm>
                            <a:off x="2607" y="3820"/>
                            <a:ext cx="95"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90" name="Line 8"/>
                          <a:cNvSpPr>
                            <a:spLocks noChangeShapeType="1"/>
                          </a:cNvSpPr>
                        </a:nvSpPr>
                        <a:spPr bwMode="auto">
                          <a:xfrm>
                            <a:off x="3128" y="3736"/>
                            <a:ext cx="1" cy="159"/>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91" name="Line 7"/>
                          <a:cNvSpPr>
                            <a:spLocks noChangeShapeType="1"/>
                          </a:cNvSpPr>
                        </a:nvSpPr>
                        <a:spPr bwMode="auto">
                          <a:xfrm>
                            <a:off x="2809" y="3832"/>
                            <a:ext cx="64"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92" name="Line 6"/>
                          <a:cNvSpPr>
                            <a:spLocks noChangeShapeType="1"/>
                          </a:cNvSpPr>
                        </a:nvSpPr>
                        <a:spPr bwMode="auto">
                          <a:xfrm>
                            <a:off x="3064" y="3832"/>
                            <a:ext cx="64" cy="1"/>
                          </a:xfrm>
                          <a:prstGeom prst="line">
                            <a:avLst/>
                          </a:prstGeom>
                          <a:noFill/>
                          <a:ln w="6350">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a:sp>
                      <a:nvSpPr>
                        <a:cNvPr id="379" name="Line 4"/>
                        <a:cNvSpPr>
                          <a:spLocks noChangeShapeType="1"/>
                        </a:cNvSpPr>
                      </a:nvSpPr>
                      <a:spPr bwMode="auto">
                        <a:xfrm flipV="1">
                          <a:off x="2592" y="2496"/>
                          <a:ext cx="0" cy="1319"/>
                        </a:xfrm>
                        <a:prstGeom prst="line">
                          <a:avLst/>
                        </a:prstGeom>
                        <a:noFill/>
                        <a:ln w="9525">
                          <a:solidFill>
                            <a:srgbClr val="000000"/>
                          </a:solidFill>
                          <a:round/>
                          <a:headEnd/>
                          <a:tailEnd/>
                        </a:ln>
                      </a:spPr>
                      <a:txSp>
                        <a:txBody>
                          <a:bodyPr vert="horz" wrap="square" lIns="91440" tIns="45720" rIns="91440" bIns="45720"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sp>
                      <a:nvSpPr>
                        <a:cNvPr id="380" name="Line 3"/>
                        <a:cNvSpPr>
                          <a:spLocks noChangeShapeType="1"/>
                        </a:cNvSpPr>
                      </a:nvSpPr>
                      <a:spPr bwMode="auto">
                        <a:xfrm flipV="1">
                          <a:off x="2592" y="2304"/>
                          <a:ext cx="0" cy="192"/>
                        </a:xfrm>
                        <a:prstGeom prst="line">
                          <a:avLst/>
                        </a:prstGeom>
                        <a:noFill/>
                        <a:ln w="9525">
                          <a:solidFill>
                            <a:srgbClr val="000000"/>
                          </a:solidFill>
                          <a:round/>
                          <a:headEnd/>
                          <a:tailEnd type="triangle" w="med" len="med"/>
                        </a:ln>
                      </a:spPr>
                      <a:txSp>
                        <a:txBody>
                          <a:bodyPr vert="horz" wrap="square" lIns="91440" tIns="45720" rIns="91440" bIns="45720"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CA" sz="900"/>
                          </a:p>
                        </a:txBody>
                        <a:useSpRect/>
                      </a:txSp>
                    </a:sp>
                  </a:grpSp>
                </lc:lockedCanvas>
              </a:graphicData>
            </a:graphic>
          </wp:inline>
        </w:drawing>
      </w:r>
    </w:p>
    <w:p w:rsidR="007C0E11" w:rsidRDefault="007C0E11" w:rsidP="007C0E11">
      <w:pPr>
        <w:pStyle w:val="Caption"/>
      </w:pPr>
    </w:p>
    <w:p w:rsidR="007C0E11" w:rsidRPr="006A1FE5" w:rsidRDefault="007C0E11" w:rsidP="007C0E11">
      <w:pPr>
        <w:pStyle w:val="Caption"/>
      </w:pPr>
      <w:bookmarkStart w:id="235" w:name="_Ref206919676"/>
      <w:bookmarkStart w:id="236" w:name="_Toc207775184"/>
      <w:r>
        <w:t xml:space="preserve">Figure </w:t>
      </w:r>
      <w:fldSimple w:instr=" SEQ Figure \* ARABIC ">
        <w:r w:rsidR="00D46473">
          <w:rPr>
            <w:noProof/>
          </w:rPr>
          <w:t>9</w:t>
        </w:r>
      </w:fldSimple>
      <w:bookmarkEnd w:id="235"/>
      <w:r>
        <w:t>:</w:t>
      </w:r>
      <w:r w:rsidRPr="006A1FE5">
        <w:t xml:space="preserve"> Xi 3 system block diagram </w:t>
      </w:r>
      <w:sdt>
        <w:sdtPr>
          <w:rPr>
            <w:vanish/>
            <w:highlight w:val="yellow"/>
          </w:rPr>
          <w:id w:val="1503352069"/>
          <w:citation/>
        </w:sdtPr>
        <w:sdtContent>
          <w:r w:rsidR="00C64352">
            <w:fldChar w:fldCharType="begin"/>
          </w:r>
          <w:r w:rsidR="00B834F7">
            <w:rPr>
              <w:lang w:val="en-CA"/>
            </w:rPr>
            <w:instrText xml:space="preserve"> CITATION Int01 \l 4105  </w:instrText>
          </w:r>
          <w:r w:rsidR="00C64352">
            <w:fldChar w:fldCharType="separate"/>
          </w:r>
          <w:r w:rsidR="00D46473" w:rsidRPr="00D46473">
            <w:rPr>
              <w:noProof/>
              <w:lang w:val="en-CA"/>
            </w:rPr>
            <w:t>(Intelligent Space Systems Laboratory 2001)</w:t>
          </w:r>
          <w:bookmarkEnd w:id="236"/>
          <w:r w:rsidR="00C64352">
            <w:fldChar w:fldCharType="end"/>
          </w:r>
        </w:sdtContent>
      </w:sdt>
    </w:p>
    <w:p w:rsidR="007C0E11" w:rsidRDefault="007C0E11" w:rsidP="007C0E11">
      <w:pPr>
        <w:pStyle w:val="Heading4"/>
      </w:pPr>
      <w:r>
        <w:t>NCUBE (</w:t>
      </w:r>
      <w:r w:rsidR="00C37B52">
        <w:t>I²C based</w:t>
      </w:r>
      <w:r>
        <w:t>)</w:t>
      </w:r>
    </w:p>
    <w:p w:rsidR="007C0E11" w:rsidRDefault="00137DBB" w:rsidP="007C0E11">
      <w:r>
        <w:t>NCube was a CubeSat</w:t>
      </w:r>
      <w:r w:rsidR="007C0E11">
        <w:t xml:space="preserve"> developed by the Norway University of Science and Technology </w:t>
      </w:r>
      <w:sdt>
        <w:sdtPr>
          <w:rPr>
            <w:vanish/>
            <w:highlight w:val="yellow"/>
          </w:rPr>
          <w:id w:val="1503352070"/>
          <w:citation/>
        </w:sdtPr>
        <w:sdtContent>
          <w:fldSimple w:instr=" CITATION Øve04 \l 4105  ">
            <w:r w:rsidR="00D46473">
              <w:rPr>
                <w:noProof/>
              </w:rPr>
              <w:t>(Øverby 2004)</w:t>
            </w:r>
          </w:fldSimple>
        </w:sdtContent>
      </w:sdt>
      <w:r w:rsidR="007C0E11">
        <w:t xml:space="preserve">  which was unfortunately among the CubeSats that were lost in the first Dnepr launch </w:t>
      </w:r>
      <w:sdt>
        <w:sdtPr>
          <w:rPr>
            <w:vanish/>
            <w:highlight w:val="yellow"/>
          </w:rPr>
          <w:id w:val="1503354858"/>
          <w:citation/>
        </w:sdtPr>
        <w:sdtContent>
          <w:fldSimple w:instr=" CITATION Mat08 \l 4105  ">
            <w:r w:rsidR="00D46473">
              <w:rPr>
                <w:noProof/>
              </w:rPr>
              <w:t>(Durham 2008)</w:t>
            </w:r>
          </w:fldSimple>
        </w:sdtContent>
      </w:sdt>
      <w:r w:rsidR="007C0E11">
        <w:t xml:space="preserve">. NCube’s system architecture utilized two separate </w:t>
      </w:r>
      <w:r w:rsidR="00C37B52">
        <w:t>I²C buses</w:t>
      </w:r>
      <w:r w:rsidR="001E6131">
        <w:t>.</w:t>
      </w:r>
      <w:r w:rsidR="007C0E11">
        <w:t xml:space="preserve"> </w:t>
      </w:r>
      <w:r w:rsidR="00CD3639">
        <w:t>O</w:t>
      </w:r>
      <w:r w:rsidR="007C0E11">
        <w:t xml:space="preserve">ne </w:t>
      </w:r>
      <w:r w:rsidR="00CD3639">
        <w:t>was</w:t>
      </w:r>
      <w:r w:rsidR="007C0E11">
        <w:t xml:space="preserve"> subsystem </w:t>
      </w:r>
      <w:r w:rsidR="007C0E11">
        <w:lastRenderedPageBreak/>
        <w:t xml:space="preserve">commands and the other dedicated to transferring data to the radios Terminal Node Controller (TNC) </w:t>
      </w:r>
      <w:sdt>
        <w:sdtPr>
          <w:rPr>
            <w:vanish/>
            <w:highlight w:val="yellow"/>
          </w:rPr>
          <w:id w:val="1503352071"/>
          <w:citation/>
        </w:sdtPr>
        <w:sdtContent>
          <w:fldSimple w:instr=" CITATION Øve04 \l 4105  ">
            <w:r w:rsidR="00D46473">
              <w:rPr>
                <w:noProof/>
              </w:rPr>
              <w:t>(Øverby 2004)</w:t>
            </w:r>
          </w:fldSimple>
        </w:sdtContent>
      </w:sdt>
      <w:r w:rsidR="007C0E11">
        <w:t>.</w:t>
      </w:r>
      <w:r w:rsidR="001E6131">
        <w:t xml:space="preserve"> NCube’s system design can be seen in </w:t>
      </w:r>
      <w:r w:rsidR="00C64352">
        <w:fldChar w:fldCharType="begin"/>
      </w:r>
      <w:r w:rsidR="001E6131">
        <w:instrText xml:space="preserve"> REF _Ref206919776 \h </w:instrText>
      </w:r>
      <w:r w:rsidR="00C64352">
        <w:fldChar w:fldCharType="separate"/>
      </w:r>
      <w:r w:rsidR="00D46473">
        <w:t xml:space="preserve">Figure </w:t>
      </w:r>
      <w:r w:rsidR="00D46473">
        <w:rPr>
          <w:noProof/>
        </w:rPr>
        <w:t>10</w:t>
      </w:r>
      <w:r w:rsidR="00C64352">
        <w:fldChar w:fldCharType="end"/>
      </w:r>
      <w:r w:rsidR="001E6131">
        <w:t>.</w:t>
      </w:r>
    </w:p>
    <w:p w:rsidR="007C0E11" w:rsidRPr="006A1FE5" w:rsidRDefault="003507BF" w:rsidP="007C0E11">
      <w:pPr>
        <w:pStyle w:val="centerednormalpictureseqns"/>
      </w:pPr>
      <w:r>
        <w:rPr>
          <w:noProof/>
          <w:lang w:val="en-CA" w:eastAsia="en-CA" w:bidi="ar-SA"/>
        </w:rPr>
        <w:drawing>
          <wp:inline distT="0" distB="0" distL="0" distR="0">
            <wp:extent cx="3489327" cy="2703444"/>
            <wp:effectExtent l="1905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
                    <a:srcRect/>
                    <a:stretch>
                      <a:fillRect/>
                    </a:stretch>
                  </pic:blipFill>
                  <pic:spPr bwMode="auto">
                    <a:xfrm>
                      <a:off x="0" y="0"/>
                      <a:ext cx="3490590" cy="2704423"/>
                    </a:xfrm>
                    <a:prstGeom prst="rect">
                      <a:avLst/>
                    </a:prstGeom>
                    <a:noFill/>
                    <a:ln w="9525">
                      <a:noFill/>
                      <a:miter lim="800000"/>
                      <a:headEnd/>
                      <a:tailEnd/>
                    </a:ln>
                  </pic:spPr>
                </pic:pic>
              </a:graphicData>
            </a:graphic>
          </wp:inline>
        </w:drawing>
      </w:r>
    </w:p>
    <w:p w:rsidR="007C0E11" w:rsidRPr="006A1FE5" w:rsidRDefault="007C0E11" w:rsidP="007C0E11">
      <w:pPr>
        <w:pStyle w:val="Caption"/>
      </w:pPr>
      <w:bookmarkStart w:id="237" w:name="_Ref206919776"/>
      <w:bookmarkStart w:id="238" w:name="_Toc207775185"/>
      <w:r>
        <w:t xml:space="preserve">Figure </w:t>
      </w:r>
      <w:fldSimple w:instr=" SEQ Figure \* ARABIC ">
        <w:r w:rsidR="00D46473">
          <w:rPr>
            <w:noProof/>
          </w:rPr>
          <w:t>10</w:t>
        </w:r>
      </w:fldSimple>
      <w:bookmarkEnd w:id="237"/>
      <w:r>
        <w:t>:</w:t>
      </w:r>
      <w:r w:rsidRPr="006A1FE5">
        <w:t xml:space="preserve"> nCube System block </w:t>
      </w:r>
      <w:bookmarkStart w:id="239" w:name="_Ref174261830"/>
      <w:r w:rsidRPr="006A1FE5">
        <w:t xml:space="preserve">diagram </w:t>
      </w:r>
      <w:bookmarkEnd w:id="239"/>
      <w:sdt>
        <w:sdtPr>
          <w:rPr>
            <w:vanish/>
            <w:highlight w:val="yellow"/>
          </w:rPr>
          <w:id w:val="1503352072"/>
          <w:citation/>
        </w:sdtPr>
        <w:sdtContent>
          <w:r w:rsidR="00C64352">
            <w:fldChar w:fldCharType="begin"/>
          </w:r>
          <w:r w:rsidR="00B834F7">
            <w:rPr>
              <w:lang w:val="en-CA"/>
            </w:rPr>
            <w:instrText xml:space="preserve"> CITATION Øve04 \l 4105  </w:instrText>
          </w:r>
          <w:r w:rsidR="00C64352">
            <w:fldChar w:fldCharType="separate"/>
          </w:r>
          <w:r w:rsidR="00D46473" w:rsidRPr="00D46473">
            <w:rPr>
              <w:noProof/>
              <w:lang w:val="en-CA"/>
            </w:rPr>
            <w:t>(Øverby 2004)</w:t>
          </w:r>
          <w:bookmarkEnd w:id="238"/>
          <w:r w:rsidR="00C64352">
            <w:fldChar w:fldCharType="end"/>
          </w:r>
        </w:sdtContent>
      </w:sdt>
    </w:p>
    <w:p w:rsidR="007C0E11" w:rsidRPr="00236805" w:rsidRDefault="007C0E11" w:rsidP="007C0E11">
      <w:pPr>
        <w:pStyle w:val="Heading4"/>
      </w:pPr>
      <w:r w:rsidRPr="005A335A">
        <w:t>CubeSat</w:t>
      </w:r>
      <w:r>
        <w:t xml:space="preserve"> Kits</w:t>
      </w:r>
    </w:p>
    <w:p w:rsidR="007C0E11" w:rsidRDefault="007C0E11" w:rsidP="007C0E11">
      <w:r>
        <w:t>CubeSat Kits are being offered commercial</w:t>
      </w:r>
      <w:r w:rsidR="00CD3639">
        <w:t xml:space="preserve">ly by </w:t>
      </w:r>
      <w:r>
        <w:t>Pumpki</w:t>
      </w:r>
      <w:r w:rsidR="00CD3639">
        <w:t>n Inc.</w:t>
      </w:r>
      <w:r>
        <w:t xml:space="preserve"> </w:t>
      </w:r>
      <w:r w:rsidR="00CD3639">
        <w:t>T</w:t>
      </w:r>
      <w:r>
        <w:t>he kits offer a structure and an optional onboard computer and power subsy</w:t>
      </w:r>
      <w:r w:rsidR="000D0C48">
        <w:t xml:space="preserve">stem. The kit is based around a </w:t>
      </w:r>
      <w:proofErr w:type="gramStart"/>
      <w:r w:rsidR="000D0C48">
        <w:t xml:space="preserve">stackable </w:t>
      </w:r>
      <w:r>
        <w:t xml:space="preserve"> bus</w:t>
      </w:r>
      <w:proofErr w:type="gramEnd"/>
      <w:r>
        <w:t xml:space="preserve"> and individual cards are stack</w:t>
      </w:r>
      <w:r w:rsidR="000D0C48">
        <w:t>ed</w:t>
      </w:r>
      <w:r>
        <w:t xml:space="preserve"> to form an entire satellite. This kit also offers most commercial interfaces including SPI, UART, and </w:t>
      </w:r>
      <w:r w:rsidR="00C37B52">
        <w:t>I²C allowing</w:t>
      </w:r>
      <w:r>
        <w:t xml:space="preserve"> designers to develop an entire subsystem based on the single low power processor. </w:t>
      </w:r>
      <w:r w:rsidR="00C37B52">
        <w:t>The Flight</w:t>
      </w:r>
      <w:r w:rsidR="001E6131">
        <w:t xml:space="preserve"> modules system architecture is found in </w:t>
      </w:r>
      <w:r w:rsidR="00C64352">
        <w:fldChar w:fldCharType="begin"/>
      </w:r>
      <w:r w:rsidR="001E6131">
        <w:instrText xml:space="preserve"> REF _Ref206919808 \h </w:instrText>
      </w:r>
      <w:r w:rsidR="00C64352">
        <w:fldChar w:fldCharType="separate"/>
      </w:r>
      <w:r w:rsidR="00D46473">
        <w:t xml:space="preserve">Figure </w:t>
      </w:r>
      <w:r w:rsidR="00D46473">
        <w:rPr>
          <w:noProof/>
        </w:rPr>
        <w:t>11</w:t>
      </w:r>
      <w:r w:rsidR="00C64352">
        <w:fldChar w:fldCharType="end"/>
      </w:r>
      <w:r w:rsidR="001E6131">
        <w:t>.</w:t>
      </w:r>
    </w:p>
    <w:p w:rsidR="004845EE" w:rsidRDefault="004845EE" w:rsidP="004845EE">
      <w:pPr>
        <w:pStyle w:val="Heading4"/>
      </w:pPr>
      <w:r>
        <w:t>Commonality between designs</w:t>
      </w:r>
    </w:p>
    <w:p w:rsidR="004845EE" w:rsidRPr="001F4032" w:rsidRDefault="004845EE" w:rsidP="004845EE">
      <w:r>
        <w:t xml:space="preserve">Most of the CubeSats presented here utilize low power computing devices and none have had a radio transmitter faster than 9600 bits/s. </w:t>
      </w:r>
      <w:proofErr w:type="gramStart"/>
      <w:r>
        <w:t>Additionally</w:t>
      </w:r>
      <w:proofErr w:type="gramEnd"/>
      <w:r>
        <w:t>, most of the designs presented here utilized a shared bus (I²C or SPI) to reduce the number of conductors in the spacecraft. It is also interesting to note most connections to the downlink or TNC were through a lower speed UART.</w:t>
      </w:r>
    </w:p>
    <w:p w:rsidR="004845EE" w:rsidRDefault="004845EE" w:rsidP="007C0E11"/>
    <w:p w:rsidR="007C0E11" w:rsidRPr="006A1FE5" w:rsidRDefault="007C0E11" w:rsidP="007C0E11">
      <w:pPr>
        <w:pStyle w:val="centerednormalpictureseqns"/>
      </w:pPr>
      <w:r>
        <w:rPr>
          <w:noProof/>
          <w:lang w:val="en-CA" w:eastAsia="en-CA" w:bidi="ar-SA"/>
        </w:rPr>
        <w:lastRenderedPageBreak/>
        <w:drawing>
          <wp:inline distT="0" distB="0" distL="0" distR="0">
            <wp:extent cx="4640414" cy="3304223"/>
            <wp:effectExtent l="19050" t="0" r="7786" b="0"/>
            <wp:docPr id="103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srcRect/>
                    <a:stretch>
                      <a:fillRect/>
                    </a:stretch>
                  </pic:blipFill>
                  <pic:spPr bwMode="auto">
                    <a:xfrm>
                      <a:off x="0" y="0"/>
                      <a:ext cx="4640414" cy="3304223"/>
                    </a:xfrm>
                    <a:prstGeom prst="rect">
                      <a:avLst/>
                    </a:prstGeom>
                    <a:noFill/>
                    <a:ln w="9525">
                      <a:noFill/>
                      <a:miter lim="800000"/>
                      <a:headEnd/>
                      <a:tailEnd/>
                    </a:ln>
                  </pic:spPr>
                </pic:pic>
              </a:graphicData>
            </a:graphic>
          </wp:inline>
        </w:drawing>
      </w:r>
    </w:p>
    <w:p w:rsidR="007C0E11" w:rsidRPr="006A1FE5" w:rsidRDefault="007C0E11" w:rsidP="007C0E11">
      <w:pPr>
        <w:pStyle w:val="Caption"/>
      </w:pPr>
      <w:bookmarkStart w:id="240" w:name="_Ref206919808"/>
      <w:bookmarkStart w:id="241" w:name="_Toc207775186"/>
      <w:r>
        <w:t xml:space="preserve">Figure </w:t>
      </w:r>
      <w:fldSimple w:instr=" SEQ Figure \* ARABIC ">
        <w:r w:rsidR="00D46473">
          <w:rPr>
            <w:noProof/>
          </w:rPr>
          <w:t>11</w:t>
        </w:r>
      </w:fldSimple>
      <w:bookmarkEnd w:id="240"/>
      <w:r>
        <w:t>: CubeSat k</w:t>
      </w:r>
      <w:r w:rsidRPr="006A1FE5">
        <w:t xml:space="preserve">it Interface </w:t>
      </w:r>
      <w:fldSimple w:instr=" CITATION Pum07 \l 4105 ">
        <w:r w:rsidR="00D46473">
          <w:rPr>
            <w:noProof/>
          </w:rPr>
          <w:t>(Pumkin 2007)</w:t>
        </w:r>
        <w:bookmarkEnd w:id="241"/>
      </w:fldSimple>
    </w:p>
    <w:p w:rsidR="007C0E11" w:rsidRPr="008F31F5" w:rsidRDefault="007C0E11" w:rsidP="007C0E11">
      <w:pPr>
        <w:pStyle w:val="Heading2"/>
      </w:pPr>
      <w:bookmarkStart w:id="242" w:name="_Toc200387053"/>
      <w:bookmarkStart w:id="243" w:name="_Toc200387751"/>
      <w:bookmarkStart w:id="244" w:name="_Toc200388022"/>
      <w:bookmarkStart w:id="245" w:name="_Toc204748227"/>
      <w:bookmarkStart w:id="246" w:name="_Toc207775091"/>
      <w:r w:rsidRPr="008F31F5">
        <w:t>Fabr</w:t>
      </w:r>
      <w:r w:rsidR="00AB0A21">
        <w:t>ication for a Space E</w:t>
      </w:r>
      <w:r w:rsidRPr="008F31F5">
        <w:t>nvironment</w:t>
      </w:r>
      <w:bookmarkEnd w:id="210"/>
      <w:bookmarkEnd w:id="211"/>
      <w:bookmarkEnd w:id="242"/>
      <w:bookmarkEnd w:id="243"/>
      <w:bookmarkEnd w:id="244"/>
      <w:bookmarkEnd w:id="245"/>
      <w:bookmarkEnd w:id="246"/>
    </w:p>
    <w:p w:rsidR="007C0E11" w:rsidRPr="0002726D" w:rsidRDefault="007C0E11" w:rsidP="007C0E11">
      <w:r>
        <w:t xml:space="preserve">Fabrication of satellites requires knowledge of the environment they will be operating in and knowledge of traditional space manufacturing </w:t>
      </w:r>
      <w:r w:rsidR="00CD3639">
        <w:t>methods</w:t>
      </w:r>
      <w:r w:rsidR="001E6131">
        <w:t xml:space="preserve">. The </w:t>
      </w:r>
      <w:r>
        <w:t>following sections will explain some key features of the space environment for small satellites and will explain some</w:t>
      </w:r>
      <w:r w:rsidR="00CD3639">
        <w:t xml:space="preserve"> of </w:t>
      </w:r>
      <w:r>
        <w:t>the manufacturing phi</w:t>
      </w:r>
      <w:r w:rsidR="001E6131">
        <w:t>losophies of the space industry</w:t>
      </w:r>
      <w:r>
        <w:t xml:space="preserve"> and how small satellites are trying to change them.</w:t>
      </w:r>
    </w:p>
    <w:p w:rsidR="007C0E11" w:rsidRDefault="007C0E11" w:rsidP="007C0E11">
      <w:pPr>
        <w:pStyle w:val="Heading3"/>
      </w:pPr>
      <w:bookmarkStart w:id="247" w:name="_Toc194484257"/>
      <w:bookmarkStart w:id="248" w:name="_Toc194488697"/>
      <w:bookmarkStart w:id="249" w:name="_Toc200387054"/>
      <w:bookmarkStart w:id="250" w:name="_Toc200387752"/>
      <w:bookmarkStart w:id="251" w:name="_Toc200388023"/>
      <w:bookmarkStart w:id="252" w:name="_Toc204748228"/>
      <w:bookmarkStart w:id="253" w:name="_Toc207775092"/>
      <w:r>
        <w:t>Environment</w:t>
      </w:r>
      <w:bookmarkEnd w:id="247"/>
      <w:bookmarkEnd w:id="248"/>
      <w:bookmarkEnd w:id="249"/>
      <w:bookmarkEnd w:id="250"/>
      <w:bookmarkEnd w:id="251"/>
      <w:bookmarkEnd w:id="252"/>
      <w:bookmarkEnd w:id="253"/>
    </w:p>
    <w:p w:rsidR="007C0E11" w:rsidRDefault="007C0E11" w:rsidP="007C0E11">
      <w:r>
        <w:t>Some of the major hazards</w:t>
      </w:r>
      <w:r w:rsidR="00CD3639">
        <w:t xml:space="preserve"> to overcome are </w:t>
      </w:r>
      <w:r>
        <w:t>radiation, temperature variations, space debris, and out-gassing.</w:t>
      </w:r>
    </w:p>
    <w:p w:rsidR="007C0E11" w:rsidRDefault="007C0E11" w:rsidP="007C0E11">
      <w:pPr>
        <w:pStyle w:val="Heading4"/>
      </w:pPr>
      <w:bookmarkStart w:id="254" w:name="_Toc194484258"/>
      <w:r>
        <w:t>Radiation</w:t>
      </w:r>
      <w:bookmarkEnd w:id="254"/>
    </w:p>
    <w:p w:rsidR="007C0E11" w:rsidRDefault="007C0E11" w:rsidP="007C0E11">
      <w:r>
        <w:t>S</w:t>
      </w:r>
      <w:r w:rsidRPr="00592606">
        <w:t>ources of radiation</w:t>
      </w:r>
      <w:r>
        <w:t xml:space="preserve"> are typically divided into four groups;</w:t>
      </w:r>
      <w:r w:rsidRPr="00592606">
        <w:t xml:space="preserve"> plasma, trapped particles, solar particles and galactic rays. </w:t>
      </w:r>
      <w:r>
        <w:t xml:space="preserve">Predicting the type and quantity of radiation can </w:t>
      </w:r>
      <w:r w:rsidRPr="00592606">
        <w:t xml:space="preserve">usually </w:t>
      </w:r>
      <w:r>
        <w:t xml:space="preserve">be found </w:t>
      </w:r>
      <w:r w:rsidRPr="00592606">
        <w:t>using models</w:t>
      </w:r>
      <w:r>
        <w:t xml:space="preserve"> of the E</w:t>
      </w:r>
      <w:r w:rsidRPr="00592606">
        <w:t>arth</w:t>
      </w:r>
      <w:r>
        <w:t>’</w:t>
      </w:r>
      <w:r w:rsidRPr="00592606">
        <w:t>s magnetosphere and previous</w:t>
      </w:r>
      <w:r>
        <w:t xml:space="preserve"> findings from other satellites </w:t>
      </w:r>
      <w:fldSimple w:instr=" CITATION Hol08 \l 4105 ">
        <w:r w:rsidR="00D46473">
          <w:rPr>
            <w:noProof/>
          </w:rPr>
          <w:t>(Holbert 2008)</w:t>
        </w:r>
      </w:fldSimple>
      <w:r>
        <w:t xml:space="preserve">. With an expected radiation dose calculated for the life of the spacecraft, designers can begin to </w:t>
      </w:r>
      <w:r w:rsidR="00CD3639">
        <w:t>determine</w:t>
      </w:r>
      <w:r>
        <w:t xml:space="preserve"> which components will survive the effects of the radiation environment</w:t>
      </w:r>
      <w:r w:rsidR="00CD3639">
        <w:t xml:space="preserve">. An </w:t>
      </w:r>
      <w:r w:rsidR="00C37B52">
        <w:lastRenderedPageBreak/>
        <w:t>environment</w:t>
      </w:r>
      <w:r w:rsidR="00CD3639">
        <w:t>,</w:t>
      </w:r>
      <w:r>
        <w:t xml:space="preserve"> which </w:t>
      </w:r>
      <w:r w:rsidRPr="00592606">
        <w:t>causes</w:t>
      </w:r>
      <w:r>
        <w:t xml:space="preserve"> </w:t>
      </w:r>
      <w:r w:rsidRPr="00592606">
        <w:t>two main modes of failure</w:t>
      </w:r>
      <w:r>
        <w:t xml:space="preserve"> for microelectronics: single event effects, and long term dose effects.</w:t>
      </w:r>
    </w:p>
    <w:p w:rsidR="007C0E11" w:rsidRDefault="007C0E11" w:rsidP="007C0E11">
      <w:r>
        <w:t>Single event effects happen when high energy particles strike a transistor within an electronic devices core, and change the transistors material properties either temporarily or permanently depending on the strike. These radiation effe</w:t>
      </w:r>
      <w:r w:rsidR="00CD3639">
        <w:t xml:space="preserve">cts are at a transistor level, </w:t>
      </w:r>
      <w:r w:rsidR="00355642">
        <w:t>w</w:t>
      </w:r>
      <w:r>
        <w:t xml:space="preserve">hat happens to the system depends greatly on the particular transistor hit. Typically the least damaging cases would be a single event upset (SEU) where the data stored or being processed on the transistor is bit-flipped (a binary 1 is changed to a 0 or vice versa). The next damaging scenario happens when a transistor carrying important information on the chip (like the exit condition for a loop), is struck by radiation. This causes the device to lock up in an inescapable loop and this event is classified as a single event latch-up (SEL). Typically this problem can be corrected by turning </w:t>
      </w:r>
      <w:r w:rsidR="00355642">
        <w:t xml:space="preserve">the device </w:t>
      </w:r>
      <w:r>
        <w:t xml:space="preserve">on and off. One of the worst single event effects happens when the transistor controls a large flow of current as in the case of a power MOSFET. This damage even if temporary could cause other components to burnout, destroying the device. This effect is known as a single event burnout (SEB) </w:t>
      </w:r>
      <w:sdt>
        <w:sdtPr>
          <w:rPr>
            <w:vanish/>
            <w:highlight w:val="yellow"/>
          </w:rPr>
          <w:id w:val="290230424"/>
          <w:citation/>
        </w:sdtPr>
        <w:sdtContent>
          <w:fldSimple w:instr=" CITATION Lar05 \p 220 \l 4105  ">
            <w:r w:rsidR="00D46473">
              <w:rPr>
                <w:noProof/>
              </w:rPr>
              <w:t>(Larson and Wertz 2005, 220)</w:t>
            </w:r>
          </w:fldSimple>
        </w:sdtContent>
      </w:sdt>
      <w:r>
        <w:t>. Fortunately there are several methods to overcome SEU’s, SEL’s and even some SEB’s. These include error detection and correction methods (EDAC) in hardware and software, core shielding, selection of device’s substrate material, and changes to the device’s core design for radiation hardening.</w:t>
      </w:r>
    </w:p>
    <w:p w:rsidR="007C0E11" w:rsidRDefault="007C0E11" w:rsidP="007C0E11">
      <w:r>
        <w:t>Long term dose eff</w:t>
      </w:r>
      <w:r w:rsidR="00355642">
        <w:t>ects can be equally devastating.</w:t>
      </w:r>
      <w:r>
        <w:t xml:space="preserve"> </w:t>
      </w:r>
      <w:r w:rsidR="00355642">
        <w:t>T</w:t>
      </w:r>
      <w:r>
        <w:t xml:space="preserve">hey </w:t>
      </w:r>
      <w:r w:rsidR="000254C4">
        <w:t xml:space="preserve">can be modeled as a gradual addition of </w:t>
      </w:r>
      <w:r>
        <w:t>electron holes</w:t>
      </w:r>
      <w:r w:rsidR="000254C4">
        <w:t xml:space="preserve"> to</w:t>
      </w:r>
      <w:r>
        <w:t xml:space="preserve"> the transistors gate or base (depending on variety of transistor). This effect then changes the threshold voltage of the gate or base.  Fortunately Galysh et al. </w:t>
      </w:r>
      <w:sdt>
        <w:sdtPr>
          <w:rPr>
            <w:vanish/>
            <w:highlight w:val="yellow"/>
          </w:rPr>
          <w:id w:val="1503352056"/>
          <w:citation/>
        </w:sdtPr>
        <w:sdtContent>
          <w:fldSimple w:instr=" CITATION Gal \n  \t  \l 4105  ">
            <w:r w:rsidR="00D46473">
              <w:rPr>
                <w:noProof/>
              </w:rPr>
              <w:t>(2000)</w:t>
            </w:r>
          </w:fldSimple>
        </w:sdtContent>
      </w:sdt>
      <w:r>
        <w:t xml:space="preserve"> </w:t>
      </w:r>
      <w:r w:rsidR="00B834F7">
        <w:t>have</w:t>
      </w:r>
      <w:r>
        <w:t xml:space="preserve"> done testing and found most typical devices can handle up to 20 Krads which means most devices in low earth orbit can safely run for 6 months to a year</w:t>
      </w:r>
      <w:r w:rsidR="00137DBB">
        <w:t xml:space="preserve"> in low earth orbit </w:t>
      </w:r>
      <w:r>
        <w:t xml:space="preserve">without </w:t>
      </w:r>
      <w:r w:rsidR="000254C4">
        <w:t xml:space="preserve">additional measures or </w:t>
      </w:r>
      <w:r w:rsidR="000873E3">
        <w:t>shielding</w:t>
      </w:r>
      <w:r>
        <w:t xml:space="preserve">.  </w:t>
      </w:r>
    </w:p>
    <w:p w:rsidR="007C0E11" w:rsidRDefault="007C0E11" w:rsidP="007C0E11">
      <w:pPr>
        <w:pStyle w:val="Heading4"/>
      </w:pPr>
      <w:bookmarkStart w:id="255" w:name="_Toc194484259"/>
      <w:r>
        <w:t xml:space="preserve">Thermal </w:t>
      </w:r>
      <w:r w:rsidR="00AB0A21">
        <w:t>M</w:t>
      </w:r>
      <w:r>
        <w:t>anagement</w:t>
      </w:r>
      <w:bookmarkEnd w:id="255"/>
    </w:p>
    <w:p w:rsidR="007C0E11" w:rsidRDefault="007C0E11" w:rsidP="007C0E11">
      <w:r>
        <w:t xml:space="preserve">Thermal management is a </w:t>
      </w:r>
      <w:r w:rsidR="00355642">
        <w:t>huge issue in spacecraft design.</w:t>
      </w:r>
      <w:r>
        <w:t xml:space="preserve"> </w:t>
      </w:r>
      <w:r w:rsidR="00355642">
        <w:t>A</w:t>
      </w:r>
      <w:r>
        <w:t xml:space="preserve">lthough most electronics function best in cold conditions, a spacecraft can easily experience temperature swings from -35°C to 60°C. One key problem for pico-satellite developers is that most components used in small spacecraft design were intended to be at least partially cooled by convective air currents. Another problem with consumer COTS parts is they are not intended to be thermally cycled as </w:t>
      </w:r>
      <w:r>
        <w:lastRenderedPageBreak/>
        <w:t xml:space="preserve">often and as quickly as a device in the space environment. However, these problems </w:t>
      </w:r>
      <w:r w:rsidR="00202EC7">
        <w:t>can be</w:t>
      </w:r>
      <w:r>
        <w:t xml:space="preserve"> overcome with the use of heaters and smart PCB design. Most electronic devices utilize ground pins or planes to eliminate their waste heat, providing a direct thermal path for heating and cooling of individual devices.  These pins allow the PCB designer to link heat sensitive parts to thermal management systems. In the realm of spacecraft design these thermal systems can be as simple as parts of the spacecrafts structure acting as thermal capacitors or radiators.</w:t>
      </w:r>
    </w:p>
    <w:p w:rsidR="007C0E11" w:rsidRDefault="007C0E11" w:rsidP="007C0E11">
      <w:pPr>
        <w:pStyle w:val="Heading4"/>
      </w:pPr>
      <w:bookmarkStart w:id="256" w:name="_Toc194484260"/>
      <w:r>
        <w:t xml:space="preserve">Micrometeorites/ </w:t>
      </w:r>
      <w:r w:rsidR="00AB0A21">
        <w:t>S</w:t>
      </w:r>
      <w:r>
        <w:t>pace debris</w:t>
      </w:r>
      <w:bookmarkEnd w:id="256"/>
    </w:p>
    <w:p w:rsidR="007C0E11" w:rsidRDefault="007C0E11" w:rsidP="007C0E11">
      <w:r>
        <w:t xml:space="preserve">Satellites in </w:t>
      </w:r>
      <w:r w:rsidR="00137DBB">
        <w:t>l</w:t>
      </w:r>
      <w:r>
        <w:t xml:space="preserve">ow </w:t>
      </w:r>
      <w:r w:rsidR="00137DBB">
        <w:t>e</w:t>
      </w:r>
      <w:r>
        <w:t xml:space="preserve">arth </w:t>
      </w:r>
      <w:r w:rsidR="00137DBB">
        <w:t>o</w:t>
      </w:r>
      <w:r>
        <w:t>rbit (LEO) ty</w:t>
      </w:r>
      <w:r w:rsidR="00355642">
        <w:t>pically travel at around 7 km/s.</w:t>
      </w:r>
      <w:r>
        <w:t xml:space="preserve"> </w:t>
      </w:r>
      <w:r w:rsidR="00355642">
        <w:t>A</w:t>
      </w:r>
      <w:r>
        <w:t xml:space="preserve"> collision with even a small screw in a complementary elliptical orbit may cause great amounts of damage. However, without knowing the location of every piece of debris in space (as most are too small to track), only estimates can be provided on which orbits may experience the greatest risks of collision. Typically, when this issue is </w:t>
      </w:r>
      <w:r w:rsidR="00355642">
        <w:t>analyzed</w:t>
      </w:r>
      <w:r>
        <w:t>, the</w:t>
      </w:r>
      <w:r w:rsidR="00355642">
        <w:t xml:space="preserve"> risk assessment</w:t>
      </w:r>
      <w:r>
        <w:t xml:space="preserve"> estimates are </w:t>
      </w:r>
      <w:r w:rsidR="00355642">
        <w:t>determined from</w:t>
      </w:r>
      <w:r>
        <w:t xml:space="preserve"> formulas based on the exposed cross-sectional area.  Fortunately because of a CubeSats size, the risk of a collision is greatly reduced</w:t>
      </w:r>
      <w:r w:rsidR="00355642">
        <w:t>.</w:t>
      </w:r>
      <w:r>
        <w:t xml:space="preserve"> </w:t>
      </w:r>
      <w:r w:rsidR="00355642">
        <w:t>H</w:t>
      </w:r>
      <w:r>
        <w:t>owever, CubeSats themselves represent a potential hazard to many other larger spacecraft. To minimize this risk, it is necessary that CubeSat launchers take great care in ensuring their payloads reach to their published and desired orb</w:t>
      </w:r>
      <w:r w:rsidR="000254C4">
        <w:t xml:space="preserve">its.  It is also important for </w:t>
      </w:r>
      <w:r>
        <w:t>CubeSat developers to design the spacecraft with the fewest separable parts in order to reduce the chance of adding to the space debris problem.</w:t>
      </w:r>
    </w:p>
    <w:p w:rsidR="007C0E11" w:rsidRDefault="007C0E11" w:rsidP="007C0E11">
      <w:pPr>
        <w:pStyle w:val="Heading4"/>
      </w:pPr>
      <w:r w:rsidRPr="00387AAF">
        <w:t>Out</w:t>
      </w:r>
      <w:r>
        <w:t>-Gassing</w:t>
      </w:r>
    </w:p>
    <w:p w:rsidR="007C0E11" w:rsidRDefault="007C0E11" w:rsidP="007C0E11">
      <w:r>
        <w:t xml:space="preserve">Out-gassing is the escaping of minute amounts of solvents or other gases trapped in components used on a spacecraft.  If there is a larger amount of solvents or composites used on a spacecraft, the torques created by out-gassing could result in an attitude control problem. Even if there is not a large force created by the out-gassing there is the potential for the solvent or other material to affect solar cells or optical equipment on the satellite or another satellite on the same launch vehicle.  Fortunately most suppliers of adhesives and solvents offer low out-gassing varieties of their products and these should be used whenever possible to avoid this problem. Another way to reduce out-gassing is to place the satellite in a vacuum chamber on the ground for an extended period of time </w:t>
      </w:r>
      <w:r w:rsidR="00CE3784">
        <w:t xml:space="preserve">cycling between </w:t>
      </w:r>
      <w:r>
        <w:t xml:space="preserve">high </w:t>
      </w:r>
      <w:r w:rsidR="00CE3784">
        <w:t xml:space="preserve">and low </w:t>
      </w:r>
      <w:r>
        <w:t>temperature</w:t>
      </w:r>
      <w:r w:rsidR="00CE3784">
        <w:t>s</w:t>
      </w:r>
      <w:r>
        <w:t>. This procedure known as a bake-out will allow the gasses in the adhesives and materials to bubble out while the spacecraft is still accessible for cleanup.</w:t>
      </w:r>
    </w:p>
    <w:p w:rsidR="007C0E11" w:rsidRDefault="007C0E11" w:rsidP="007C0E11">
      <w:pPr>
        <w:pStyle w:val="Heading3"/>
      </w:pPr>
      <w:bookmarkStart w:id="257" w:name="_Toc194484261"/>
      <w:bookmarkStart w:id="258" w:name="_Toc194488698"/>
      <w:bookmarkStart w:id="259" w:name="_Toc200387055"/>
      <w:bookmarkStart w:id="260" w:name="_Toc200387753"/>
      <w:bookmarkStart w:id="261" w:name="_Toc200388024"/>
      <w:bookmarkStart w:id="262" w:name="_Toc204748229"/>
      <w:bookmarkStart w:id="263" w:name="_Toc207775093"/>
      <w:r>
        <w:lastRenderedPageBreak/>
        <w:t>Space Manufacturing</w:t>
      </w:r>
      <w:bookmarkEnd w:id="257"/>
      <w:bookmarkEnd w:id="258"/>
      <w:bookmarkEnd w:id="259"/>
      <w:bookmarkEnd w:id="260"/>
      <w:bookmarkEnd w:id="261"/>
      <w:bookmarkEnd w:id="262"/>
      <w:bookmarkEnd w:id="263"/>
    </w:p>
    <w:p w:rsidR="007C0E11" w:rsidRDefault="007C0E11" w:rsidP="007C0E11">
      <w:r>
        <w:t xml:space="preserve">As it has been stated earlier there is a special </w:t>
      </w:r>
      <w:r w:rsidR="00355642">
        <w:t>methodology</w:t>
      </w:r>
      <w:r>
        <w:t xml:space="preserve"> surrounding spacecraft manufacturing. This </w:t>
      </w:r>
      <w:r w:rsidR="000254C4">
        <w:t>methodology</w:t>
      </w:r>
      <w:r>
        <w:t xml:space="preserve"> typically mandates that all components used on a spacecraft be from specialized suppliers and be accompanied by detailed documentation of their production, testing, and storage. Regardless of the methods used by the CubeSat developer there is typically a need to adhere to </w:t>
      </w:r>
      <w:r w:rsidR="00CE3784">
        <w:t xml:space="preserve">of the </w:t>
      </w:r>
      <w:r>
        <w:t xml:space="preserve">rules regarding the documentation and manufacturing of spacecraft to be launched as a secondary </w:t>
      </w:r>
      <w:proofErr w:type="gramStart"/>
      <w:r>
        <w:t>payload.</w:t>
      </w:r>
      <w:proofErr w:type="gramEnd"/>
    </w:p>
    <w:p w:rsidR="007C0E11" w:rsidRDefault="007C0E11" w:rsidP="007C0E11">
      <w:pPr>
        <w:pStyle w:val="Heading4"/>
      </w:pPr>
      <w:bookmarkStart w:id="264" w:name="_Toc194484262"/>
      <w:r>
        <w:t xml:space="preserve">Traditional </w:t>
      </w:r>
      <w:r w:rsidR="00AB0A21">
        <w:t>A</w:t>
      </w:r>
      <w:r>
        <w:t>pproach</w:t>
      </w:r>
      <w:bookmarkEnd w:id="264"/>
    </w:p>
    <w:p w:rsidR="007C0E11" w:rsidRDefault="007C0E11" w:rsidP="007C0E11">
      <w:r>
        <w:t xml:space="preserve">Traditionally, manufacturing for a space environment required a different approach to manufacturing. First, most early spacecraft were manufactured using prototype shop techniques, with expert technicians in clean rooms assembling the spacecraft, using only space qualified parts. This traditional approach was born from the early space missions like Pioneer, Apollo and Voyager, and at the time most failures could be attributed to faulty components. From the problems experienced in earlier missions, a focus was placed on improving the reliability of the mission by improving the quality of the individual parts </w:t>
      </w:r>
      <w:sdt>
        <w:sdtPr>
          <w:id w:val="11677641"/>
          <w:citation/>
        </w:sdtPr>
        <w:sdtContent>
          <w:fldSimple w:instr=" CITATION Fle00 \l 4105  ">
            <w:r w:rsidR="00D46473">
              <w:rPr>
                <w:noProof/>
              </w:rPr>
              <w:t>(Fleeter 2000)</w:t>
            </w:r>
          </w:fldSimple>
        </w:sdtContent>
      </w:sdt>
      <w:r>
        <w:t xml:space="preserve">.  Despite the improvement of commercial processes, the space industry is </w:t>
      </w:r>
      <w:r w:rsidR="00355642">
        <w:t>reluctant</w:t>
      </w:r>
      <w:r>
        <w:t xml:space="preserve"> to abandon space qualified parts and the sometimes error prone hand manufacturing </w:t>
      </w:r>
      <w:r w:rsidR="00137DBB">
        <w:t xml:space="preserve">and testing </w:t>
      </w:r>
      <w:r>
        <w:t xml:space="preserve">procedures associated with them. Whether or not this is the correct way to improve the reliability of the spacecraft today, is not an issue, because in the end, it is typically a large space agency that will review the Pico-satellite before it is placed on the launch vehicle. </w:t>
      </w:r>
      <w:r w:rsidR="00355642">
        <w:t>I</w:t>
      </w:r>
      <w:r>
        <w:t xml:space="preserve">n the end </w:t>
      </w:r>
      <w:r w:rsidR="00355642">
        <w:t xml:space="preserve">this </w:t>
      </w:r>
      <w:r>
        <w:t>will require the Pico satellite to be built in clean room conditions, or to be cleaned thoroughly prior to launch.</w:t>
      </w:r>
    </w:p>
    <w:p w:rsidR="007C0E11" w:rsidRDefault="007C0E11" w:rsidP="007C0E11">
      <w:pPr>
        <w:pStyle w:val="Heading4"/>
      </w:pPr>
      <w:bookmarkStart w:id="265" w:name="_Toc194484263"/>
      <w:r>
        <w:t xml:space="preserve">Typical CubeSat </w:t>
      </w:r>
      <w:r w:rsidR="00AB0A21">
        <w:t>A</w:t>
      </w:r>
      <w:r>
        <w:t>pproach</w:t>
      </w:r>
      <w:bookmarkEnd w:id="265"/>
    </w:p>
    <w:p w:rsidR="007C0E11" w:rsidRDefault="007C0E11" w:rsidP="007C0E11">
      <w:r>
        <w:t xml:space="preserve">Because CubeSats typically don’t have the luxury of expert technicians, perfect clean rooms and expensive space qualified parts, CubeSat developers have to look at other ways to improve reliability of the spacecraft. Fortunately for CubeSat developers consumer COTS parts have drastically improved in reliability since the 1960’s, because of improvements in both the manufacturing process and integration of more external components into the device. Although there is a risk associated with building more devices into a single package, automation in the manufacturing and testing processes has improved these devices’ overall reliability and defects can be easily tested for. With these improvements to consumer COTS parts, the time and money previously spent tracking individual space qualified components can now be better spent on </w:t>
      </w:r>
      <w:r>
        <w:lastRenderedPageBreak/>
        <w:t xml:space="preserve">improving the design and speeding up the development schedule </w:t>
      </w:r>
      <w:sdt>
        <w:sdtPr>
          <w:rPr>
            <w:vanish/>
            <w:highlight w:val="yellow"/>
          </w:rPr>
          <w:id w:val="1343577092"/>
          <w:citation/>
        </w:sdtPr>
        <w:sdtContent>
          <w:fldSimple w:instr=" CITATION Fle00 \l 4105  ">
            <w:r w:rsidR="00D46473">
              <w:rPr>
                <w:noProof/>
              </w:rPr>
              <w:t>(Fleeter 2000)</w:t>
            </w:r>
          </w:fldSimple>
        </w:sdtContent>
      </w:sdt>
      <w:r>
        <w:t>. An additional benefit of using consumer COTS parts is</w:t>
      </w:r>
      <w:r w:rsidR="00355642">
        <w:t xml:space="preserve"> that</w:t>
      </w:r>
      <w:r>
        <w:t xml:space="preserve"> these devices typically contain more of </w:t>
      </w:r>
      <w:r w:rsidR="00355642">
        <w:t>the supporting circuitry inside. H</w:t>
      </w:r>
      <w:r>
        <w:t>ence there are fewer connections for the designer/assembler to get wrong and less components to potentially fail when in orbit.</w:t>
      </w:r>
      <w:r w:rsidR="00137DBB">
        <w:t xml:space="preserve">  Spacecraft reliability cannot be gauged directly from the choice </w:t>
      </w:r>
      <w:r w:rsidR="00CE3784">
        <w:t xml:space="preserve">of </w:t>
      </w:r>
      <w:r w:rsidR="00137DBB">
        <w:t>space qualified or consumer COTS parts, and in no way is it possible to tell which choice is better without doing a failure modes analysis study. However, consumer COTS parts do have the advantage of simplifying that analysis.</w:t>
      </w:r>
    </w:p>
    <w:p w:rsidR="007C0E11" w:rsidRPr="008F31F5" w:rsidRDefault="007C0E11" w:rsidP="007C0E11">
      <w:pPr>
        <w:pStyle w:val="Heading2"/>
      </w:pPr>
      <w:bookmarkStart w:id="266" w:name="_Toc204748230"/>
      <w:bookmarkStart w:id="267" w:name="_Toc207775094"/>
      <w:r w:rsidRPr="008F31F5">
        <w:t>Discussions on CubeSats Performance</w:t>
      </w:r>
      <w:bookmarkEnd w:id="266"/>
      <w:bookmarkEnd w:id="267"/>
    </w:p>
    <w:p w:rsidR="007C0E11" w:rsidRPr="007A0A2A" w:rsidRDefault="007C0E11" w:rsidP="007C0E11">
      <w:r>
        <w:t xml:space="preserve">Missions involving CubeSats have not been highly successful for several reasons. The author believes one of the primary reasons may be due to lack of experience </w:t>
      </w:r>
      <w:r w:rsidR="00355642">
        <w:t xml:space="preserve">of </w:t>
      </w:r>
      <w:r>
        <w:t>a</w:t>
      </w:r>
      <w:r w:rsidR="00355642">
        <w:t xml:space="preserve"> CubeSat design team</w:t>
      </w:r>
      <w:r w:rsidR="000254C4">
        <w:t xml:space="preserve"> begins with</w:t>
      </w:r>
      <w:r>
        <w:t>. However, some common mistakes listed here can be avoided, and some particular missions can be used as a guide for an inexperienced satellite design team.</w:t>
      </w:r>
    </w:p>
    <w:p w:rsidR="007C0E11" w:rsidRDefault="007C0E11" w:rsidP="007C0E11">
      <w:pPr>
        <w:pStyle w:val="Heading3"/>
      </w:pPr>
      <w:bookmarkStart w:id="268" w:name="_Toc194484265"/>
      <w:bookmarkStart w:id="269" w:name="_Toc194488700"/>
      <w:bookmarkStart w:id="270" w:name="_Toc200387057"/>
      <w:bookmarkStart w:id="271" w:name="_Toc200387755"/>
      <w:bookmarkStart w:id="272" w:name="_Toc200388026"/>
      <w:bookmarkStart w:id="273" w:name="_Toc204748231"/>
      <w:bookmarkStart w:id="274" w:name="_Toc207775095"/>
      <w:r>
        <w:t xml:space="preserve">CubeSat Failures </w:t>
      </w:r>
      <w:r w:rsidR="003C1603">
        <w:t>and</w:t>
      </w:r>
      <w:r>
        <w:t xml:space="preserve"> Problems</w:t>
      </w:r>
      <w:bookmarkEnd w:id="268"/>
      <w:bookmarkEnd w:id="269"/>
      <w:bookmarkEnd w:id="270"/>
      <w:bookmarkEnd w:id="271"/>
      <w:bookmarkEnd w:id="272"/>
      <w:bookmarkEnd w:id="273"/>
      <w:bookmarkEnd w:id="274"/>
    </w:p>
    <w:p w:rsidR="007C0E11" w:rsidRDefault="007C0E11" w:rsidP="007C0E11">
      <w:r>
        <w:t>On a CubeSat mission, many problems</w:t>
      </w:r>
      <w:r w:rsidR="00355642">
        <w:t xml:space="preserve"> could happen. </w:t>
      </w:r>
      <w:r>
        <w:t>The most common serious problems include launch vehicle failures, communication failures, power failures, and electronic interface issues.</w:t>
      </w:r>
    </w:p>
    <w:p w:rsidR="007C0E11" w:rsidRDefault="007C0E11" w:rsidP="007C0E11">
      <w:pPr>
        <w:pStyle w:val="Heading4"/>
      </w:pPr>
      <w:bookmarkStart w:id="275" w:name="_Toc194484266"/>
      <w:r>
        <w:t>Launch Vehicle Failures</w:t>
      </w:r>
      <w:bookmarkEnd w:id="275"/>
    </w:p>
    <w:p w:rsidR="007C0E11" w:rsidRDefault="007C0E11" w:rsidP="007C0E11">
      <w:pPr>
        <w:numPr>
          <w:ins w:id="276" w:author="Mike Alger" w:date="2007-02-09T01:24:00Z"/>
        </w:numPr>
      </w:pPr>
      <w:r>
        <w:t xml:space="preserve">This problem has claimed the most CubeSats to date. The launch failure of Dnepr 1 caused 14 teams to lose their satellites including KUTESat and NCube </w:t>
      </w:r>
      <w:sdt>
        <w:sdtPr>
          <w:rPr>
            <w:vanish/>
            <w:highlight w:val="yellow"/>
          </w:rPr>
          <w:id w:val="1503354861"/>
          <w:citation/>
        </w:sdtPr>
        <w:sdtContent>
          <w:fldSimple w:instr=" CITATION Mat08 \l 4105  ">
            <w:r w:rsidR="00D46473">
              <w:rPr>
                <w:noProof/>
              </w:rPr>
              <w:t>(Durham 2008)</w:t>
            </w:r>
          </w:fldSimple>
        </w:sdtContent>
      </w:sdt>
      <w:r>
        <w:t xml:space="preserve">. Even if all types of precautions are taken to avoid this problem, there is always a risk of launch failure. One method to mitigate this risk is for a team to build two identical satellites, although this approach may seem expensive. A team should be in the practice of ordering operational spares for the inevitable </w:t>
      </w:r>
      <w:r w:rsidR="000254C4">
        <w:t>damaging of</w:t>
      </w:r>
      <w:r>
        <w:t xml:space="preserve"> a component that happens during the development and integration phase. By utilizing spares and purchasing additional components as needed, the team could easily build a</w:t>
      </w:r>
      <w:r w:rsidR="00137DBB">
        <w:t>n identical satellite in the</w:t>
      </w:r>
      <w:r>
        <w:t xml:space="preserve"> period of time</w:t>
      </w:r>
      <w:r w:rsidR="00137DBB">
        <w:t xml:space="preserve"> it takes to organize another launch</w:t>
      </w:r>
      <w:r>
        <w:t>.</w:t>
      </w:r>
    </w:p>
    <w:p w:rsidR="007C0E11" w:rsidRDefault="007C0E11" w:rsidP="007C0E11">
      <w:pPr>
        <w:pStyle w:val="Heading4"/>
      </w:pPr>
      <w:bookmarkStart w:id="277" w:name="_Toc194484267"/>
      <w:r>
        <w:t>Communications Failures</w:t>
      </w:r>
      <w:bookmarkEnd w:id="277"/>
    </w:p>
    <w:p w:rsidR="007C0E11" w:rsidRPr="00665E6C" w:rsidRDefault="007C0E11" w:rsidP="007C0E11">
      <w:r>
        <w:t>This problem was experienced by CanX-1</w:t>
      </w:r>
      <w:r w:rsidR="00355642">
        <w:t>. T</w:t>
      </w:r>
      <w:r>
        <w:t xml:space="preserve">he satellite was launched and deployed but the communication between the ground station and the spacecraft failed </w:t>
      </w:r>
      <w:sdt>
        <w:sdtPr>
          <w:rPr>
            <w:vanish/>
            <w:highlight w:val="yellow"/>
          </w:rPr>
          <w:id w:val="1503352063"/>
          <w:citation/>
        </w:sdtPr>
        <w:sdtContent>
          <w:fldSimple w:instr=" CITATION AMSAT_2007 \l 4105  ">
            <w:r w:rsidR="00D46473">
              <w:rPr>
                <w:noProof/>
              </w:rPr>
              <w:t>(AMSAT 2006)</w:t>
            </w:r>
          </w:fldSimple>
        </w:sdtContent>
      </w:sdt>
      <w:r>
        <w:t>. There are a few m</w:t>
      </w:r>
      <w:r w:rsidR="00355642">
        <w:t>ethods to mitigate this problem.</w:t>
      </w:r>
      <w:r>
        <w:t xml:space="preserve"> </w:t>
      </w:r>
      <w:r w:rsidR="00355642">
        <w:t>T</w:t>
      </w:r>
      <w:r>
        <w:t xml:space="preserve">he first approach is to have a large margin on the link </w:t>
      </w:r>
      <w:r>
        <w:lastRenderedPageBreak/>
        <w:t xml:space="preserve">budget to allow for an improperly aligned or stuck antenna. </w:t>
      </w:r>
      <w:r w:rsidR="00355642">
        <w:t>Also,</w:t>
      </w:r>
      <w:r>
        <w:t xml:space="preserve"> the frequencies of the satellite</w:t>
      </w:r>
      <w:r w:rsidR="00355642">
        <w:t xml:space="preserve"> can</w:t>
      </w:r>
      <w:r>
        <w:t xml:space="preserve"> be widely published so amateur radio operators with better equipment can </w:t>
      </w:r>
      <w:r w:rsidR="00355642">
        <w:t>listen for t</w:t>
      </w:r>
      <w:r>
        <w:t>he satellite. Another good approach is to implement an emergency beacon that will transmit in the event that other systems fail.</w:t>
      </w:r>
    </w:p>
    <w:p w:rsidR="007C0E11" w:rsidRDefault="007C0E11" w:rsidP="007C0E11">
      <w:pPr>
        <w:pStyle w:val="Heading4"/>
      </w:pPr>
      <w:bookmarkStart w:id="278" w:name="_Toc194484268"/>
      <w:r>
        <w:t>Power Failures</w:t>
      </w:r>
      <w:bookmarkEnd w:id="278"/>
    </w:p>
    <w:p w:rsidR="007C0E11" w:rsidRPr="00665E6C" w:rsidRDefault="007C0E11" w:rsidP="007C0E11">
      <w:r>
        <w:t xml:space="preserve">After Quakesat had been in orbit for 6 months it experienced the loss of both of its main batteries. This problem led to the frequent rebooting of the satellite. The loss of the batteries was perhaps due to the electrolyte drying out in the spacecraft’s battery pack </w:t>
      </w:r>
      <w:fldSimple w:instr=" CITATION Ble04 \l 4105 ">
        <w:r w:rsidR="00D46473">
          <w:rPr>
            <w:noProof/>
          </w:rPr>
          <w:t>(Bleier, et al. 2004)</w:t>
        </w:r>
      </w:fldSimple>
      <w:r>
        <w:t xml:space="preserve">. The Quakesat team reasoned that the power failures could have been avoided if the battery packs were sealed better or protected from high temperatures using insulation </w:t>
      </w:r>
      <w:fldSimple w:instr=" CITATION Ble04 \l 4105 ">
        <w:r w:rsidR="00D46473">
          <w:rPr>
            <w:noProof/>
          </w:rPr>
          <w:t>(Bleier, et al. 2004)</w:t>
        </w:r>
      </w:fldSimple>
      <w:r>
        <w:t>. Another approach to mitigate this problem would have been to place redundant battery packs in different locations to avoid all of the battery packs being damaged the same way at the same time. Although given the size of CubeSats in general this may not be as beneficial as the other suggestions provided by The Quakesat team.</w:t>
      </w:r>
    </w:p>
    <w:p w:rsidR="007C0E11" w:rsidRPr="00665E6C" w:rsidRDefault="007C0E11" w:rsidP="007C0E11">
      <w:pPr>
        <w:pStyle w:val="Heading4"/>
      </w:pPr>
      <w:bookmarkStart w:id="279" w:name="_Toc194484269"/>
      <w:r>
        <w:t>Electronic Interface Issues</w:t>
      </w:r>
      <w:bookmarkEnd w:id="279"/>
    </w:p>
    <w:p w:rsidR="007C0E11" w:rsidRPr="00CF020E" w:rsidRDefault="007C0E11" w:rsidP="007C0E11">
      <w:r>
        <w:t xml:space="preserve">This problem was encountered by the KUTESat team late in the design process </w:t>
      </w:r>
      <w:sdt>
        <w:sdtPr>
          <w:rPr>
            <w:vanish/>
            <w:highlight w:val="yellow"/>
          </w:rPr>
          <w:id w:val="1503353864"/>
          <w:citation/>
        </w:sdtPr>
        <w:sdtContent>
          <w:fldSimple w:instr=" CITATION Vil05 \t  \l 4105  ">
            <w:r w:rsidR="00D46473">
              <w:rPr>
                <w:noProof/>
              </w:rPr>
              <w:t>(Villa 2005)</w:t>
            </w:r>
          </w:fldSimple>
        </w:sdtContent>
      </w:sdt>
      <w:r>
        <w:t xml:space="preserve">. In this particular case, part of the problem was getting two different microcontrollers to </w:t>
      </w:r>
      <w:r w:rsidR="00355642">
        <w:t>communicate</w:t>
      </w:r>
      <w:r>
        <w:t xml:space="preserve"> over a standard but more complicated interface. The other part of the problem was not realizing the limitation of one of the microcontrollers. The easiest method to avoid this problem is to use extremely simple interfaces such as UART, or TTL </w:t>
      </w:r>
      <w:r w:rsidR="009A3D00">
        <w:t xml:space="preserve">(Transistor-Transistor Logic). </w:t>
      </w:r>
      <w:r w:rsidR="00355642">
        <w:t xml:space="preserve">Checking data sheets of </w:t>
      </w:r>
      <w:r w:rsidR="00EB1E45">
        <w:t>the candidate devices</w:t>
      </w:r>
      <w:r w:rsidR="00355642">
        <w:t xml:space="preserve"> w</w:t>
      </w:r>
      <w:r w:rsidR="00EB1E45">
        <w:t>ith specific attention given to the interfaces and features most likely to be used</w:t>
      </w:r>
      <w:r w:rsidR="00355642">
        <w:t xml:space="preserve"> will also help mitigate this problem. A</w:t>
      </w:r>
      <w:r>
        <w:t xml:space="preserve"> more reliable approach would be to test this type of communications link early on a bread board, with examples of the features to be used on the microcontrollers being implemented.</w:t>
      </w:r>
    </w:p>
    <w:p w:rsidR="007C0E11" w:rsidRDefault="007C0E11" w:rsidP="007C0E11">
      <w:pPr>
        <w:pStyle w:val="Heading3"/>
      </w:pPr>
      <w:bookmarkStart w:id="280" w:name="_Toc194484270"/>
      <w:bookmarkStart w:id="281" w:name="_Toc194488701"/>
      <w:bookmarkStart w:id="282" w:name="_Toc200387058"/>
      <w:bookmarkStart w:id="283" w:name="_Toc200387756"/>
      <w:bookmarkStart w:id="284" w:name="_Toc200388027"/>
      <w:bookmarkStart w:id="285" w:name="_Toc204748232"/>
      <w:bookmarkStart w:id="286" w:name="_Toc207775096"/>
      <w:r>
        <w:t>Checklists and Documentation</w:t>
      </w:r>
      <w:bookmarkEnd w:id="280"/>
      <w:bookmarkEnd w:id="281"/>
      <w:bookmarkEnd w:id="282"/>
      <w:bookmarkEnd w:id="283"/>
      <w:bookmarkEnd w:id="284"/>
      <w:bookmarkEnd w:id="285"/>
      <w:bookmarkEnd w:id="286"/>
    </w:p>
    <w:p w:rsidR="007C0E11" w:rsidRDefault="007C0E11" w:rsidP="007C0E11">
      <w:r>
        <w:t xml:space="preserve">One of the most over looked aspects of pico-satellite design is the preparation of full documentation. Some of the reasons for poor documentation are rushed schedules, inexperienced teams and a lack of industry experience.  The author has found that developing documentation and more importantly, easy to reference checklists ensures that no major steps are missed in operation. These checklists also remove guess work when troubleshooting </w:t>
      </w:r>
      <w:r>
        <w:lastRenderedPageBreak/>
        <w:t>problems.</w:t>
      </w:r>
      <w:r w:rsidRPr="00C809F9">
        <w:t xml:space="preserve"> </w:t>
      </w:r>
      <w:r>
        <w:t xml:space="preserve">Checklists should be </w:t>
      </w:r>
      <w:r w:rsidR="00355642">
        <w:t xml:space="preserve">used regularly </w:t>
      </w:r>
      <w:r>
        <w:t xml:space="preserve">and should act as a program for the team to work through without any deviation. It should be noted that even limited checklists are invaluable to any satellite operations team. Documentation should be created to supplement any checklist and should serve to explain why routines in a checklist are followed. This said, writing checklists and documentation for every contingency is almost impossible, but even the act of writing some checklists allows for a greater understanding of the system on a whole, and serves to ensure the development team fully understands the system. </w:t>
      </w:r>
    </w:p>
    <w:p w:rsidR="007C0E11" w:rsidRDefault="007C0E11" w:rsidP="007C0E11">
      <w:pPr>
        <w:pStyle w:val="Heading3"/>
      </w:pPr>
      <w:bookmarkStart w:id="287" w:name="_Toc194484271"/>
      <w:bookmarkStart w:id="288" w:name="_Toc194488702"/>
      <w:bookmarkStart w:id="289" w:name="_Toc200387059"/>
      <w:bookmarkStart w:id="290" w:name="_Toc200387757"/>
      <w:bookmarkStart w:id="291" w:name="_Toc200388028"/>
      <w:bookmarkStart w:id="292" w:name="_Toc204748233"/>
      <w:bookmarkStart w:id="293" w:name="_Toc207775097"/>
      <w:r>
        <w:t>CubeSat Successes</w:t>
      </w:r>
      <w:bookmarkEnd w:id="287"/>
      <w:bookmarkEnd w:id="288"/>
      <w:bookmarkEnd w:id="289"/>
      <w:bookmarkEnd w:id="290"/>
      <w:bookmarkEnd w:id="291"/>
      <w:bookmarkEnd w:id="292"/>
      <w:bookmarkEnd w:id="293"/>
    </w:p>
    <w:p w:rsidR="007C0E11" w:rsidRPr="00DA5943" w:rsidRDefault="007C0E11" w:rsidP="007C0E11">
      <w:r>
        <w:t>Some of the most successful missions utilized the simplest approaches to solve their problems. In addition, they considered simple mission requirements. The more notably successful missions are CUTE-I, Xi-4, and Xi-5.</w:t>
      </w:r>
    </w:p>
    <w:p w:rsidR="007C0E11" w:rsidRDefault="007C0E11" w:rsidP="007C0E11">
      <w:pPr>
        <w:pStyle w:val="Heading4"/>
      </w:pPr>
      <w:bookmarkStart w:id="294" w:name="_Toc194484272"/>
      <w:r>
        <w:t>CUTE-I</w:t>
      </w:r>
      <w:bookmarkEnd w:id="294"/>
    </w:p>
    <w:p w:rsidR="007C0E11" w:rsidRDefault="007C0E11" w:rsidP="007C0E11">
      <w:r>
        <w:t>CUTE-</w:t>
      </w:r>
      <w:r w:rsidR="00E13DF4">
        <w:t xml:space="preserve">I </w:t>
      </w:r>
      <w:r>
        <w:t xml:space="preserve">has been operational ever since its launch in 2003 </w:t>
      </w:r>
      <w:sdt>
        <w:sdtPr>
          <w:rPr>
            <w:vanish/>
            <w:highlight w:val="yellow"/>
          </w:rPr>
          <w:id w:val="1503352064"/>
          <w:citation/>
        </w:sdtPr>
        <w:sdtContent>
          <w:fldSimple w:instr=" CITATION AMSAT_2007 \l 4105  ">
            <w:r w:rsidR="00D46473">
              <w:rPr>
                <w:noProof/>
              </w:rPr>
              <w:t>(AMSAT 2006)</w:t>
            </w:r>
          </w:fldSimple>
        </w:sdtContent>
      </w:sdt>
      <w:r>
        <w:t>. Its simple radio link layer (SRLL) radio experiment has been very successful and many amateur radio operators have received its signal (including the author). The ground station communicates with the satellite via DTMF codes, while the satellite transmits data back to the ground station using multiple redundant radios.  The CUTE-I’s success is attributed largely to its overall simplicity in its solutions for its mission goals.</w:t>
      </w:r>
    </w:p>
    <w:p w:rsidR="007C0E11" w:rsidRDefault="007C0E11" w:rsidP="007C0E11">
      <w:pPr>
        <w:pStyle w:val="Heading4"/>
      </w:pPr>
      <w:bookmarkStart w:id="295" w:name="_Toc194484273"/>
      <w:r>
        <w:t>Xi-4 and Xi-5</w:t>
      </w:r>
      <w:bookmarkEnd w:id="295"/>
    </w:p>
    <w:p w:rsidR="007C0E11" w:rsidRDefault="007C0E11" w:rsidP="007C0E11">
      <w:r>
        <w:t>Both of these satellites are highly successful missions returning images of the Earth. In the authors’ opinion, based on all the CubeSats reviewed, these satellites are the most successful. This success is largely in part due to the excellent design process applied by the ISSL development team, building three consecutive prototypes before developing the final space ready hardware.  Each prototype provided the ISSL design team insight on the overall design and offered a chance for the team to make changes to both the hardware and the software design. Xi-4 and Xi-5 also didn’t require strict pointing budgets and relied on passive stabilization.</w:t>
      </w:r>
    </w:p>
    <w:p w:rsidR="00D90582" w:rsidRDefault="007C0E11" w:rsidP="007C0E11">
      <w:r>
        <w:t xml:space="preserve">These successes show that CubeSats can be an extremely cost effective way of testing hardware for space qualification. Also it should be evident that most issues that can adversely affect a CubeSat can be dealt with in the design stages of a mission. Despite the possibility of failure, </w:t>
      </w:r>
      <w:r>
        <w:lastRenderedPageBreak/>
        <w:t>development of a CubeSat is a great opportunity to allow small companies and universities to venture into the realm of spacecraft design.</w:t>
      </w:r>
      <w:bookmarkStart w:id="296" w:name="_Toc194484274"/>
      <w:bookmarkStart w:id="297" w:name="_Toc194488703"/>
      <w:r w:rsidR="002C2DCC">
        <w:t xml:space="preserve"> </w:t>
      </w:r>
    </w:p>
    <w:p w:rsidR="00152084" w:rsidRDefault="00152084" w:rsidP="007C0E11">
      <w:pPr>
        <w:sectPr w:rsidR="00152084" w:rsidSect="00152084">
          <w:type w:val="oddPage"/>
          <w:pgSz w:w="12242" w:h="15842" w:code="1"/>
          <w:pgMar w:top="1440" w:right="1440" w:bottom="1440" w:left="1797" w:header="720" w:footer="720" w:gutter="284"/>
          <w:cols w:space="720"/>
          <w:titlePg/>
          <w:docGrid w:linePitch="360"/>
        </w:sectPr>
      </w:pPr>
    </w:p>
    <w:p w:rsidR="00CD4696" w:rsidRDefault="007C0E11" w:rsidP="00CD4696">
      <w:pPr>
        <w:pStyle w:val="Heading1"/>
      </w:pPr>
      <w:bookmarkStart w:id="298" w:name="_Toc200387060"/>
      <w:bookmarkStart w:id="299" w:name="_Toc200387758"/>
      <w:bookmarkStart w:id="300" w:name="_Toc200388029"/>
      <w:r w:rsidRPr="00AC0072">
        <w:lastRenderedPageBreak/>
        <w:br/>
      </w:r>
      <w:bookmarkStart w:id="301" w:name="_Toc204748234"/>
      <w:bookmarkStart w:id="302" w:name="_Toc207775098"/>
      <w:r w:rsidR="00C37B52">
        <w:t>System</w:t>
      </w:r>
      <w:r w:rsidRPr="00AC0072">
        <w:t xml:space="preserve"> Requirements</w:t>
      </w:r>
      <w:bookmarkStart w:id="303" w:name="_Toc156120234"/>
      <w:bookmarkStart w:id="304" w:name="_Toc161475789"/>
      <w:bookmarkStart w:id="305" w:name="_Toc194484275"/>
      <w:bookmarkStart w:id="306" w:name="_Toc194472249"/>
      <w:bookmarkEnd w:id="296"/>
      <w:bookmarkEnd w:id="297"/>
      <w:bookmarkEnd w:id="298"/>
      <w:bookmarkEnd w:id="299"/>
      <w:bookmarkEnd w:id="300"/>
      <w:bookmarkEnd w:id="301"/>
      <w:bookmarkEnd w:id="302"/>
    </w:p>
    <w:p w:rsidR="00CD4696" w:rsidRDefault="00CD4696" w:rsidP="00CD4696">
      <w:r>
        <w:t>When first proposed, it was decided that RyeSat would be a standard single cube CubeSat, weigh no more than one kilogram and not exceed the dimensions set out by California Polytechnic Institute and Stanford University. It was also decided that this satellite would be used as a learning tool for the satellite design group at Ryerson University. This satellite would explore modular satellite construction techniques and would carry a camera and an additional payload to an orbit of opportunity not exceeding 650 km. Furthermore, RyeSat would experiment with MEMs-based attitude sensors for future use on small satellite missions.</w:t>
      </w:r>
    </w:p>
    <w:p w:rsidR="00CD4696" w:rsidRPr="008F31F5" w:rsidRDefault="00CD4696" w:rsidP="00CD4696">
      <w:pPr>
        <w:pStyle w:val="Heading2"/>
      </w:pPr>
      <w:bookmarkStart w:id="307" w:name="_Toc207775099"/>
      <w:r w:rsidRPr="008F31F5">
        <w:t>Overall mission</w:t>
      </w:r>
      <w:bookmarkEnd w:id="307"/>
    </w:p>
    <w:p w:rsidR="00CD4696" w:rsidRPr="00EE668C" w:rsidRDefault="00CD4696" w:rsidP="00CD4696">
      <w:r>
        <w:t xml:space="preserve">In addition to the original mission objectives, RyeSat will be constrained to the following requirements proposed in the initial proposal and the lab development environment. These exact requirements are found in </w:t>
      </w:r>
      <w:r w:rsidR="00C64352">
        <w:fldChar w:fldCharType="begin"/>
      </w:r>
      <w:r w:rsidR="00A61591">
        <w:instrText xml:space="preserve"> REF _Ref207730370 \h </w:instrText>
      </w:r>
      <w:r w:rsidR="00C64352">
        <w:fldChar w:fldCharType="separate"/>
      </w:r>
      <w:r w:rsidR="00D46473">
        <w:t xml:space="preserve">Table </w:t>
      </w:r>
      <w:r w:rsidR="00D46473">
        <w:rPr>
          <w:noProof/>
        </w:rPr>
        <w:t>9</w:t>
      </w:r>
      <w:r w:rsidR="00C64352">
        <w:fldChar w:fldCharType="end"/>
      </w:r>
      <w:r w:rsidR="00A61591">
        <w:t>.</w:t>
      </w:r>
    </w:p>
    <w:p w:rsidR="00CD4696" w:rsidRPr="006A1FE5" w:rsidRDefault="00CD4696" w:rsidP="00CD4696">
      <w:pPr>
        <w:pStyle w:val="Caption"/>
      </w:pPr>
      <w:bookmarkStart w:id="308" w:name="_Ref207730370"/>
      <w:bookmarkStart w:id="309" w:name="_Toc207775248"/>
      <w:r>
        <w:t xml:space="preserve">Table </w:t>
      </w:r>
      <w:fldSimple w:instr=" SEQ Table \* ARABIC ">
        <w:r w:rsidR="00D46473">
          <w:rPr>
            <w:noProof/>
          </w:rPr>
          <w:t>9</w:t>
        </w:r>
      </w:fldSimple>
      <w:bookmarkEnd w:id="308"/>
      <w:r w:rsidRPr="006A1FE5">
        <w:t>:</w:t>
      </w:r>
      <w:r>
        <w:t xml:space="preserve"> Overall system r</w:t>
      </w:r>
      <w:r w:rsidRPr="006A1FE5">
        <w:t>equirements</w:t>
      </w:r>
      <w:bookmarkEnd w:id="309"/>
    </w:p>
    <w:tbl>
      <w:tblPr>
        <w:tblStyle w:val="latexlike"/>
        <w:tblW w:w="8911" w:type="dxa"/>
        <w:jc w:val="left"/>
        <w:tblLook w:val="01A0"/>
      </w:tblPr>
      <w:tblGrid>
        <w:gridCol w:w="804"/>
        <w:gridCol w:w="4861"/>
        <w:gridCol w:w="1842"/>
        <w:gridCol w:w="1404"/>
      </w:tblGrid>
      <w:tr w:rsidR="00CD4696" w:rsidRPr="00F91549" w:rsidTr="00CD4696">
        <w:trPr>
          <w:cnfStyle w:val="100000000000"/>
          <w:jc w:val="left"/>
        </w:trPr>
        <w:tc>
          <w:tcPr>
            <w:tcW w:w="804" w:type="dxa"/>
          </w:tcPr>
          <w:p w:rsidR="00CD4696" w:rsidRPr="00F91549" w:rsidRDefault="00CD4696" w:rsidP="00F91549">
            <w:pPr>
              <w:pStyle w:val="Table"/>
            </w:pPr>
            <w:r w:rsidRPr="00F91549">
              <w:t>#</w:t>
            </w:r>
          </w:p>
        </w:tc>
        <w:tc>
          <w:tcPr>
            <w:tcW w:w="4861" w:type="dxa"/>
          </w:tcPr>
          <w:p w:rsidR="00CD4696" w:rsidRPr="00F91549" w:rsidRDefault="00CD4696" w:rsidP="00F91549">
            <w:pPr>
              <w:pStyle w:val="Table"/>
            </w:pPr>
            <w:r w:rsidRPr="00F91549">
              <w:t>Requirement</w:t>
            </w:r>
          </w:p>
        </w:tc>
        <w:tc>
          <w:tcPr>
            <w:tcW w:w="1842" w:type="dxa"/>
          </w:tcPr>
          <w:p w:rsidR="00CD4696" w:rsidRPr="00F91549" w:rsidRDefault="00CD4696" w:rsidP="00D74B38">
            <w:pPr>
              <w:pStyle w:val="Table"/>
              <w:jc w:val="center"/>
            </w:pPr>
            <w:r w:rsidRPr="00F91549">
              <w:t>Origin</w:t>
            </w:r>
          </w:p>
        </w:tc>
        <w:tc>
          <w:tcPr>
            <w:tcW w:w="1404" w:type="dxa"/>
          </w:tcPr>
          <w:p w:rsidR="00CD4696" w:rsidRPr="00F91549" w:rsidRDefault="00CD4696" w:rsidP="00D74B38">
            <w:pPr>
              <w:pStyle w:val="Table"/>
              <w:jc w:val="center"/>
            </w:pPr>
            <w:r w:rsidRPr="00F91549">
              <w:t>Verification method</w:t>
            </w:r>
          </w:p>
        </w:tc>
      </w:tr>
      <w:tr w:rsidR="00CD4696" w:rsidRPr="00F91549" w:rsidTr="00CD4696">
        <w:trPr>
          <w:cantSplit/>
          <w:jc w:val="left"/>
        </w:trPr>
        <w:tc>
          <w:tcPr>
            <w:tcW w:w="804" w:type="dxa"/>
          </w:tcPr>
          <w:p w:rsidR="00CD4696" w:rsidRPr="00F91549" w:rsidRDefault="00CD4696" w:rsidP="00F91549">
            <w:pPr>
              <w:pStyle w:val="Table"/>
            </w:pPr>
            <w:r w:rsidRPr="00F91549">
              <w:t>O1</w:t>
            </w:r>
          </w:p>
        </w:tc>
        <w:tc>
          <w:tcPr>
            <w:tcW w:w="4861" w:type="dxa"/>
          </w:tcPr>
          <w:p w:rsidR="00CD4696" w:rsidRPr="00F91549" w:rsidRDefault="00CD4696" w:rsidP="00F91549">
            <w:pPr>
              <w:pStyle w:val="Table"/>
            </w:pPr>
            <w:r w:rsidRPr="00F91549">
              <w:t>RyeSat shall test and Demonstrate MEMS based Rate sensors in the space environment.</w:t>
            </w:r>
          </w:p>
        </w:tc>
        <w:tc>
          <w:tcPr>
            <w:tcW w:w="1842" w:type="dxa"/>
          </w:tcPr>
          <w:p w:rsidR="00CD4696" w:rsidRPr="00F91549" w:rsidRDefault="00CD4696" w:rsidP="00D74B38">
            <w:pPr>
              <w:pStyle w:val="Table"/>
              <w:jc w:val="center"/>
            </w:pPr>
            <w:r w:rsidRPr="00F91549">
              <w:t>Proposal</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CD4696" w:rsidP="00F91549">
            <w:pPr>
              <w:pStyle w:val="Table"/>
            </w:pPr>
            <w:r w:rsidRPr="00F91549">
              <w:t>O2</w:t>
            </w:r>
          </w:p>
        </w:tc>
        <w:tc>
          <w:tcPr>
            <w:tcW w:w="4861" w:type="dxa"/>
          </w:tcPr>
          <w:p w:rsidR="00CD4696" w:rsidRPr="00F91549" w:rsidRDefault="00CD4696" w:rsidP="00F91549">
            <w:pPr>
              <w:pStyle w:val="Table"/>
            </w:pPr>
            <w:r w:rsidRPr="00F91549">
              <w:t>RyeSat shall take images of the Earth and moon.</w:t>
            </w:r>
          </w:p>
        </w:tc>
        <w:tc>
          <w:tcPr>
            <w:tcW w:w="1842" w:type="dxa"/>
          </w:tcPr>
          <w:p w:rsidR="00CD4696" w:rsidRPr="00F91549" w:rsidRDefault="00CD4696" w:rsidP="00D74B38">
            <w:pPr>
              <w:pStyle w:val="Table"/>
              <w:jc w:val="center"/>
            </w:pPr>
            <w:r w:rsidRPr="00F91549">
              <w:t>Proposal</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CD4696" w:rsidP="00F91549">
            <w:pPr>
              <w:pStyle w:val="Table"/>
            </w:pPr>
            <w:r w:rsidRPr="00F91549">
              <w:t>O3</w:t>
            </w:r>
          </w:p>
        </w:tc>
        <w:tc>
          <w:tcPr>
            <w:tcW w:w="4861" w:type="dxa"/>
          </w:tcPr>
          <w:p w:rsidR="00CD4696" w:rsidRPr="00F91549" w:rsidRDefault="00CD4696" w:rsidP="00F91549">
            <w:pPr>
              <w:pStyle w:val="Table"/>
            </w:pPr>
            <w:r w:rsidRPr="00F91549">
              <w:t>RyeSat will conform to the standard size CubeSat standards (V9.0).</w:t>
            </w:r>
          </w:p>
        </w:tc>
        <w:tc>
          <w:tcPr>
            <w:tcW w:w="1842" w:type="dxa"/>
          </w:tcPr>
          <w:p w:rsidR="00CD4696" w:rsidRPr="00F91549" w:rsidRDefault="00CD4696" w:rsidP="00D74B38">
            <w:pPr>
              <w:pStyle w:val="Table"/>
              <w:jc w:val="center"/>
            </w:pPr>
            <w:r w:rsidRPr="00F91549">
              <w:t>Proposal</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CD4696" w:rsidP="00F91549">
            <w:pPr>
              <w:pStyle w:val="Table"/>
            </w:pPr>
            <w:r w:rsidRPr="00F91549">
              <w:t>O4</w:t>
            </w:r>
          </w:p>
        </w:tc>
        <w:tc>
          <w:tcPr>
            <w:tcW w:w="4861" w:type="dxa"/>
          </w:tcPr>
          <w:p w:rsidR="00CD4696" w:rsidRPr="00F91549" w:rsidRDefault="00CD4696" w:rsidP="00F91549">
            <w:pPr>
              <w:pStyle w:val="Table"/>
            </w:pPr>
            <w:r w:rsidRPr="00F91549">
              <w:t>RyeSat will document all of the design process for future reference.</w:t>
            </w:r>
          </w:p>
        </w:tc>
        <w:tc>
          <w:tcPr>
            <w:tcW w:w="1842" w:type="dxa"/>
          </w:tcPr>
          <w:p w:rsidR="00CD4696" w:rsidRPr="00F91549" w:rsidRDefault="00F91549" w:rsidP="00D74B38">
            <w:pPr>
              <w:pStyle w:val="Table"/>
              <w:jc w:val="center"/>
            </w:pPr>
            <w:r>
              <w:t xml:space="preserve">In house </w:t>
            </w:r>
            <w:r w:rsidR="00CD4696" w:rsidRPr="00F91549">
              <w:t>Requirement</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CD4696" w:rsidP="00F91549">
            <w:pPr>
              <w:pStyle w:val="Table"/>
            </w:pPr>
            <w:r w:rsidRPr="00F91549">
              <w:t>O5</w:t>
            </w:r>
          </w:p>
        </w:tc>
        <w:tc>
          <w:tcPr>
            <w:tcW w:w="4861" w:type="dxa"/>
          </w:tcPr>
          <w:p w:rsidR="00CD4696" w:rsidRPr="00F91549" w:rsidRDefault="00CD4696" w:rsidP="00F91549">
            <w:pPr>
              <w:pStyle w:val="Table"/>
            </w:pPr>
            <w:r w:rsidRPr="00F91549">
              <w:t>RyeSat will utilize as many COTS (commercial off the shelf) parts as possible.</w:t>
            </w:r>
          </w:p>
        </w:tc>
        <w:tc>
          <w:tcPr>
            <w:tcW w:w="1842" w:type="dxa"/>
          </w:tcPr>
          <w:p w:rsidR="00CD4696" w:rsidRPr="00F91549" w:rsidRDefault="00CD4696" w:rsidP="00D74B38">
            <w:pPr>
              <w:pStyle w:val="Table"/>
              <w:jc w:val="center"/>
            </w:pPr>
            <w:r w:rsidRPr="00F91549">
              <w:t>Proposal</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CD4696" w:rsidP="00F91549">
            <w:pPr>
              <w:pStyle w:val="Table"/>
            </w:pPr>
            <w:r w:rsidRPr="00F91549">
              <w:t>O6</w:t>
            </w:r>
          </w:p>
        </w:tc>
        <w:tc>
          <w:tcPr>
            <w:tcW w:w="4861" w:type="dxa"/>
          </w:tcPr>
          <w:p w:rsidR="00CD4696" w:rsidRPr="00F91549" w:rsidRDefault="00CD4696" w:rsidP="00F91549">
            <w:pPr>
              <w:pStyle w:val="Table"/>
            </w:pPr>
            <w:r w:rsidRPr="00F91549">
              <w:t>RyeSat will be programmed in a higher level programming language such as C</w:t>
            </w:r>
          </w:p>
        </w:tc>
        <w:tc>
          <w:tcPr>
            <w:tcW w:w="1842" w:type="dxa"/>
          </w:tcPr>
          <w:p w:rsidR="00CD4696" w:rsidRPr="00F91549" w:rsidRDefault="00F91549" w:rsidP="00D74B38">
            <w:pPr>
              <w:pStyle w:val="Table"/>
              <w:jc w:val="center"/>
            </w:pPr>
            <w:r>
              <w:t xml:space="preserve">In house </w:t>
            </w:r>
            <w:r w:rsidR="00CD4696" w:rsidRPr="00F91549">
              <w:t xml:space="preserve"> Requirement</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CD4696" w:rsidP="00F91549">
            <w:pPr>
              <w:pStyle w:val="Table"/>
            </w:pPr>
            <w:r w:rsidRPr="00F91549">
              <w:t>O7</w:t>
            </w:r>
          </w:p>
        </w:tc>
        <w:tc>
          <w:tcPr>
            <w:tcW w:w="4861" w:type="dxa"/>
          </w:tcPr>
          <w:p w:rsidR="00CD4696" w:rsidRPr="00F91549" w:rsidRDefault="00CD4696" w:rsidP="00F91549">
            <w:pPr>
              <w:pStyle w:val="Table"/>
            </w:pPr>
            <w:r w:rsidRPr="00F91549">
              <w:t>RyeSat will utilize the same design process as Ryerson’s 2005, 2006 CanSat project.</w:t>
            </w:r>
          </w:p>
        </w:tc>
        <w:tc>
          <w:tcPr>
            <w:tcW w:w="1842" w:type="dxa"/>
          </w:tcPr>
          <w:p w:rsidR="00CD4696" w:rsidRPr="00F91549" w:rsidRDefault="00F91549" w:rsidP="00D74B38">
            <w:pPr>
              <w:pStyle w:val="Table"/>
              <w:jc w:val="center"/>
            </w:pPr>
            <w:r>
              <w:t xml:space="preserve">In house </w:t>
            </w:r>
            <w:r w:rsidRPr="00F91549">
              <w:t xml:space="preserve"> Requirement</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CD4696" w:rsidP="00F91549">
            <w:pPr>
              <w:pStyle w:val="Table"/>
            </w:pPr>
            <w:r w:rsidRPr="00F91549">
              <w:lastRenderedPageBreak/>
              <w:t>O8</w:t>
            </w:r>
          </w:p>
        </w:tc>
        <w:tc>
          <w:tcPr>
            <w:tcW w:w="4861" w:type="dxa"/>
          </w:tcPr>
          <w:p w:rsidR="00CD4696" w:rsidRPr="00F91549" w:rsidRDefault="00CD4696" w:rsidP="00F91549">
            <w:pPr>
              <w:pStyle w:val="Table"/>
            </w:pPr>
            <w:r w:rsidRPr="00F91549">
              <w:t xml:space="preserve">RyeSat shall be designed to survive the mission life of 6 months to a year </w:t>
            </w:r>
          </w:p>
        </w:tc>
        <w:tc>
          <w:tcPr>
            <w:tcW w:w="1842" w:type="dxa"/>
          </w:tcPr>
          <w:p w:rsidR="00CD4696" w:rsidRPr="00F91549" w:rsidRDefault="00CD4696" w:rsidP="00D74B38">
            <w:pPr>
              <w:pStyle w:val="Table"/>
              <w:jc w:val="center"/>
            </w:pPr>
            <w:r w:rsidRPr="00F91549">
              <w:t>Proposal</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CD4696" w:rsidP="00F91549">
            <w:pPr>
              <w:pStyle w:val="Table"/>
            </w:pPr>
            <w:r w:rsidRPr="00F91549">
              <w:t>O9</w:t>
            </w:r>
          </w:p>
        </w:tc>
        <w:tc>
          <w:tcPr>
            <w:tcW w:w="4861" w:type="dxa"/>
          </w:tcPr>
          <w:p w:rsidR="00CD4696" w:rsidRPr="00F91549" w:rsidRDefault="00CD4696" w:rsidP="00F91549">
            <w:pPr>
              <w:pStyle w:val="Table"/>
            </w:pPr>
            <w:r w:rsidRPr="00F91549">
              <w:t>RyeSat shall be designed to send mission health and payload data back to Earth via an amateur radio link.</w:t>
            </w:r>
          </w:p>
        </w:tc>
        <w:tc>
          <w:tcPr>
            <w:tcW w:w="1842" w:type="dxa"/>
          </w:tcPr>
          <w:p w:rsidR="00CD4696" w:rsidRPr="00F91549" w:rsidRDefault="00CD4696" w:rsidP="00D74B38">
            <w:pPr>
              <w:pStyle w:val="Table"/>
              <w:jc w:val="center"/>
            </w:pPr>
            <w:r w:rsidRPr="00F91549">
              <w:t>Proposal</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F91549" w:rsidP="00F91549">
            <w:pPr>
              <w:pStyle w:val="Table"/>
            </w:pPr>
            <w:r>
              <w:t>O10</w:t>
            </w:r>
          </w:p>
        </w:tc>
        <w:tc>
          <w:tcPr>
            <w:tcW w:w="4861" w:type="dxa"/>
          </w:tcPr>
          <w:p w:rsidR="00CD4696" w:rsidRPr="00F91549" w:rsidRDefault="00CD4696" w:rsidP="00F91549">
            <w:pPr>
              <w:pStyle w:val="Table"/>
            </w:pPr>
            <w:r w:rsidRPr="00F91549">
              <w:t>The satellite shall be as simple in design as possible from a systems level perspective.</w:t>
            </w:r>
          </w:p>
        </w:tc>
        <w:tc>
          <w:tcPr>
            <w:tcW w:w="1842" w:type="dxa"/>
          </w:tcPr>
          <w:p w:rsidR="00CD4696" w:rsidRPr="00F91549" w:rsidRDefault="00CD4696" w:rsidP="00D74B38">
            <w:pPr>
              <w:pStyle w:val="Table"/>
              <w:jc w:val="center"/>
            </w:pPr>
            <w:r w:rsidRPr="00F91549">
              <w:t>Proposal</w:t>
            </w:r>
          </w:p>
        </w:tc>
        <w:tc>
          <w:tcPr>
            <w:tcW w:w="1404" w:type="dxa"/>
          </w:tcPr>
          <w:p w:rsidR="00CD4696" w:rsidRPr="00F91549" w:rsidRDefault="00CD4696" w:rsidP="00D74B38">
            <w:pPr>
              <w:pStyle w:val="Table"/>
              <w:jc w:val="center"/>
            </w:pPr>
            <w:r w:rsidRPr="00F91549">
              <w:t>Design</w:t>
            </w:r>
          </w:p>
          <w:p w:rsidR="00CD4696" w:rsidRPr="00F91549" w:rsidRDefault="00CD4696" w:rsidP="00D74B38">
            <w:pPr>
              <w:pStyle w:val="Table"/>
              <w:jc w:val="center"/>
            </w:pPr>
          </w:p>
        </w:tc>
      </w:tr>
      <w:tr w:rsidR="00CD4696" w:rsidRPr="00F91549" w:rsidTr="00CD4696">
        <w:trPr>
          <w:cantSplit/>
          <w:jc w:val="left"/>
        </w:trPr>
        <w:tc>
          <w:tcPr>
            <w:tcW w:w="804" w:type="dxa"/>
          </w:tcPr>
          <w:p w:rsidR="00CD4696" w:rsidRPr="00F91549" w:rsidRDefault="00F91549" w:rsidP="00F91549">
            <w:pPr>
              <w:pStyle w:val="Table"/>
            </w:pPr>
            <w:r>
              <w:t>O11</w:t>
            </w:r>
          </w:p>
        </w:tc>
        <w:tc>
          <w:tcPr>
            <w:tcW w:w="4861" w:type="dxa"/>
          </w:tcPr>
          <w:p w:rsidR="00CD4696" w:rsidRPr="00F91549" w:rsidRDefault="00CD4696" w:rsidP="00F91549">
            <w:pPr>
              <w:pStyle w:val="Table"/>
            </w:pPr>
            <w:r w:rsidRPr="00F91549">
              <w:t>RyeSat shall store important payload data until it can relay the data to a ground station.</w:t>
            </w:r>
          </w:p>
        </w:tc>
        <w:tc>
          <w:tcPr>
            <w:tcW w:w="1842" w:type="dxa"/>
          </w:tcPr>
          <w:p w:rsidR="00CD4696" w:rsidRPr="00F91549" w:rsidRDefault="00CD4696" w:rsidP="00D74B38">
            <w:pPr>
              <w:pStyle w:val="Table"/>
              <w:jc w:val="center"/>
            </w:pPr>
            <w:r w:rsidRPr="00F91549">
              <w:t>O9</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F91549" w:rsidP="00F91549">
            <w:pPr>
              <w:pStyle w:val="Table"/>
            </w:pPr>
            <w:r>
              <w:t>O12</w:t>
            </w:r>
          </w:p>
        </w:tc>
        <w:tc>
          <w:tcPr>
            <w:tcW w:w="4861" w:type="dxa"/>
          </w:tcPr>
          <w:p w:rsidR="00CD4696" w:rsidRPr="00F91549" w:rsidRDefault="00CD4696" w:rsidP="00F91549">
            <w:pPr>
              <w:pStyle w:val="Table"/>
            </w:pPr>
            <w:r w:rsidRPr="00F91549">
              <w:t>The team will obtain appropriate licenses for the frequencies used.</w:t>
            </w:r>
          </w:p>
        </w:tc>
        <w:tc>
          <w:tcPr>
            <w:tcW w:w="1842" w:type="dxa"/>
          </w:tcPr>
          <w:p w:rsidR="00CD4696" w:rsidRPr="00F91549" w:rsidRDefault="00F91549" w:rsidP="00D74B38">
            <w:pPr>
              <w:pStyle w:val="Table"/>
              <w:jc w:val="center"/>
            </w:pPr>
            <w:r>
              <w:t xml:space="preserve">O3 </w:t>
            </w:r>
            <w:r w:rsidR="00CD4696" w:rsidRPr="00F91549">
              <w:t>CubeSat specifications V9.0</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F91549" w:rsidP="00F91549">
            <w:pPr>
              <w:pStyle w:val="Table"/>
            </w:pPr>
            <w:r>
              <w:t>O13</w:t>
            </w:r>
          </w:p>
        </w:tc>
        <w:tc>
          <w:tcPr>
            <w:tcW w:w="4861" w:type="dxa"/>
          </w:tcPr>
          <w:p w:rsidR="00CD4696" w:rsidRPr="00F91549" w:rsidRDefault="00CD4696" w:rsidP="00F91549">
            <w:pPr>
              <w:pStyle w:val="Table"/>
            </w:pPr>
            <w:r w:rsidRPr="00F91549">
              <w:t>The team will obtain the appropriate orbital debris mitigation documentation.</w:t>
            </w:r>
          </w:p>
        </w:tc>
        <w:tc>
          <w:tcPr>
            <w:tcW w:w="1842" w:type="dxa"/>
          </w:tcPr>
          <w:p w:rsidR="00CD4696" w:rsidRPr="00F91549" w:rsidRDefault="00F91549" w:rsidP="00D74B38">
            <w:pPr>
              <w:pStyle w:val="Table"/>
              <w:jc w:val="center"/>
            </w:pPr>
            <w:r>
              <w:t xml:space="preserve">O3 </w:t>
            </w:r>
            <w:r w:rsidR="00CD4696" w:rsidRPr="00F91549">
              <w:t>CubeSat specifications V9.0</w:t>
            </w:r>
          </w:p>
        </w:tc>
        <w:tc>
          <w:tcPr>
            <w:tcW w:w="1404" w:type="dxa"/>
          </w:tcPr>
          <w:p w:rsidR="00CD4696" w:rsidRPr="00F91549" w:rsidRDefault="00CD4696" w:rsidP="00D74B38">
            <w:pPr>
              <w:pStyle w:val="Table"/>
              <w:jc w:val="center"/>
            </w:pPr>
            <w:r w:rsidRPr="00F91549">
              <w:t>Design</w:t>
            </w:r>
          </w:p>
        </w:tc>
      </w:tr>
      <w:tr w:rsidR="00CD4696" w:rsidRPr="00F91549" w:rsidTr="00CD4696">
        <w:trPr>
          <w:cantSplit/>
          <w:jc w:val="left"/>
        </w:trPr>
        <w:tc>
          <w:tcPr>
            <w:tcW w:w="804" w:type="dxa"/>
          </w:tcPr>
          <w:p w:rsidR="00CD4696" w:rsidRPr="00F91549" w:rsidRDefault="00F91549" w:rsidP="00F91549">
            <w:pPr>
              <w:pStyle w:val="Table"/>
            </w:pPr>
            <w:r>
              <w:t>O14</w:t>
            </w:r>
          </w:p>
        </w:tc>
        <w:tc>
          <w:tcPr>
            <w:tcW w:w="4861" w:type="dxa"/>
          </w:tcPr>
          <w:p w:rsidR="00CD4696" w:rsidRPr="00F91549" w:rsidRDefault="00CD4696" w:rsidP="00F91549">
            <w:pPr>
              <w:pStyle w:val="Table"/>
            </w:pPr>
            <w:r w:rsidRPr="00F91549">
              <w:t xml:space="preserve">RyeSat shall use modular design techniques </w:t>
            </w:r>
          </w:p>
        </w:tc>
        <w:tc>
          <w:tcPr>
            <w:tcW w:w="1842" w:type="dxa"/>
          </w:tcPr>
          <w:p w:rsidR="00CD4696" w:rsidRPr="00F91549" w:rsidRDefault="00CD4696" w:rsidP="00D74B38">
            <w:pPr>
              <w:pStyle w:val="Table"/>
              <w:jc w:val="center"/>
            </w:pPr>
            <w:r w:rsidRPr="00F91549">
              <w:t>Proposal</w:t>
            </w:r>
          </w:p>
        </w:tc>
        <w:tc>
          <w:tcPr>
            <w:tcW w:w="1404" w:type="dxa"/>
          </w:tcPr>
          <w:p w:rsidR="00CD4696" w:rsidRPr="00F91549" w:rsidRDefault="00CD4696" w:rsidP="00D74B38">
            <w:pPr>
              <w:pStyle w:val="Table"/>
              <w:jc w:val="center"/>
            </w:pPr>
          </w:p>
        </w:tc>
      </w:tr>
    </w:tbl>
    <w:p w:rsidR="00CD4696" w:rsidRDefault="00CD4696" w:rsidP="00CD4696">
      <w:pPr>
        <w:pStyle w:val="Heading2"/>
      </w:pPr>
      <w:bookmarkStart w:id="310" w:name="_Toc207775100"/>
      <w:r>
        <w:t>Mass and P</w:t>
      </w:r>
      <w:r w:rsidRPr="008F31F5">
        <w:t xml:space="preserve">ower </w:t>
      </w:r>
      <w:r>
        <w:t>B</w:t>
      </w:r>
      <w:r w:rsidRPr="008F31F5">
        <w:t>udgets</w:t>
      </w:r>
      <w:bookmarkEnd w:id="310"/>
    </w:p>
    <w:p w:rsidR="00CD4696" w:rsidRPr="008D577C" w:rsidRDefault="00CD4696" w:rsidP="00CD4696">
      <w:pPr>
        <w:rPr>
          <w:lang w:val="en-US" w:bidi="en-US"/>
        </w:rPr>
      </w:pPr>
      <w:r>
        <w:rPr>
          <w:lang w:val="en-US" w:bidi="en-US"/>
        </w:rPr>
        <w:t>To also give some guidelines in the design of other subsystems the following mass and power budget was created (</w:t>
      </w:r>
      <w:r w:rsidR="00C64352">
        <w:rPr>
          <w:lang w:val="en-US" w:bidi="en-US"/>
        </w:rPr>
        <w:fldChar w:fldCharType="begin"/>
      </w:r>
      <w:r w:rsidR="00A61591">
        <w:rPr>
          <w:lang w:val="en-US" w:bidi="en-US"/>
        </w:rPr>
        <w:instrText xml:space="preserve"> REF _Ref207730371 \h </w:instrText>
      </w:r>
      <w:r w:rsidR="00C64352">
        <w:rPr>
          <w:lang w:val="en-US" w:bidi="en-US"/>
        </w:rPr>
      </w:r>
      <w:r w:rsidR="00C64352">
        <w:rPr>
          <w:lang w:val="en-US" w:bidi="en-US"/>
        </w:rPr>
        <w:fldChar w:fldCharType="separate"/>
      </w:r>
      <w:r w:rsidR="00D46473">
        <w:t xml:space="preserve">Table </w:t>
      </w:r>
      <w:r w:rsidR="00D46473">
        <w:rPr>
          <w:noProof/>
        </w:rPr>
        <w:t>10</w:t>
      </w:r>
      <w:r w:rsidR="00C64352">
        <w:rPr>
          <w:lang w:val="en-US" w:bidi="en-US"/>
        </w:rPr>
        <w:fldChar w:fldCharType="end"/>
      </w:r>
      <w:r>
        <w:rPr>
          <w:lang w:val="en-US" w:bidi="en-US"/>
        </w:rPr>
        <w:t>).</w:t>
      </w:r>
    </w:p>
    <w:p w:rsidR="00CD4696" w:rsidRPr="006A1FE5" w:rsidRDefault="00CD4696" w:rsidP="00CD4696">
      <w:pPr>
        <w:pStyle w:val="Caption"/>
      </w:pPr>
      <w:bookmarkStart w:id="311" w:name="_Ref207730371"/>
      <w:bookmarkStart w:id="312" w:name="_Toc207775249"/>
      <w:r>
        <w:t xml:space="preserve">Table </w:t>
      </w:r>
      <w:fldSimple w:instr=" SEQ Table \* ARABIC ">
        <w:r w:rsidR="00D46473">
          <w:rPr>
            <w:noProof/>
          </w:rPr>
          <w:t>10</w:t>
        </w:r>
      </w:fldSimple>
      <w:bookmarkEnd w:id="311"/>
      <w:r>
        <w:t>: Design</w:t>
      </w:r>
      <w:r w:rsidRPr="006A1FE5">
        <w:t xml:space="preserve"> budget</w:t>
      </w:r>
      <w:bookmarkEnd w:id="312"/>
    </w:p>
    <w:tbl>
      <w:tblPr>
        <w:tblW w:w="9513" w:type="dxa"/>
        <w:jc w:val="center"/>
        <w:tblBorders>
          <w:top w:val="single" w:sz="24" w:space="0" w:color="auto"/>
          <w:bottom w:val="single" w:sz="24" w:space="0" w:color="auto"/>
        </w:tblBorders>
        <w:tblLook w:val="0020"/>
      </w:tblPr>
      <w:tblGrid>
        <w:gridCol w:w="1371"/>
        <w:gridCol w:w="958"/>
        <w:gridCol w:w="838"/>
        <w:gridCol w:w="871"/>
        <w:gridCol w:w="856"/>
        <w:gridCol w:w="828"/>
        <w:gridCol w:w="1179"/>
        <w:gridCol w:w="894"/>
        <w:gridCol w:w="968"/>
        <w:gridCol w:w="860"/>
      </w:tblGrid>
      <w:tr w:rsidR="00CD4696" w:rsidRPr="00F91549" w:rsidTr="00CD4696">
        <w:trPr>
          <w:trHeight w:val="288"/>
          <w:jc w:val="center"/>
        </w:trPr>
        <w:tc>
          <w:tcPr>
            <w:tcW w:w="1371" w:type="dxa"/>
            <w:tcBorders>
              <w:top w:val="single" w:sz="24" w:space="0" w:color="auto"/>
            </w:tcBorders>
            <w:noWrap/>
            <w:vAlign w:val="center"/>
          </w:tcPr>
          <w:p w:rsidR="00CD4696" w:rsidRPr="00F91549" w:rsidRDefault="00CD4696" w:rsidP="00F91549">
            <w:pPr>
              <w:pStyle w:val="Table"/>
            </w:pPr>
          </w:p>
        </w:tc>
        <w:tc>
          <w:tcPr>
            <w:tcW w:w="958" w:type="dxa"/>
            <w:tcBorders>
              <w:top w:val="single" w:sz="24" w:space="0" w:color="auto"/>
            </w:tcBorders>
            <w:noWrap/>
            <w:vAlign w:val="center"/>
          </w:tcPr>
          <w:p w:rsidR="00CD4696" w:rsidRPr="00F91549" w:rsidRDefault="00CD4696" w:rsidP="00F91549">
            <w:pPr>
              <w:pStyle w:val="Table"/>
            </w:pPr>
            <w:r w:rsidRPr="00F91549">
              <w:t>mass(g)</w:t>
            </w:r>
          </w:p>
        </w:tc>
        <w:tc>
          <w:tcPr>
            <w:tcW w:w="1657" w:type="dxa"/>
            <w:gridSpan w:val="2"/>
            <w:tcBorders>
              <w:top w:val="single" w:sz="24" w:space="0" w:color="auto"/>
              <w:right w:val="single" w:sz="4" w:space="0" w:color="auto"/>
            </w:tcBorders>
            <w:noWrap/>
            <w:vAlign w:val="center"/>
          </w:tcPr>
          <w:p w:rsidR="00CD4696" w:rsidRPr="00F91549" w:rsidRDefault="00CD4696" w:rsidP="00F91549">
            <w:pPr>
              <w:pStyle w:val="Table"/>
            </w:pPr>
          </w:p>
        </w:tc>
        <w:tc>
          <w:tcPr>
            <w:tcW w:w="5527" w:type="dxa"/>
            <w:gridSpan w:val="6"/>
            <w:tcBorders>
              <w:top w:val="single" w:sz="24" w:space="0" w:color="auto"/>
              <w:left w:val="single" w:sz="4" w:space="0" w:color="auto"/>
            </w:tcBorders>
            <w:vAlign w:val="center"/>
          </w:tcPr>
          <w:p w:rsidR="00CD4696" w:rsidRPr="00F91549" w:rsidRDefault="00CD4696" w:rsidP="00F91549">
            <w:pPr>
              <w:pStyle w:val="Table"/>
            </w:pPr>
            <w:r w:rsidRPr="00F91549">
              <w:t>power (mW)</w:t>
            </w:r>
          </w:p>
        </w:tc>
      </w:tr>
      <w:tr w:rsidR="00CD4696" w:rsidRPr="00F91549" w:rsidTr="00CD4696">
        <w:trPr>
          <w:trHeight w:val="288"/>
          <w:jc w:val="center"/>
        </w:trPr>
        <w:tc>
          <w:tcPr>
            <w:tcW w:w="1371" w:type="dxa"/>
            <w:noWrap/>
            <w:vAlign w:val="center"/>
          </w:tcPr>
          <w:p w:rsidR="00CD4696" w:rsidRPr="00F91549" w:rsidRDefault="00CD4696" w:rsidP="00F91549">
            <w:pPr>
              <w:pStyle w:val="Table"/>
            </w:pPr>
            <w:r w:rsidRPr="00F91549">
              <w:t>System</w:t>
            </w:r>
          </w:p>
        </w:tc>
        <w:tc>
          <w:tcPr>
            <w:tcW w:w="958" w:type="dxa"/>
            <w:noWrap/>
            <w:vAlign w:val="center"/>
          </w:tcPr>
          <w:p w:rsidR="00CD4696" w:rsidRPr="00F91549" w:rsidRDefault="00CD4696" w:rsidP="00F91549">
            <w:pPr>
              <w:pStyle w:val="Table"/>
            </w:pPr>
          </w:p>
        </w:tc>
        <w:tc>
          <w:tcPr>
            <w:tcW w:w="0" w:type="auto"/>
            <w:noWrap/>
            <w:vAlign w:val="center"/>
          </w:tcPr>
          <w:p w:rsidR="00CD4696" w:rsidRPr="00F91549" w:rsidRDefault="00CD4696" w:rsidP="00F91549">
            <w:pPr>
              <w:pStyle w:val="Table"/>
            </w:pPr>
            <w:r w:rsidRPr="00F91549">
              <w:t>Voltage</w:t>
            </w:r>
          </w:p>
          <w:p w:rsidR="00CD4696" w:rsidRPr="00F91549" w:rsidRDefault="00CD4696" w:rsidP="00F91549">
            <w:pPr>
              <w:pStyle w:val="Table"/>
            </w:pPr>
            <w:r w:rsidRPr="00F91549">
              <w:t>(V)</w:t>
            </w:r>
          </w:p>
        </w:tc>
        <w:tc>
          <w:tcPr>
            <w:tcW w:w="871" w:type="dxa"/>
            <w:tcBorders>
              <w:right w:val="single" w:sz="4" w:space="0" w:color="auto"/>
            </w:tcBorders>
            <w:noWrap/>
            <w:vAlign w:val="center"/>
          </w:tcPr>
          <w:p w:rsidR="00CD4696" w:rsidRPr="00F91549" w:rsidRDefault="00CD4696" w:rsidP="00F91549">
            <w:pPr>
              <w:pStyle w:val="Table"/>
            </w:pPr>
            <w:r w:rsidRPr="00F91549">
              <w:t>Draw</w:t>
            </w:r>
          </w:p>
          <w:p w:rsidR="00CD4696" w:rsidRPr="00F91549" w:rsidRDefault="00CD4696" w:rsidP="00F91549">
            <w:pPr>
              <w:pStyle w:val="Table"/>
            </w:pPr>
            <w:r w:rsidRPr="00F91549">
              <w:t>(mA)</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all</w:t>
            </w:r>
          </w:p>
        </w:tc>
        <w:tc>
          <w:tcPr>
            <w:tcW w:w="828" w:type="dxa"/>
            <w:noWrap/>
            <w:vAlign w:val="center"/>
          </w:tcPr>
          <w:p w:rsidR="00CD4696" w:rsidRPr="00F91549" w:rsidRDefault="00CD4696" w:rsidP="00F91549">
            <w:pPr>
              <w:pStyle w:val="Table"/>
            </w:pPr>
            <w:r w:rsidRPr="00F91549">
              <w:t>normal</w:t>
            </w:r>
          </w:p>
        </w:tc>
        <w:tc>
          <w:tcPr>
            <w:tcW w:w="1179" w:type="dxa"/>
            <w:noWrap/>
            <w:vAlign w:val="center"/>
          </w:tcPr>
          <w:p w:rsidR="00CD4696" w:rsidRPr="00F91549" w:rsidRDefault="00CD4696" w:rsidP="00F91549">
            <w:pPr>
              <w:pStyle w:val="Table"/>
            </w:pPr>
            <w:r w:rsidRPr="00F91549">
              <w:t>Normal</w:t>
            </w:r>
          </w:p>
          <w:p w:rsidR="00CD4696" w:rsidRPr="00F91549" w:rsidRDefault="00CD4696" w:rsidP="00F91549">
            <w:pPr>
              <w:pStyle w:val="Table"/>
            </w:pPr>
            <w:r w:rsidRPr="00F91549">
              <w:t>+transmit</w:t>
            </w:r>
          </w:p>
        </w:tc>
        <w:tc>
          <w:tcPr>
            <w:tcW w:w="894" w:type="dxa"/>
            <w:noWrap/>
            <w:vAlign w:val="center"/>
          </w:tcPr>
          <w:p w:rsidR="00CD4696" w:rsidRPr="00F91549" w:rsidRDefault="00CD4696" w:rsidP="00F91549">
            <w:pPr>
              <w:pStyle w:val="Table"/>
            </w:pPr>
            <w:r w:rsidRPr="00F91549">
              <w:t>Normal</w:t>
            </w:r>
          </w:p>
          <w:p w:rsidR="00CD4696" w:rsidRPr="00F91549" w:rsidRDefault="00CD4696" w:rsidP="00F91549">
            <w:pPr>
              <w:pStyle w:val="Table"/>
            </w:pPr>
            <w:r w:rsidRPr="00F91549">
              <w:t>+ADS</w:t>
            </w:r>
          </w:p>
        </w:tc>
        <w:tc>
          <w:tcPr>
            <w:tcW w:w="968" w:type="dxa"/>
            <w:noWrap/>
            <w:vAlign w:val="center"/>
          </w:tcPr>
          <w:p w:rsidR="00CD4696" w:rsidRPr="00F91549" w:rsidRDefault="00CD4696" w:rsidP="00F91549">
            <w:pPr>
              <w:pStyle w:val="Table"/>
            </w:pPr>
            <w:r w:rsidRPr="00F91549">
              <w:t>Normal</w:t>
            </w:r>
          </w:p>
          <w:p w:rsidR="00CD4696" w:rsidRPr="00F91549" w:rsidRDefault="00CD4696" w:rsidP="00F91549">
            <w:pPr>
              <w:pStyle w:val="Table"/>
            </w:pPr>
            <w:r w:rsidRPr="00F91549">
              <w:t>+ACS</w:t>
            </w:r>
          </w:p>
        </w:tc>
        <w:tc>
          <w:tcPr>
            <w:tcW w:w="800" w:type="dxa"/>
            <w:noWrap/>
            <w:vAlign w:val="center"/>
          </w:tcPr>
          <w:p w:rsidR="00CD4696" w:rsidRPr="00F91549" w:rsidRDefault="00CD4696" w:rsidP="00F91549">
            <w:pPr>
              <w:pStyle w:val="Table"/>
            </w:pPr>
            <w:r w:rsidRPr="00F91549">
              <w:t>Normal</w:t>
            </w:r>
          </w:p>
          <w:p w:rsidR="00CD4696" w:rsidRPr="00F91549" w:rsidRDefault="00CD4696" w:rsidP="00F91549">
            <w:pPr>
              <w:pStyle w:val="Table"/>
            </w:pPr>
            <w:r w:rsidRPr="00F91549">
              <w:t>payload</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Structure</w:t>
            </w:r>
          </w:p>
        </w:tc>
        <w:tc>
          <w:tcPr>
            <w:tcW w:w="958" w:type="dxa"/>
            <w:noWrap/>
            <w:vAlign w:val="center"/>
          </w:tcPr>
          <w:p w:rsidR="00CD4696" w:rsidRPr="00F91549" w:rsidRDefault="00CD4696" w:rsidP="00F91549">
            <w:pPr>
              <w:pStyle w:val="Table"/>
            </w:pPr>
            <w:r w:rsidRPr="00F91549">
              <w:t>400</w:t>
            </w:r>
          </w:p>
        </w:tc>
        <w:tc>
          <w:tcPr>
            <w:tcW w:w="0" w:type="auto"/>
            <w:noWrap/>
            <w:vAlign w:val="center"/>
          </w:tcPr>
          <w:p w:rsidR="00CD4696" w:rsidRPr="00F91549" w:rsidRDefault="00CD4696" w:rsidP="00F91549">
            <w:pPr>
              <w:pStyle w:val="Table"/>
            </w:pPr>
            <w:r w:rsidRPr="00F91549">
              <w:t>0</w:t>
            </w:r>
          </w:p>
        </w:tc>
        <w:tc>
          <w:tcPr>
            <w:tcW w:w="871" w:type="dxa"/>
            <w:tcBorders>
              <w:right w:val="single" w:sz="4" w:space="0" w:color="auto"/>
            </w:tcBorders>
            <w:noWrap/>
            <w:vAlign w:val="center"/>
          </w:tcPr>
          <w:p w:rsidR="00CD4696" w:rsidRPr="00F91549" w:rsidRDefault="00CD4696" w:rsidP="00F91549">
            <w:pPr>
              <w:pStyle w:val="Table"/>
            </w:pPr>
            <w:r w:rsidRPr="00F91549">
              <w:t>0</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0</w:t>
            </w:r>
          </w:p>
        </w:tc>
        <w:tc>
          <w:tcPr>
            <w:tcW w:w="828" w:type="dxa"/>
            <w:noWrap/>
            <w:vAlign w:val="center"/>
          </w:tcPr>
          <w:p w:rsidR="00CD4696" w:rsidRPr="00F91549" w:rsidRDefault="00CD4696" w:rsidP="00F91549">
            <w:pPr>
              <w:pStyle w:val="Table"/>
            </w:pPr>
            <w:r w:rsidRPr="00F91549">
              <w:t>0</w:t>
            </w:r>
          </w:p>
        </w:tc>
        <w:tc>
          <w:tcPr>
            <w:tcW w:w="1179" w:type="dxa"/>
            <w:noWrap/>
            <w:vAlign w:val="center"/>
          </w:tcPr>
          <w:p w:rsidR="00CD4696" w:rsidRPr="00F91549" w:rsidRDefault="00CD4696" w:rsidP="00F91549">
            <w:pPr>
              <w:pStyle w:val="Table"/>
            </w:pPr>
            <w:r w:rsidRPr="00F91549">
              <w:t>0</w:t>
            </w:r>
          </w:p>
        </w:tc>
        <w:tc>
          <w:tcPr>
            <w:tcW w:w="894" w:type="dxa"/>
            <w:noWrap/>
            <w:vAlign w:val="center"/>
          </w:tcPr>
          <w:p w:rsidR="00CD4696" w:rsidRPr="00F91549" w:rsidRDefault="00CD4696" w:rsidP="00F91549">
            <w:pPr>
              <w:pStyle w:val="Table"/>
            </w:pPr>
            <w:r w:rsidRPr="00F91549">
              <w:t>0</w:t>
            </w:r>
          </w:p>
        </w:tc>
        <w:tc>
          <w:tcPr>
            <w:tcW w:w="968" w:type="dxa"/>
            <w:noWrap/>
            <w:vAlign w:val="center"/>
          </w:tcPr>
          <w:p w:rsidR="00CD4696" w:rsidRPr="00F91549" w:rsidRDefault="00CD4696" w:rsidP="00F91549">
            <w:pPr>
              <w:pStyle w:val="Table"/>
            </w:pPr>
            <w:r w:rsidRPr="00F91549">
              <w:t>0</w:t>
            </w:r>
          </w:p>
        </w:tc>
        <w:tc>
          <w:tcPr>
            <w:tcW w:w="800" w:type="dxa"/>
            <w:noWrap/>
            <w:vAlign w:val="center"/>
          </w:tcPr>
          <w:p w:rsidR="00CD4696" w:rsidRPr="00F91549" w:rsidRDefault="00CD4696" w:rsidP="00F91549">
            <w:pPr>
              <w:pStyle w:val="Table"/>
            </w:pPr>
            <w:r w:rsidRPr="00F91549">
              <w:t>0</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Power</w:t>
            </w:r>
          </w:p>
        </w:tc>
        <w:tc>
          <w:tcPr>
            <w:tcW w:w="958" w:type="dxa"/>
            <w:noWrap/>
            <w:vAlign w:val="center"/>
          </w:tcPr>
          <w:p w:rsidR="00CD4696" w:rsidRPr="00F91549" w:rsidRDefault="00CD4696" w:rsidP="00F91549">
            <w:pPr>
              <w:pStyle w:val="Table"/>
            </w:pPr>
            <w:r w:rsidRPr="00F91549">
              <w:t>100</w:t>
            </w:r>
          </w:p>
        </w:tc>
        <w:tc>
          <w:tcPr>
            <w:tcW w:w="0" w:type="auto"/>
            <w:noWrap/>
            <w:vAlign w:val="center"/>
          </w:tcPr>
          <w:p w:rsidR="00CD4696" w:rsidRPr="00F91549" w:rsidRDefault="00CD4696" w:rsidP="00F91549">
            <w:pPr>
              <w:pStyle w:val="Table"/>
            </w:pPr>
            <w:r w:rsidRPr="00F91549">
              <w:t>3.3</w:t>
            </w:r>
          </w:p>
        </w:tc>
        <w:tc>
          <w:tcPr>
            <w:tcW w:w="871" w:type="dxa"/>
            <w:tcBorders>
              <w:right w:val="single" w:sz="4" w:space="0" w:color="auto"/>
            </w:tcBorders>
            <w:noWrap/>
            <w:vAlign w:val="center"/>
          </w:tcPr>
          <w:p w:rsidR="00CD4696" w:rsidRPr="00F91549" w:rsidRDefault="00CD4696" w:rsidP="00F91549">
            <w:pPr>
              <w:pStyle w:val="Table"/>
            </w:pPr>
            <w:r w:rsidRPr="00F91549">
              <w:t>50</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165</w:t>
            </w:r>
          </w:p>
        </w:tc>
        <w:tc>
          <w:tcPr>
            <w:tcW w:w="828" w:type="dxa"/>
            <w:noWrap/>
            <w:vAlign w:val="center"/>
          </w:tcPr>
          <w:p w:rsidR="00CD4696" w:rsidRPr="00F91549" w:rsidRDefault="00CD4696" w:rsidP="00F91549">
            <w:pPr>
              <w:pStyle w:val="Table"/>
            </w:pPr>
            <w:r w:rsidRPr="00F91549">
              <w:t>165</w:t>
            </w:r>
          </w:p>
        </w:tc>
        <w:tc>
          <w:tcPr>
            <w:tcW w:w="1179" w:type="dxa"/>
            <w:noWrap/>
            <w:vAlign w:val="center"/>
          </w:tcPr>
          <w:p w:rsidR="00CD4696" w:rsidRPr="00F91549" w:rsidRDefault="00CD4696" w:rsidP="00F91549">
            <w:pPr>
              <w:pStyle w:val="Table"/>
            </w:pPr>
            <w:r w:rsidRPr="00F91549">
              <w:t>165</w:t>
            </w:r>
          </w:p>
        </w:tc>
        <w:tc>
          <w:tcPr>
            <w:tcW w:w="894" w:type="dxa"/>
            <w:noWrap/>
            <w:vAlign w:val="center"/>
          </w:tcPr>
          <w:p w:rsidR="00CD4696" w:rsidRPr="00F91549" w:rsidRDefault="00CD4696" w:rsidP="00F91549">
            <w:pPr>
              <w:pStyle w:val="Table"/>
            </w:pPr>
            <w:r w:rsidRPr="00F91549">
              <w:t>165</w:t>
            </w:r>
          </w:p>
        </w:tc>
        <w:tc>
          <w:tcPr>
            <w:tcW w:w="968" w:type="dxa"/>
            <w:noWrap/>
            <w:vAlign w:val="center"/>
          </w:tcPr>
          <w:p w:rsidR="00CD4696" w:rsidRPr="00F91549" w:rsidRDefault="00CD4696" w:rsidP="00F91549">
            <w:pPr>
              <w:pStyle w:val="Table"/>
            </w:pPr>
            <w:r w:rsidRPr="00F91549">
              <w:t>165</w:t>
            </w:r>
          </w:p>
        </w:tc>
        <w:tc>
          <w:tcPr>
            <w:tcW w:w="800" w:type="dxa"/>
            <w:noWrap/>
            <w:vAlign w:val="center"/>
          </w:tcPr>
          <w:p w:rsidR="00CD4696" w:rsidRPr="00F91549" w:rsidRDefault="00CD4696" w:rsidP="00F91549">
            <w:pPr>
              <w:pStyle w:val="Table"/>
            </w:pPr>
            <w:r w:rsidRPr="00F91549">
              <w:t>165</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ADS</w:t>
            </w:r>
          </w:p>
        </w:tc>
        <w:tc>
          <w:tcPr>
            <w:tcW w:w="958" w:type="dxa"/>
            <w:noWrap/>
            <w:vAlign w:val="center"/>
          </w:tcPr>
          <w:p w:rsidR="00CD4696" w:rsidRPr="00F91549" w:rsidRDefault="00CD4696" w:rsidP="00F91549">
            <w:pPr>
              <w:pStyle w:val="Table"/>
            </w:pPr>
            <w:r w:rsidRPr="00F91549">
              <w:t>50</w:t>
            </w:r>
          </w:p>
        </w:tc>
        <w:tc>
          <w:tcPr>
            <w:tcW w:w="0" w:type="auto"/>
            <w:noWrap/>
            <w:vAlign w:val="center"/>
          </w:tcPr>
          <w:p w:rsidR="00CD4696" w:rsidRPr="00F91549" w:rsidRDefault="00CD4696" w:rsidP="00F91549">
            <w:pPr>
              <w:pStyle w:val="Table"/>
            </w:pPr>
            <w:r w:rsidRPr="00F91549">
              <w:t>3.3</w:t>
            </w:r>
          </w:p>
        </w:tc>
        <w:tc>
          <w:tcPr>
            <w:tcW w:w="871" w:type="dxa"/>
            <w:tcBorders>
              <w:right w:val="single" w:sz="4" w:space="0" w:color="auto"/>
            </w:tcBorders>
            <w:noWrap/>
            <w:vAlign w:val="center"/>
          </w:tcPr>
          <w:p w:rsidR="00CD4696" w:rsidRPr="00F91549" w:rsidRDefault="00CD4696" w:rsidP="00F91549">
            <w:pPr>
              <w:pStyle w:val="Table"/>
            </w:pPr>
            <w:r w:rsidRPr="00F91549">
              <w:t>300</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990</w:t>
            </w:r>
          </w:p>
        </w:tc>
        <w:tc>
          <w:tcPr>
            <w:tcW w:w="828" w:type="dxa"/>
            <w:noWrap/>
            <w:vAlign w:val="center"/>
          </w:tcPr>
          <w:p w:rsidR="00CD4696" w:rsidRPr="00F91549" w:rsidRDefault="00CD4696" w:rsidP="00F91549">
            <w:pPr>
              <w:pStyle w:val="Table"/>
            </w:pPr>
            <w:r w:rsidRPr="00F91549">
              <w:t>0</w:t>
            </w:r>
          </w:p>
        </w:tc>
        <w:tc>
          <w:tcPr>
            <w:tcW w:w="1179" w:type="dxa"/>
            <w:noWrap/>
            <w:vAlign w:val="center"/>
          </w:tcPr>
          <w:p w:rsidR="00CD4696" w:rsidRPr="00F91549" w:rsidRDefault="00CD4696" w:rsidP="00F91549">
            <w:pPr>
              <w:pStyle w:val="Table"/>
            </w:pPr>
            <w:r w:rsidRPr="00F91549">
              <w:t>0</w:t>
            </w:r>
          </w:p>
        </w:tc>
        <w:tc>
          <w:tcPr>
            <w:tcW w:w="894" w:type="dxa"/>
            <w:noWrap/>
            <w:vAlign w:val="center"/>
          </w:tcPr>
          <w:p w:rsidR="00CD4696" w:rsidRPr="00F91549" w:rsidRDefault="00CD4696" w:rsidP="00F91549">
            <w:pPr>
              <w:pStyle w:val="Table"/>
            </w:pPr>
            <w:r w:rsidRPr="00F91549">
              <w:t>990</w:t>
            </w:r>
          </w:p>
        </w:tc>
        <w:tc>
          <w:tcPr>
            <w:tcW w:w="968" w:type="dxa"/>
            <w:noWrap/>
            <w:vAlign w:val="center"/>
          </w:tcPr>
          <w:p w:rsidR="00CD4696" w:rsidRPr="00F91549" w:rsidRDefault="00CD4696" w:rsidP="00F91549">
            <w:pPr>
              <w:pStyle w:val="Table"/>
            </w:pPr>
            <w:r w:rsidRPr="00F91549">
              <w:t>0</w:t>
            </w:r>
          </w:p>
        </w:tc>
        <w:tc>
          <w:tcPr>
            <w:tcW w:w="800" w:type="dxa"/>
            <w:noWrap/>
            <w:vAlign w:val="center"/>
          </w:tcPr>
          <w:p w:rsidR="00CD4696" w:rsidRPr="00F91549" w:rsidRDefault="00CD4696" w:rsidP="00F91549">
            <w:pPr>
              <w:pStyle w:val="Table"/>
            </w:pPr>
            <w:r w:rsidRPr="00F91549">
              <w:t>0</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ACS</w:t>
            </w:r>
          </w:p>
        </w:tc>
        <w:tc>
          <w:tcPr>
            <w:tcW w:w="958" w:type="dxa"/>
            <w:noWrap/>
            <w:vAlign w:val="center"/>
          </w:tcPr>
          <w:p w:rsidR="00CD4696" w:rsidRPr="00F91549" w:rsidRDefault="00CD4696" w:rsidP="00F91549">
            <w:pPr>
              <w:pStyle w:val="Table"/>
            </w:pPr>
            <w:r w:rsidRPr="00F91549">
              <w:t>100</w:t>
            </w:r>
          </w:p>
        </w:tc>
        <w:tc>
          <w:tcPr>
            <w:tcW w:w="0" w:type="auto"/>
            <w:noWrap/>
            <w:vAlign w:val="center"/>
          </w:tcPr>
          <w:p w:rsidR="00CD4696" w:rsidRPr="00F91549" w:rsidRDefault="00CD4696" w:rsidP="00F91549">
            <w:pPr>
              <w:pStyle w:val="Table"/>
            </w:pPr>
            <w:r w:rsidRPr="00F91549">
              <w:t>3.3</w:t>
            </w:r>
          </w:p>
        </w:tc>
        <w:tc>
          <w:tcPr>
            <w:tcW w:w="871" w:type="dxa"/>
            <w:tcBorders>
              <w:right w:val="single" w:sz="4" w:space="0" w:color="auto"/>
            </w:tcBorders>
            <w:noWrap/>
            <w:vAlign w:val="center"/>
          </w:tcPr>
          <w:p w:rsidR="00CD4696" w:rsidRPr="00F91549" w:rsidRDefault="00CD4696" w:rsidP="00F91549">
            <w:pPr>
              <w:pStyle w:val="Table"/>
            </w:pPr>
            <w:r w:rsidRPr="00F91549">
              <w:t>800</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2640</w:t>
            </w:r>
          </w:p>
        </w:tc>
        <w:tc>
          <w:tcPr>
            <w:tcW w:w="828" w:type="dxa"/>
            <w:noWrap/>
            <w:vAlign w:val="center"/>
          </w:tcPr>
          <w:p w:rsidR="00CD4696" w:rsidRPr="00F91549" w:rsidRDefault="00CD4696" w:rsidP="00F91549">
            <w:pPr>
              <w:pStyle w:val="Table"/>
            </w:pPr>
            <w:r w:rsidRPr="00F91549">
              <w:t>0</w:t>
            </w:r>
          </w:p>
        </w:tc>
        <w:tc>
          <w:tcPr>
            <w:tcW w:w="1179" w:type="dxa"/>
            <w:noWrap/>
            <w:vAlign w:val="center"/>
          </w:tcPr>
          <w:p w:rsidR="00CD4696" w:rsidRPr="00F91549" w:rsidRDefault="00CD4696" w:rsidP="00F91549">
            <w:pPr>
              <w:pStyle w:val="Table"/>
            </w:pPr>
            <w:r w:rsidRPr="00F91549">
              <w:t>0</w:t>
            </w:r>
          </w:p>
        </w:tc>
        <w:tc>
          <w:tcPr>
            <w:tcW w:w="894" w:type="dxa"/>
            <w:noWrap/>
            <w:vAlign w:val="center"/>
          </w:tcPr>
          <w:p w:rsidR="00CD4696" w:rsidRPr="00F91549" w:rsidRDefault="00CD4696" w:rsidP="00F91549">
            <w:pPr>
              <w:pStyle w:val="Table"/>
            </w:pPr>
            <w:r w:rsidRPr="00F91549">
              <w:t>0</w:t>
            </w:r>
          </w:p>
        </w:tc>
        <w:tc>
          <w:tcPr>
            <w:tcW w:w="968" w:type="dxa"/>
            <w:noWrap/>
            <w:vAlign w:val="center"/>
          </w:tcPr>
          <w:p w:rsidR="00CD4696" w:rsidRPr="00F91549" w:rsidRDefault="00CD4696" w:rsidP="00F91549">
            <w:pPr>
              <w:pStyle w:val="Table"/>
            </w:pPr>
            <w:r w:rsidRPr="00F91549">
              <w:t>2640</w:t>
            </w:r>
          </w:p>
        </w:tc>
        <w:tc>
          <w:tcPr>
            <w:tcW w:w="800" w:type="dxa"/>
            <w:noWrap/>
            <w:vAlign w:val="center"/>
          </w:tcPr>
          <w:p w:rsidR="00CD4696" w:rsidRPr="00F91549" w:rsidRDefault="00CD4696" w:rsidP="00F91549">
            <w:pPr>
              <w:pStyle w:val="Table"/>
            </w:pPr>
            <w:r w:rsidRPr="00F91549">
              <w:t>0</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Payload</w:t>
            </w:r>
          </w:p>
        </w:tc>
        <w:tc>
          <w:tcPr>
            <w:tcW w:w="958" w:type="dxa"/>
            <w:noWrap/>
            <w:vAlign w:val="center"/>
          </w:tcPr>
          <w:p w:rsidR="00CD4696" w:rsidRPr="00F91549" w:rsidRDefault="00CD4696" w:rsidP="00F91549">
            <w:pPr>
              <w:pStyle w:val="Table"/>
            </w:pPr>
            <w:r w:rsidRPr="00F91549">
              <w:t>50</w:t>
            </w:r>
          </w:p>
        </w:tc>
        <w:tc>
          <w:tcPr>
            <w:tcW w:w="0" w:type="auto"/>
            <w:noWrap/>
            <w:vAlign w:val="center"/>
          </w:tcPr>
          <w:p w:rsidR="00CD4696" w:rsidRPr="00F91549" w:rsidRDefault="00CD4696" w:rsidP="00F91549">
            <w:pPr>
              <w:pStyle w:val="Table"/>
            </w:pPr>
            <w:r w:rsidRPr="00F91549">
              <w:t>3.3</w:t>
            </w:r>
          </w:p>
        </w:tc>
        <w:tc>
          <w:tcPr>
            <w:tcW w:w="871" w:type="dxa"/>
            <w:tcBorders>
              <w:right w:val="single" w:sz="4" w:space="0" w:color="auto"/>
            </w:tcBorders>
            <w:noWrap/>
            <w:vAlign w:val="center"/>
          </w:tcPr>
          <w:p w:rsidR="00CD4696" w:rsidRPr="00F91549" w:rsidRDefault="00CD4696" w:rsidP="00F91549">
            <w:pPr>
              <w:pStyle w:val="Table"/>
            </w:pPr>
            <w:r w:rsidRPr="00F91549">
              <w:t>300</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990</w:t>
            </w:r>
          </w:p>
        </w:tc>
        <w:tc>
          <w:tcPr>
            <w:tcW w:w="828" w:type="dxa"/>
            <w:noWrap/>
            <w:vAlign w:val="center"/>
          </w:tcPr>
          <w:p w:rsidR="00CD4696" w:rsidRPr="00F91549" w:rsidRDefault="00CD4696" w:rsidP="00F91549">
            <w:pPr>
              <w:pStyle w:val="Table"/>
            </w:pPr>
            <w:r w:rsidRPr="00F91549">
              <w:t>0</w:t>
            </w:r>
          </w:p>
        </w:tc>
        <w:tc>
          <w:tcPr>
            <w:tcW w:w="1179" w:type="dxa"/>
            <w:noWrap/>
            <w:vAlign w:val="center"/>
          </w:tcPr>
          <w:p w:rsidR="00CD4696" w:rsidRPr="00F91549" w:rsidRDefault="00CD4696" w:rsidP="00F91549">
            <w:pPr>
              <w:pStyle w:val="Table"/>
            </w:pPr>
            <w:r w:rsidRPr="00F91549">
              <w:t>0</w:t>
            </w:r>
          </w:p>
        </w:tc>
        <w:tc>
          <w:tcPr>
            <w:tcW w:w="894" w:type="dxa"/>
            <w:noWrap/>
            <w:vAlign w:val="center"/>
          </w:tcPr>
          <w:p w:rsidR="00CD4696" w:rsidRPr="00F91549" w:rsidRDefault="00CD4696" w:rsidP="00F91549">
            <w:pPr>
              <w:pStyle w:val="Table"/>
            </w:pPr>
            <w:r w:rsidRPr="00F91549">
              <w:t>0</w:t>
            </w:r>
          </w:p>
        </w:tc>
        <w:tc>
          <w:tcPr>
            <w:tcW w:w="968" w:type="dxa"/>
            <w:noWrap/>
            <w:vAlign w:val="center"/>
          </w:tcPr>
          <w:p w:rsidR="00CD4696" w:rsidRPr="00F91549" w:rsidRDefault="00CD4696" w:rsidP="00F91549">
            <w:pPr>
              <w:pStyle w:val="Table"/>
            </w:pPr>
            <w:r w:rsidRPr="00F91549">
              <w:t>0</w:t>
            </w:r>
          </w:p>
        </w:tc>
        <w:tc>
          <w:tcPr>
            <w:tcW w:w="800" w:type="dxa"/>
            <w:noWrap/>
            <w:vAlign w:val="center"/>
          </w:tcPr>
          <w:p w:rsidR="00CD4696" w:rsidRPr="00F91549" w:rsidRDefault="00CD4696" w:rsidP="00F91549">
            <w:pPr>
              <w:pStyle w:val="Table"/>
            </w:pPr>
            <w:r w:rsidRPr="00F91549">
              <w:t>990</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C&amp;DH</w:t>
            </w:r>
          </w:p>
        </w:tc>
        <w:tc>
          <w:tcPr>
            <w:tcW w:w="958" w:type="dxa"/>
            <w:noWrap/>
            <w:vAlign w:val="center"/>
          </w:tcPr>
          <w:p w:rsidR="00CD4696" w:rsidRPr="00F91549" w:rsidRDefault="00CD4696" w:rsidP="00F91549">
            <w:pPr>
              <w:pStyle w:val="Table"/>
            </w:pPr>
            <w:r w:rsidRPr="00F91549">
              <w:t>100</w:t>
            </w:r>
          </w:p>
        </w:tc>
        <w:tc>
          <w:tcPr>
            <w:tcW w:w="0" w:type="auto"/>
            <w:noWrap/>
            <w:vAlign w:val="center"/>
          </w:tcPr>
          <w:p w:rsidR="00CD4696" w:rsidRPr="00F91549" w:rsidRDefault="00CD4696" w:rsidP="00F91549">
            <w:pPr>
              <w:pStyle w:val="Table"/>
            </w:pPr>
            <w:r w:rsidRPr="00F91549">
              <w:t>3.3</w:t>
            </w:r>
          </w:p>
        </w:tc>
        <w:tc>
          <w:tcPr>
            <w:tcW w:w="871" w:type="dxa"/>
            <w:tcBorders>
              <w:right w:val="single" w:sz="4" w:space="0" w:color="auto"/>
            </w:tcBorders>
            <w:noWrap/>
            <w:vAlign w:val="center"/>
          </w:tcPr>
          <w:p w:rsidR="00CD4696" w:rsidRPr="00F91549" w:rsidRDefault="00CD4696" w:rsidP="00F91549">
            <w:pPr>
              <w:pStyle w:val="Table"/>
            </w:pPr>
            <w:r w:rsidRPr="00F91549">
              <w:t>300</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990</w:t>
            </w:r>
          </w:p>
        </w:tc>
        <w:tc>
          <w:tcPr>
            <w:tcW w:w="828" w:type="dxa"/>
            <w:noWrap/>
            <w:vAlign w:val="center"/>
          </w:tcPr>
          <w:p w:rsidR="00CD4696" w:rsidRPr="00F91549" w:rsidRDefault="00CD4696" w:rsidP="00F91549">
            <w:pPr>
              <w:pStyle w:val="Table"/>
            </w:pPr>
            <w:r w:rsidRPr="00F91549">
              <w:t>990</w:t>
            </w:r>
          </w:p>
        </w:tc>
        <w:tc>
          <w:tcPr>
            <w:tcW w:w="1179" w:type="dxa"/>
            <w:noWrap/>
            <w:vAlign w:val="center"/>
          </w:tcPr>
          <w:p w:rsidR="00CD4696" w:rsidRPr="00F91549" w:rsidRDefault="00CD4696" w:rsidP="00F91549">
            <w:pPr>
              <w:pStyle w:val="Table"/>
            </w:pPr>
            <w:r w:rsidRPr="00F91549">
              <w:t>990</w:t>
            </w:r>
          </w:p>
        </w:tc>
        <w:tc>
          <w:tcPr>
            <w:tcW w:w="894" w:type="dxa"/>
            <w:noWrap/>
            <w:vAlign w:val="center"/>
          </w:tcPr>
          <w:p w:rsidR="00CD4696" w:rsidRPr="00F91549" w:rsidRDefault="00CD4696" w:rsidP="00F91549">
            <w:pPr>
              <w:pStyle w:val="Table"/>
            </w:pPr>
            <w:r w:rsidRPr="00F91549">
              <w:t>990</w:t>
            </w:r>
          </w:p>
        </w:tc>
        <w:tc>
          <w:tcPr>
            <w:tcW w:w="968" w:type="dxa"/>
            <w:noWrap/>
            <w:vAlign w:val="center"/>
          </w:tcPr>
          <w:p w:rsidR="00CD4696" w:rsidRPr="00F91549" w:rsidRDefault="00CD4696" w:rsidP="00F91549">
            <w:pPr>
              <w:pStyle w:val="Table"/>
            </w:pPr>
            <w:r w:rsidRPr="00F91549">
              <w:t>990</w:t>
            </w:r>
          </w:p>
        </w:tc>
        <w:tc>
          <w:tcPr>
            <w:tcW w:w="800" w:type="dxa"/>
            <w:noWrap/>
            <w:vAlign w:val="center"/>
          </w:tcPr>
          <w:p w:rsidR="00CD4696" w:rsidRPr="00F91549" w:rsidRDefault="00CD4696" w:rsidP="00F91549">
            <w:pPr>
              <w:pStyle w:val="Table"/>
            </w:pPr>
            <w:r w:rsidRPr="00F91549">
              <w:t>990</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COMM</w:t>
            </w:r>
          </w:p>
        </w:tc>
        <w:tc>
          <w:tcPr>
            <w:tcW w:w="958" w:type="dxa"/>
            <w:noWrap/>
            <w:vAlign w:val="center"/>
          </w:tcPr>
          <w:p w:rsidR="00CD4696" w:rsidRPr="00F91549" w:rsidRDefault="00CD4696" w:rsidP="00F91549">
            <w:pPr>
              <w:pStyle w:val="Table"/>
            </w:pPr>
            <w:r w:rsidRPr="00F91549">
              <w:t>100</w:t>
            </w:r>
          </w:p>
        </w:tc>
        <w:tc>
          <w:tcPr>
            <w:tcW w:w="0" w:type="auto"/>
            <w:noWrap/>
            <w:vAlign w:val="center"/>
          </w:tcPr>
          <w:p w:rsidR="00CD4696" w:rsidRPr="00F91549" w:rsidRDefault="00CD4696" w:rsidP="00F91549">
            <w:pPr>
              <w:pStyle w:val="Table"/>
            </w:pPr>
            <w:r w:rsidRPr="00F91549">
              <w:t>6</w:t>
            </w:r>
          </w:p>
        </w:tc>
        <w:tc>
          <w:tcPr>
            <w:tcW w:w="871" w:type="dxa"/>
            <w:tcBorders>
              <w:right w:val="single" w:sz="4" w:space="0" w:color="auto"/>
            </w:tcBorders>
            <w:noWrap/>
            <w:vAlign w:val="center"/>
          </w:tcPr>
          <w:p w:rsidR="00CD4696" w:rsidRPr="00F91549" w:rsidRDefault="00CD4696" w:rsidP="00F91549">
            <w:pPr>
              <w:pStyle w:val="Table"/>
            </w:pPr>
            <w:r w:rsidRPr="00F91549">
              <w:t>280</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1400</w:t>
            </w:r>
          </w:p>
        </w:tc>
        <w:tc>
          <w:tcPr>
            <w:tcW w:w="828" w:type="dxa"/>
            <w:noWrap/>
            <w:vAlign w:val="center"/>
          </w:tcPr>
          <w:p w:rsidR="00CD4696" w:rsidRPr="00F91549" w:rsidRDefault="00CD4696" w:rsidP="00F91549">
            <w:pPr>
              <w:pStyle w:val="Table"/>
            </w:pPr>
            <w:r w:rsidRPr="00F91549">
              <w:t>0</w:t>
            </w:r>
          </w:p>
        </w:tc>
        <w:tc>
          <w:tcPr>
            <w:tcW w:w="1179" w:type="dxa"/>
            <w:noWrap/>
            <w:vAlign w:val="center"/>
          </w:tcPr>
          <w:p w:rsidR="00CD4696" w:rsidRPr="00F91549" w:rsidRDefault="00CD4696" w:rsidP="00F91549">
            <w:pPr>
              <w:pStyle w:val="Table"/>
            </w:pPr>
            <w:r w:rsidRPr="00F91549">
              <w:t>1680</w:t>
            </w:r>
          </w:p>
        </w:tc>
        <w:tc>
          <w:tcPr>
            <w:tcW w:w="894" w:type="dxa"/>
            <w:noWrap/>
            <w:vAlign w:val="center"/>
          </w:tcPr>
          <w:p w:rsidR="00CD4696" w:rsidRPr="00F91549" w:rsidRDefault="00CD4696" w:rsidP="00F91549">
            <w:pPr>
              <w:pStyle w:val="Table"/>
            </w:pPr>
            <w:r w:rsidRPr="00F91549">
              <w:t>0</w:t>
            </w:r>
          </w:p>
        </w:tc>
        <w:tc>
          <w:tcPr>
            <w:tcW w:w="968" w:type="dxa"/>
            <w:noWrap/>
            <w:vAlign w:val="center"/>
          </w:tcPr>
          <w:p w:rsidR="00CD4696" w:rsidRPr="00F91549" w:rsidRDefault="00CD4696" w:rsidP="00F91549">
            <w:pPr>
              <w:pStyle w:val="Table"/>
            </w:pPr>
            <w:r w:rsidRPr="00F91549">
              <w:t>0</w:t>
            </w:r>
          </w:p>
        </w:tc>
        <w:tc>
          <w:tcPr>
            <w:tcW w:w="800" w:type="dxa"/>
            <w:noWrap/>
            <w:vAlign w:val="center"/>
          </w:tcPr>
          <w:p w:rsidR="00CD4696" w:rsidRPr="00F91549" w:rsidRDefault="00CD4696" w:rsidP="00F91549">
            <w:pPr>
              <w:pStyle w:val="Table"/>
            </w:pPr>
            <w:r w:rsidRPr="00F91549">
              <w:t>0</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Thermal</w:t>
            </w:r>
          </w:p>
        </w:tc>
        <w:tc>
          <w:tcPr>
            <w:tcW w:w="958" w:type="dxa"/>
            <w:noWrap/>
            <w:vAlign w:val="center"/>
          </w:tcPr>
          <w:p w:rsidR="00CD4696" w:rsidRPr="00F91549" w:rsidRDefault="00CD4696" w:rsidP="00F91549">
            <w:pPr>
              <w:pStyle w:val="Table"/>
            </w:pPr>
            <w:r w:rsidRPr="00F91549">
              <w:t>50</w:t>
            </w:r>
          </w:p>
        </w:tc>
        <w:tc>
          <w:tcPr>
            <w:tcW w:w="0" w:type="auto"/>
            <w:noWrap/>
            <w:vAlign w:val="center"/>
          </w:tcPr>
          <w:p w:rsidR="00CD4696" w:rsidRPr="00F91549" w:rsidRDefault="00CD4696" w:rsidP="00F91549">
            <w:pPr>
              <w:pStyle w:val="Table"/>
            </w:pPr>
            <w:r w:rsidRPr="00F91549">
              <w:t>3.3</w:t>
            </w:r>
          </w:p>
        </w:tc>
        <w:tc>
          <w:tcPr>
            <w:tcW w:w="871" w:type="dxa"/>
            <w:tcBorders>
              <w:right w:val="single" w:sz="4" w:space="0" w:color="auto"/>
            </w:tcBorders>
            <w:noWrap/>
            <w:vAlign w:val="center"/>
          </w:tcPr>
          <w:p w:rsidR="00CD4696" w:rsidRPr="00F91549" w:rsidRDefault="00CD4696" w:rsidP="00F91549">
            <w:pPr>
              <w:pStyle w:val="Table"/>
            </w:pPr>
            <w:r w:rsidRPr="00F91549">
              <w:t>700</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2300</w:t>
            </w:r>
          </w:p>
        </w:tc>
        <w:tc>
          <w:tcPr>
            <w:tcW w:w="828" w:type="dxa"/>
            <w:noWrap/>
            <w:vAlign w:val="center"/>
          </w:tcPr>
          <w:p w:rsidR="00CD4696" w:rsidRPr="00F91549" w:rsidRDefault="00CD4696" w:rsidP="00F91549">
            <w:pPr>
              <w:pStyle w:val="Table"/>
            </w:pPr>
            <w:r w:rsidRPr="00F91549">
              <w:t>0</w:t>
            </w:r>
          </w:p>
        </w:tc>
        <w:tc>
          <w:tcPr>
            <w:tcW w:w="1179" w:type="dxa"/>
            <w:noWrap/>
            <w:vAlign w:val="center"/>
          </w:tcPr>
          <w:p w:rsidR="00CD4696" w:rsidRPr="00F91549" w:rsidRDefault="00CD4696" w:rsidP="00F91549">
            <w:pPr>
              <w:pStyle w:val="Table"/>
            </w:pPr>
            <w:r w:rsidRPr="00F91549">
              <w:t>0</w:t>
            </w:r>
          </w:p>
        </w:tc>
        <w:tc>
          <w:tcPr>
            <w:tcW w:w="894" w:type="dxa"/>
            <w:noWrap/>
            <w:vAlign w:val="center"/>
          </w:tcPr>
          <w:p w:rsidR="00CD4696" w:rsidRPr="00F91549" w:rsidRDefault="00CD4696" w:rsidP="00F91549">
            <w:pPr>
              <w:pStyle w:val="Table"/>
            </w:pPr>
            <w:r w:rsidRPr="00F91549">
              <w:t>0</w:t>
            </w:r>
          </w:p>
        </w:tc>
        <w:tc>
          <w:tcPr>
            <w:tcW w:w="968" w:type="dxa"/>
            <w:noWrap/>
            <w:vAlign w:val="center"/>
          </w:tcPr>
          <w:p w:rsidR="00CD4696" w:rsidRPr="00F91549" w:rsidRDefault="00CD4696" w:rsidP="00F91549">
            <w:pPr>
              <w:pStyle w:val="Table"/>
            </w:pPr>
            <w:r w:rsidRPr="00F91549">
              <w:t>0</w:t>
            </w:r>
          </w:p>
        </w:tc>
        <w:tc>
          <w:tcPr>
            <w:tcW w:w="800" w:type="dxa"/>
            <w:noWrap/>
            <w:vAlign w:val="center"/>
          </w:tcPr>
          <w:p w:rsidR="00CD4696" w:rsidRPr="00F91549" w:rsidRDefault="00CD4696" w:rsidP="00F91549">
            <w:pPr>
              <w:pStyle w:val="Table"/>
            </w:pPr>
            <w:r w:rsidRPr="00F91549">
              <w:t>0</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Connectors</w:t>
            </w:r>
          </w:p>
        </w:tc>
        <w:tc>
          <w:tcPr>
            <w:tcW w:w="958" w:type="dxa"/>
            <w:noWrap/>
            <w:vAlign w:val="center"/>
          </w:tcPr>
          <w:p w:rsidR="00CD4696" w:rsidRPr="00F91549" w:rsidRDefault="00CD4696" w:rsidP="00F91549">
            <w:pPr>
              <w:pStyle w:val="Table"/>
            </w:pPr>
            <w:r w:rsidRPr="00F91549">
              <w:t>50</w:t>
            </w:r>
          </w:p>
        </w:tc>
        <w:tc>
          <w:tcPr>
            <w:tcW w:w="0" w:type="auto"/>
            <w:noWrap/>
            <w:vAlign w:val="center"/>
          </w:tcPr>
          <w:p w:rsidR="00CD4696" w:rsidRPr="00F91549" w:rsidRDefault="00CD4696" w:rsidP="00F91549">
            <w:pPr>
              <w:pStyle w:val="Table"/>
            </w:pPr>
            <w:r w:rsidRPr="00F91549">
              <w:t>3.3</w:t>
            </w:r>
          </w:p>
        </w:tc>
        <w:tc>
          <w:tcPr>
            <w:tcW w:w="871" w:type="dxa"/>
            <w:tcBorders>
              <w:right w:val="single" w:sz="4" w:space="0" w:color="auto"/>
            </w:tcBorders>
            <w:noWrap/>
            <w:vAlign w:val="center"/>
          </w:tcPr>
          <w:p w:rsidR="00CD4696" w:rsidRPr="00F91549" w:rsidRDefault="00CD4696" w:rsidP="00F91549">
            <w:pPr>
              <w:pStyle w:val="Table"/>
            </w:pPr>
            <w:r w:rsidRPr="00F91549">
              <w:t>~2</w:t>
            </w: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~5</w:t>
            </w:r>
          </w:p>
        </w:tc>
        <w:tc>
          <w:tcPr>
            <w:tcW w:w="828" w:type="dxa"/>
            <w:noWrap/>
            <w:vAlign w:val="center"/>
          </w:tcPr>
          <w:p w:rsidR="00CD4696" w:rsidRPr="00F91549" w:rsidRDefault="00CD4696" w:rsidP="00F91549">
            <w:pPr>
              <w:pStyle w:val="Table"/>
            </w:pPr>
            <w:r w:rsidRPr="00F91549">
              <w:t>~5</w:t>
            </w:r>
          </w:p>
        </w:tc>
        <w:tc>
          <w:tcPr>
            <w:tcW w:w="1179" w:type="dxa"/>
            <w:noWrap/>
            <w:vAlign w:val="center"/>
          </w:tcPr>
          <w:p w:rsidR="00CD4696" w:rsidRPr="00F91549" w:rsidRDefault="00CD4696" w:rsidP="00F91549">
            <w:pPr>
              <w:pStyle w:val="Table"/>
            </w:pPr>
            <w:r w:rsidRPr="00F91549">
              <w:t>~5</w:t>
            </w:r>
          </w:p>
        </w:tc>
        <w:tc>
          <w:tcPr>
            <w:tcW w:w="894" w:type="dxa"/>
            <w:noWrap/>
            <w:vAlign w:val="center"/>
          </w:tcPr>
          <w:p w:rsidR="00CD4696" w:rsidRPr="00F91549" w:rsidRDefault="00CD4696" w:rsidP="00F91549">
            <w:pPr>
              <w:pStyle w:val="Table"/>
            </w:pPr>
            <w:r w:rsidRPr="00F91549">
              <w:t>~5</w:t>
            </w:r>
          </w:p>
        </w:tc>
        <w:tc>
          <w:tcPr>
            <w:tcW w:w="968" w:type="dxa"/>
            <w:noWrap/>
            <w:vAlign w:val="center"/>
          </w:tcPr>
          <w:p w:rsidR="00CD4696" w:rsidRPr="00F91549" w:rsidRDefault="00CD4696" w:rsidP="00F91549">
            <w:pPr>
              <w:pStyle w:val="Table"/>
            </w:pPr>
            <w:r w:rsidRPr="00F91549">
              <w:t>~5</w:t>
            </w:r>
          </w:p>
        </w:tc>
        <w:tc>
          <w:tcPr>
            <w:tcW w:w="800" w:type="dxa"/>
            <w:noWrap/>
            <w:vAlign w:val="center"/>
          </w:tcPr>
          <w:p w:rsidR="00CD4696" w:rsidRPr="00F91549" w:rsidRDefault="00CD4696" w:rsidP="00F91549">
            <w:pPr>
              <w:pStyle w:val="Table"/>
            </w:pPr>
            <w:r w:rsidRPr="00F91549">
              <w:t>~5</w:t>
            </w:r>
          </w:p>
        </w:tc>
      </w:tr>
      <w:tr w:rsidR="00CD4696" w:rsidRPr="00F91549" w:rsidTr="00CD4696">
        <w:trPr>
          <w:trHeight w:val="245"/>
          <w:jc w:val="center"/>
        </w:trPr>
        <w:tc>
          <w:tcPr>
            <w:tcW w:w="1371" w:type="dxa"/>
            <w:noWrap/>
            <w:vAlign w:val="center"/>
          </w:tcPr>
          <w:p w:rsidR="00CD4696" w:rsidRPr="00F91549" w:rsidRDefault="00CD4696" w:rsidP="00F91549">
            <w:pPr>
              <w:pStyle w:val="Table"/>
            </w:pPr>
            <w:r w:rsidRPr="00F91549">
              <w:t>Total</w:t>
            </w:r>
          </w:p>
        </w:tc>
        <w:tc>
          <w:tcPr>
            <w:tcW w:w="958" w:type="dxa"/>
            <w:noWrap/>
            <w:vAlign w:val="center"/>
          </w:tcPr>
          <w:p w:rsidR="00CD4696" w:rsidRPr="00F91549" w:rsidRDefault="00CD4696" w:rsidP="00F91549">
            <w:pPr>
              <w:pStyle w:val="Table"/>
            </w:pPr>
            <w:r w:rsidRPr="00F91549">
              <w:t>1000</w:t>
            </w:r>
          </w:p>
        </w:tc>
        <w:tc>
          <w:tcPr>
            <w:tcW w:w="0" w:type="auto"/>
            <w:noWrap/>
            <w:vAlign w:val="center"/>
          </w:tcPr>
          <w:p w:rsidR="00CD4696" w:rsidRPr="00F91549" w:rsidRDefault="00CD4696" w:rsidP="00F91549">
            <w:pPr>
              <w:pStyle w:val="Table"/>
            </w:pPr>
          </w:p>
        </w:tc>
        <w:tc>
          <w:tcPr>
            <w:tcW w:w="871" w:type="dxa"/>
            <w:tcBorders>
              <w:right w:val="single" w:sz="4" w:space="0" w:color="auto"/>
            </w:tcBorders>
            <w:noWrap/>
            <w:vAlign w:val="center"/>
          </w:tcPr>
          <w:p w:rsidR="00CD4696" w:rsidRPr="00F91549" w:rsidRDefault="00CD4696" w:rsidP="00F91549">
            <w:pPr>
              <w:pStyle w:val="Table"/>
            </w:pPr>
          </w:p>
        </w:tc>
        <w:tc>
          <w:tcPr>
            <w:tcW w:w="856" w:type="dxa"/>
            <w:tcBorders>
              <w:top w:val="nil"/>
              <w:left w:val="single" w:sz="4" w:space="0" w:color="auto"/>
              <w:bottom w:val="nil"/>
            </w:tcBorders>
            <w:noWrap/>
            <w:vAlign w:val="center"/>
          </w:tcPr>
          <w:p w:rsidR="00CD4696" w:rsidRPr="00F91549" w:rsidRDefault="00CD4696" w:rsidP="00F91549">
            <w:pPr>
              <w:pStyle w:val="Table"/>
            </w:pPr>
            <w:r w:rsidRPr="00F91549">
              <w:t>9480</w:t>
            </w:r>
          </w:p>
        </w:tc>
        <w:tc>
          <w:tcPr>
            <w:tcW w:w="828" w:type="dxa"/>
            <w:noWrap/>
            <w:vAlign w:val="center"/>
          </w:tcPr>
          <w:p w:rsidR="00CD4696" w:rsidRPr="00F91549" w:rsidRDefault="00CD4696" w:rsidP="00F91549">
            <w:pPr>
              <w:pStyle w:val="Table"/>
            </w:pPr>
            <w:r w:rsidRPr="00F91549">
              <w:t>1160</w:t>
            </w:r>
          </w:p>
        </w:tc>
        <w:tc>
          <w:tcPr>
            <w:tcW w:w="1179" w:type="dxa"/>
            <w:noWrap/>
            <w:vAlign w:val="center"/>
          </w:tcPr>
          <w:p w:rsidR="00CD4696" w:rsidRPr="00F91549" w:rsidRDefault="00CD4696" w:rsidP="00F91549">
            <w:pPr>
              <w:pStyle w:val="Table"/>
            </w:pPr>
            <w:r w:rsidRPr="00F91549">
              <w:t>2840</w:t>
            </w:r>
          </w:p>
        </w:tc>
        <w:tc>
          <w:tcPr>
            <w:tcW w:w="894" w:type="dxa"/>
            <w:noWrap/>
            <w:vAlign w:val="center"/>
          </w:tcPr>
          <w:p w:rsidR="00CD4696" w:rsidRPr="00F91549" w:rsidRDefault="00CD4696" w:rsidP="00F91549">
            <w:pPr>
              <w:pStyle w:val="Table"/>
            </w:pPr>
            <w:r w:rsidRPr="00F91549">
              <w:t>2150</w:t>
            </w:r>
          </w:p>
        </w:tc>
        <w:tc>
          <w:tcPr>
            <w:tcW w:w="968" w:type="dxa"/>
            <w:noWrap/>
            <w:vAlign w:val="center"/>
          </w:tcPr>
          <w:p w:rsidR="00CD4696" w:rsidRPr="00F91549" w:rsidRDefault="00CD4696" w:rsidP="00F91549">
            <w:pPr>
              <w:pStyle w:val="Table"/>
            </w:pPr>
            <w:r w:rsidRPr="00F91549">
              <w:t>3800</w:t>
            </w:r>
          </w:p>
        </w:tc>
        <w:tc>
          <w:tcPr>
            <w:tcW w:w="800" w:type="dxa"/>
            <w:noWrap/>
            <w:vAlign w:val="center"/>
          </w:tcPr>
          <w:p w:rsidR="00CD4696" w:rsidRPr="00F91549" w:rsidRDefault="00CD4696" w:rsidP="00F91549">
            <w:pPr>
              <w:pStyle w:val="Table"/>
            </w:pPr>
            <w:r w:rsidRPr="00F91549">
              <w:t>2150</w:t>
            </w:r>
          </w:p>
        </w:tc>
      </w:tr>
      <w:tr w:rsidR="00CD4696" w:rsidRPr="00F91549" w:rsidTr="00CD4696">
        <w:trPr>
          <w:trHeight w:val="259"/>
          <w:jc w:val="center"/>
        </w:trPr>
        <w:tc>
          <w:tcPr>
            <w:tcW w:w="9513" w:type="dxa"/>
            <w:gridSpan w:val="10"/>
            <w:tcBorders>
              <w:bottom w:val="single" w:sz="24" w:space="0" w:color="auto"/>
            </w:tcBorders>
            <w:noWrap/>
            <w:vAlign w:val="center"/>
          </w:tcPr>
          <w:p w:rsidR="00CD4696" w:rsidRPr="00F91549" w:rsidRDefault="00CD4696" w:rsidP="00F91549">
            <w:pPr>
              <w:pStyle w:val="Table"/>
            </w:pPr>
            <w:r w:rsidRPr="00F91549">
              <w:t>*note structure contains the mass of circuit boards</w:t>
            </w:r>
          </w:p>
        </w:tc>
      </w:tr>
    </w:tbl>
    <w:p w:rsidR="00CD4696" w:rsidRDefault="00CD4696" w:rsidP="00CD4696">
      <w:pPr>
        <w:pStyle w:val="Heading3"/>
      </w:pPr>
      <w:bookmarkStart w:id="313" w:name="_Toc207775101"/>
      <w:r>
        <w:t>System bus</w:t>
      </w:r>
      <w:bookmarkEnd w:id="313"/>
    </w:p>
    <w:p w:rsidR="00CD4696" w:rsidRDefault="00CD4696" w:rsidP="00CD4696">
      <w:r>
        <w:t xml:space="preserve">It was decided that requirements for each subsystem should be developed next and the requirements fro the way these systems interact should be described first as these choices would greatly affect the subsystem design </w:t>
      </w:r>
      <w:r w:rsidR="00C64352">
        <w:fldChar w:fldCharType="begin"/>
      </w:r>
      <w:r>
        <w:instrText xml:space="preserve"> REF _Ref207721116 \h </w:instrText>
      </w:r>
      <w:r w:rsidR="00C64352">
        <w:fldChar w:fldCharType="separate"/>
      </w:r>
      <w:r w:rsidR="00D46473">
        <w:t xml:space="preserve">Table </w:t>
      </w:r>
      <w:r w:rsidR="00D46473">
        <w:rPr>
          <w:noProof/>
        </w:rPr>
        <w:t>11</w:t>
      </w:r>
      <w:r w:rsidR="00C64352">
        <w:fldChar w:fldCharType="end"/>
      </w:r>
      <w:r>
        <w:t xml:space="preserve"> is a list of requirements considered for the design of the system bus. </w:t>
      </w:r>
      <w:r w:rsidR="004B28E2">
        <w:t>The end result of these requirements lead to the choice to use I²C.</w:t>
      </w:r>
    </w:p>
    <w:p w:rsidR="00F91549" w:rsidRDefault="00F91549" w:rsidP="00CD4696"/>
    <w:p w:rsidR="00CD4696" w:rsidRPr="006A1FE5" w:rsidRDefault="00CD4696" w:rsidP="00CD4696">
      <w:pPr>
        <w:pStyle w:val="Caption"/>
      </w:pPr>
      <w:bookmarkStart w:id="314" w:name="_Ref207721116"/>
      <w:bookmarkStart w:id="315" w:name="_Toc207775250"/>
      <w:r>
        <w:t xml:space="preserve">Table </w:t>
      </w:r>
      <w:fldSimple w:instr=" SEQ Table \* ARABIC ">
        <w:r w:rsidR="00D46473">
          <w:rPr>
            <w:noProof/>
          </w:rPr>
          <w:t>11</w:t>
        </w:r>
      </w:fldSimple>
      <w:bookmarkEnd w:id="314"/>
      <w:r w:rsidRPr="006A1FE5">
        <w:t xml:space="preserve">: </w:t>
      </w:r>
      <w:r>
        <w:t>System bus requirements</w:t>
      </w:r>
      <w:bookmarkEnd w:id="315"/>
    </w:p>
    <w:tbl>
      <w:tblPr>
        <w:tblStyle w:val="latexlike"/>
        <w:tblW w:w="8950" w:type="dxa"/>
        <w:tblLook w:val="01A0"/>
      </w:tblPr>
      <w:tblGrid>
        <w:gridCol w:w="787"/>
        <w:gridCol w:w="4895"/>
        <w:gridCol w:w="8"/>
        <w:gridCol w:w="1759"/>
        <w:gridCol w:w="1501"/>
      </w:tblGrid>
      <w:tr w:rsidR="00CD4696" w:rsidTr="00CD4696">
        <w:trPr>
          <w:cnfStyle w:val="100000000000"/>
        </w:trPr>
        <w:tc>
          <w:tcPr>
            <w:tcW w:w="787" w:type="dxa"/>
          </w:tcPr>
          <w:p w:rsidR="00CD4696" w:rsidRDefault="00CD4696" w:rsidP="00F91549">
            <w:pPr>
              <w:pStyle w:val="Table"/>
            </w:pPr>
            <w:r>
              <w:lastRenderedPageBreak/>
              <w:t>#</w:t>
            </w:r>
          </w:p>
        </w:tc>
        <w:tc>
          <w:tcPr>
            <w:tcW w:w="4903" w:type="dxa"/>
            <w:gridSpan w:val="2"/>
          </w:tcPr>
          <w:p w:rsidR="00CD4696" w:rsidRDefault="00CD4696" w:rsidP="00F91549">
            <w:pPr>
              <w:pStyle w:val="Table"/>
            </w:pPr>
            <w:r>
              <w:t>Requirement</w:t>
            </w:r>
          </w:p>
        </w:tc>
        <w:tc>
          <w:tcPr>
            <w:tcW w:w="1759" w:type="dxa"/>
          </w:tcPr>
          <w:p w:rsidR="00CD4696" w:rsidRDefault="00CD4696" w:rsidP="00D74B38">
            <w:pPr>
              <w:pStyle w:val="Table"/>
              <w:jc w:val="center"/>
            </w:pPr>
            <w:r>
              <w:t>Origin</w:t>
            </w:r>
          </w:p>
        </w:tc>
        <w:tc>
          <w:tcPr>
            <w:tcW w:w="1501" w:type="dxa"/>
          </w:tcPr>
          <w:p w:rsidR="00CD4696" w:rsidRDefault="00CD4696" w:rsidP="00D74B38">
            <w:pPr>
              <w:pStyle w:val="Table"/>
              <w:jc w:val="center"/>
            </w:pPr>
            <w:r>
              <w:t>Verification method</w:t>
            </w:r>
          </w:p>
        </w:tc>
      </w:tr>
      <w:tr w:rsidR="00CD4696" w:rsidTr="00CD4696">
        <w:trPr>
          <w:cantSplit/>
        </w:trPr>
        <w:tc>
          <w:tcPr>
            <w:tcW w:w="787" w:type="dxa"/>
          </w:tcPr>
          <w:p w:rsidR="00CD4696" w:rsidRDefault="00CD4696" w:rsidP="00F91549">
            <w:pPr>
              <w:pStyle w:val="Table"/>
            </w:pPr>
            <w:r>
              <w:t>SB1</w:t>
            </w:r>
          </w:p>
        </w:tc>
        <w:tc>
          <w:tcPr>
            <w:tcW w:w="4903" w:type="dxa"/>
            <w:gridSpan w:val="2"/>
          </w:tcPr>
          <w:p w:rsidR="00CD4696" w:rsidRDefault="00CD4696" w:rsidP="00F91549">
            <w:pPr>
              <w:pStyle w:val="Table"/>
            </w:pPr>
            <w:r>
              <w:t>The system bus standard must accommodate modular subsystem design</w:t>
            </w:r>
          </w:p>
        </w:tc>
        <w:tc>
          <w:tcPr>
            <w:tcW w:w="1759" w:type="dxa"/>
          </w:tcPr>
          <w:p w:rsidR="00CD4696" w:rsidRDefault="00F91549" w:rsidP="00D74B38">
            <w:pPr>
              <w:pStyle w:val="Table"/>
              <w:jc w:val="center"/>
            </w:pPr>
            <w:r>
              <w:t>O14</w:t>
            </w:r>
          </w:p>
        </w:tc>
        <w:tc>
          <w:tcPr>
            <w:tcW w:w="1501" w:type="dxa"/>
          </w:tcPr>
          <w:p w:rsidR="00CD4696" w:rsidRDefault="008336D0" w:rsidP="00D74B38">
            <w:pPr>
              <w:pStyle w:val="Table"/>
              <w:jc w:val="center"/>
            </w:pPr>
            <w:r>
              <w:t xml:space="preserve">Design </w:t>
            </w:r>
          </w:p>
        </w:tc>
      </w:tr>
      <w:tr w:rsidR="00CD4696" w:rsidTr="00CD4696">
        <w:trPr>
          <w:cantSplit/>
        </w:trPr>
        <w:tc>
          <w:tcPr>
            <w:tcW w:w="787" w:type="dxa"/>
          </w:tcPr>
          <w:p w:rsidR="00CD4696" w:rsidRDefault="00CD4696" w:rsidP="00F91549">
            <w:pPr>
              <w:pStyle w:val="Table"/>
            </w:pPr>
            <w:r>
              <w:t>SB2</w:t>
            </w:r>
          </w:p>
        </w:tc>
        <w:tc>
          <w:tcPr>
            <w:tcW w:w="4903" w:type="dxa"/>
            <w:gridSpan w:val="2"/>
          </w:tcPr>
          <w:p w:rsidR="00CD4696" w:rsidRDefault="00CD4696" w:rsidP="00F91549">
            <w:pPr>
              <w:pStyle w:val="Table"/>
            </w:pPr>
            <w:r>
              <w:t>The standard must allow a means of isolating malfunctioning subsystems</w:t>
            </w:r>
          </w:p>
        </w:tc>
        <w:tc>
          <w:tcPr>
            <w:tcW w:w="1759" w:type="dxa"/>
          </w:tcPr>
          <w:p w:rsidR="00CD4696" w:rsidRDefault="00F91549" w:rsidP="00D74B38">
            <w:pPr>
              <w:pStyle w:val="Table"/>
              <w:jc w:val="center"/>
            </w:pPr>
            <w:r>
              <w:t>O9, O8</w:t>
            </w:r>
            <w:r w:rsidR="00B83643">
              <w:t>, O14</w:t>
            </w:r>
          </w:p>
        </w:tc>
        <w:tc>
          <w:tcPr>
            <w:tcW w:w="1501" w:type="dxa"/>
          </w:tcPr>
          <w:p w:rsidR="00CD4696" w:rsidRDefault="008336D0" w:rsidP="00D74B38">
            <w:pPr>
              <w:pStyle w:val="Table"/>
              <w:jc w:val="center"/>
            </w:pPr>
            <w:r>
              <w:t xml:space="preserve">Design </w:t>
            </w:r>
          </w:p>
          <w:p w:rsidR="008336D0" w:rsidRDefault="008336D0" w:rsidP="00D74B38">
            <w:pPr>
              <w:pStyle w:val="Table"/>
              <w:jc w:val="center"/>
            </w:pPr>
            <w:r>
              <w:t xml:space="preserve">Testing </w:t>
            </w:r>
          </w:p>
        </w:tc>
      </w:tr>
      <w:tr w:rsidR="00CD4696" w:rsidTr="00CD4696">
        <w:trPr>
          <w:cantSplit/>
        </w:trPr>
        <w:tc>
          <w:tcPr>
            <w:tcW w:w="787" w:type="dxa"/>
          </w:tcPr>
          <w:p w:rsidR="00CD4696" w:rsidRDefault="00CD4696" w:rsidP="00F91549">
            <w:pPr>
              <w:pStyle w:val="Table"/>
            </w:pPr>
            <w:r>
              <w:t>SB3</w:t>
            </w:r>
          </w:p>
        </w:tc>
        <w:tc>
          <w:tcPr>
            <w:tcW w:w="4903" w:type="dxa"/>
            <w:gridSpan w:val="2"/>
          </w:tcPr>
          <w:p w:rsidR="00CD4696" w:rsidRDefault="00CD4696" w:rsidP="00F91549">
            <w:pPr>
              <w:pStyle w:val="Table"/>
            </w:pPr>
            <w:r>
              <w:t>The s</w:t>
            </w:r>
            <w:r w:rsidRPr="008471D3">
              <w:t>tandard must be suitable for a CubeSat</w:t>
            </w:r>
            <w:r>
              <w:t xml:space="preserve"> and</w:t>
            </w:r>
            <w:r w:rsidRPr="008471D3">
              <w:t xml:space="preserve"> smaller spacecraft</w:t>
            </w:r>
          </w:p>
        </w:tc>
        <w:tc>
          <w:tcPr>
            <w:tcW w:w="1759" w:type="dxa"/>
          </w:tcPr>
          <w:p w:rsidR="00CD4696" w:rsidRDefault="00B83643" w:rsidP="00D74B38">
            <w:pPr>
              <w:pStyle w:val="Table"/>
              <w:jc w:val="center"/>
            </w:pPr>
            <w:r>
              <w:t>O14</w:t>
            </w:r>
          </w:p>
        </w:tc>
        <w:tc>
          <w:tcPr>
            <w:tcW w:w="1501" w:type="dxa"/>
          </w:tcPr>
          <w:p w:rsidR="00CD4696" w:rsidRDefault="00CD4696" w:rsidP="00D74B38">
            <w:pPr>
              <w:pStyle w:val="Table"/>
              <w:jc w:val="center"/>
            </w:pPr>
            <w:r>
              <w:t>Design</w:t>
            </w:r>
          </w:p>
        </w:tc>
      </w:tr>
      <w:tr w:rsidR="00CD4696" w:rsidTr="00CD4696">
        <w:trPr>
          <w:cantSplit/>
        </w:trPr>
        <w:tc>
          <w:tcPr>
            <w:tcW w:w="787" w:type="dxa"/>
          </w:tcPr>
          <w:p w:rsidR="00CD4696" w:rsidRDefault="00CD4696" w:rsidP="00F91549">
            <w:pPr>
              <w:pStyle w:val="Table"/>
            </w:pPr>
            <w:r>
              <w:t>SB4</w:t>
            </w:r>
          </w:p>
        </w:tc>
        <w:tc>
          <w:tcPr>
            <w:tcW w:w="4903" w:type="dxa"/>
            <w:gridSpan w:val="2"/>
          </w:tcPr>
          <w:p w:rsidR="00CD4696" w:rsidRDefault="00CD4696" w:rsidP="00F91549">
            <w:pPr>
              <w:pStyle w:val="Table"/>
            </w:pPr>
            <w:r>
              <w:t>The data transfer standard must be a lower signalling voltage standard</w:t>
            </w:r>
          </w:p>
        </w:tc>
        <w:tc>
          <w:tcPr>
            <w:tcW w:w="1759" w:type="dxa"/>
          </w:tcPr>
          <w:p w:rsidR="00CD4696" w:rsidRDefault="00F91549" w:rsidP="00D74B38">
            <w:pPr>
              <w:pStyle w:val="Table"/>
              <w:jc w:val="center"/>
            </w:pPr>
            <w:r>
              <w:t>O3, O4</w:t>
            </w:r>
          </w:p>
        </w:tc>
        <w:tc>
          <w:tcPr>
            <w:tcW w:w="1501" w:type="dxa"/>
          </w:tcPr>
          <w:p w:rsidR="00CD4696" w:rsidRDefault="008336D0" w:rsidP="00D74B38">
            <w:pPr>
              <w:pStyle w:val="Table"/>
              <w:jc w:val="center"/>
            </w:pPr>
            <w:r>
              <w:t xml:space="preserve">Design </w:t>
            </w:r>
          </w:p>
        </w:tc>
      </w:tr>
      <w:tr w:rsidR="00CD4696" w:rsidTr="00CD4696">
        <w:trPr>
          <w:cantSplit/>
        </w:trPr>
        <w:tc>
          <w:tcPr>
            <w:tcW w:w="787" w:type="dxa"/>
          </w:tcPr>
          <w:p w:rsidR="00CD4696" w:rsidRDefault="00CD4696" w:rsidP="00F91549">
            <w:pPr>
              <w:pStyle w:val="Table"/>
            </w:pPr>
            <w:r>
              <w:t>SB5</w:t>
            </w:r>
          </w:p>
        </w:tc>
        <w:tc>
          <w:tcPr>
            <w:tcW w:w="4895" w:type="dxa"/>
          </w:tcPr>
          <w:p w:rsidR="00CD4696" w:rsidRPr="00FE0A52" w:rsidRDefault="00CD4696" w:rsidP="00F91549">
            <w:pPr>
              <w:pStyle w:val="Table"/>
            </w:pPr>
            <w:r w:rsidRPr="00FE0A52">
              <w:t>The standard must utiliz</w:t>
            </w:r>
            <w:r>
              <w:t xml:space="preserve">e physically smaller connectors </w:t>
            </w:r>
            <w:r w:rsidRPr="00FE0A52">
              <w:t>or be independent of connector design.</w:t>
            </w:r>
          </w:p>
        </w:tc>
        <w:tc>
          <w:tcPr>
            <w:tcW w:w="1767" w:type="dxa"/>
            <w:gridSpan w:val="2"/>
          </w:tcPr>
          <w:p w:rsidR="00CD4696" w:rsidRDefault="00F91549" w:rsidP="00D74B38">
            <w:pPr>
              <w:pStyle w:val="Table"/>
              <w:jc w:val="center"/>
            </w:pPr>
            <w:r>
              <w:t>O11</w:t>
            </w:r>
          </w:p>
        </w:tc>
        <w:tc>
          <w:tcPr>
            <w:tcW w:w="1501" w:type="dxa"/>
          </w:tcPr>
          <w:p w:rsidR="00CD4696" w:rsidRDefault="00CD4696" w:rsidP="00D74B38">
            <w:pPr>
              <w:pStyle w:val="Table"/>
              <w:jc w:val="center"/>
            </w:pPr>
            <w:r>
              <w:t>Design</w:t>
            </w:r>
          </w:p>
        </w:tc>
      </w:tr>
      <w:tr w:rsidR="00CD4696" w:rsidTr="00CD4696">
        <w:trPr>
          <w:cantSplit/>
        </w:trPr>
        <w:tc>
          <w:tcPr>
            <w:tcW w:w="787" w:type="dxa"/>
          </w:tcPr>
          <w:p w:rsidR="00CD4696" w:rsidRDefault="00CD4696" w:rsidP="00F91549">
            <w:pPr>
              <w:pStyle w:val="Table"/>
            </w:pPr>
            <w:r>
              <w:t>SB6</w:t>
            </w:r>
          </w:p>
        </w:tc>
        <w:tc>
          <w:tcPr>
            <w:tcW w:w="4903" w:type="dxa"/>
            <w:gridSpan w:val="2"/>
          </w:tcPr>
          <w:p w:rsidR="00CD4696" w:rsidRPr="00FE0A52" w:rsidRDefault="00CD4696" w:rsidP="00F91549">
            <w:pPr>
              <w:pStyle w:val="Table"/>
            </w:pPr>
            <w:r w:rsidRPr="000B4D69">
              <w:t xml:space="preserve">The </w:t>
            </w:r>
            <w:r>
              <w:t>standard should be low cost</w:t>
            </w:r>
          </w:p>
        </w:tc>
        <w:tc>
          <w:tcPr>
            <w:tcW w:w="1759" w:type="dxa"/>
          </w:tcPr>
          <w:p w:rsidR="00CD4696" w:rsidRDefault="00F91549" w:rsidP="00D74B38">
            <w:pPr>
              <w:pStyle w:val="Table"/>
              <w:jc w:val="center"/>
            </w:pPr>
            <w:r>
              <w:t>O5</w:t>
            </w:r>
          </w:p>
        </w:tc>
        <w:tc>
          <w:tcPr>
            <w:tcW w:w="1501" w:type="dxa"/>
          </w:tcPr>
          <w:p w:rsidR="00CD4696" w:rsidRDefault="008336D0" w:rsidP="00D74B38">
            <w:pPr>
              <w:pStyle w:val="Table"/>
              <w:jc w:val="center"/>
            </w:pPr>
            <w:r>
              <w:t xml:space="preserve">Design </w:t>
            </w:r>
          </w:p>
          <w:p w:rsidR="008336D0" w:rsidRDefault="008336D0" w:rsidP="00D74B38">
            <w:pPr>
              <w:pStyle w:val="Table"/>
              <w:jc w:val="center"/>
            </w:pPr>
            <w:r>
              <w:t xml:space="preserve">Analysis </w:t>
            </w:r>
          </w:p>
        </w:tc>
      </w:tr>
      <w:tr w:rsidR="00CD4696" w:rsidTr="00CD4696">
        <w:trPr>
          <w:cantSplit/>
        </w:trPr>
        <w:tc>
          <w:tcPr>
            <w:tcW w:w="787" w:type="dxa"/>
          </w:tcPr>
          <w:p w:rsidR="00CD4696" w:rsidRDefault="00CD4696" w:rsidP="00F91549">
            <w:pPr>
              <w:pStyle w:val="Table"/>
            </w:pPr>
            <w:r>
              <w:t>SB7</w:t>
            </w:r>
          </w:p>
        </w:tc>
        <w:tc>
          <w:tcPr>
            <w:tcW w:w="4903" w:type="dxa"/>
            <w:gridSpan w:val="2"/>
          </w:tcPr>
          <w:p w:rsidR="00CD4696" w:rsidRPr="00FE0A52" w:rsidRDefault="00CD4696" w:rsidP="00F91549">
            <w:pPr>
              <w:pStyle w:val="Table"/>
            </w:pPr>
            <w:r>
              <w:t>The standard</w:t>
            </w:r>
            <w:r w:rsidRPr="008471D3">
              <w:t xml:space="preserve"> s</w:t>
            </w:r>
            <w:r>
              <w:t xml:space="preserve">hall </w:t>
            </w:r>
            <w:r w:rsidRPr="008471D3">
              <w:t>not r</w:t>
            </w:r>
            <w:r>
              <w:t xml:space="preserve">equire any additional or highly </w:t>
            </w:r>
            <w:r w:rsidRPr="008471D3">
              <w:t>specialized equipment</w:t>
            </w:r>
            <w:r>
              <w:t>.</w:t>
            </w:r>
          </w:p>
        </w:tc>
        <w:tc>
          <w:tcPr>
            <w:tcW w:w="1759" w:type="dxa"/>
          </w:tcPr>
          <w:p w:rsidR="00CD4696" w:rsidRDefault="00B83643" w:rsidP="00D74B38">
            <w:pPr>
              <w:pStyle w:val="Table"/>
              <w:jc w:val="center"/>
            </w:pPr>
            <w:r>
              <w:t>O10</w:t>
            </w:r>
          </w:p>
        </w:tc>
        <w:tc>
          <w:tcPr>
            <w:tcW w:w="1501" w:type="dxa"/>
          </w:tcPr>
          <w:p w:rsidR="00CD4696" w:rsidRDefault="008336D0" w:rsidP="00D74B38">
            <w:pPr>
              <w:pStyle w:val="Table"/>
              <w:jc w:val="center"/>
            </w:pPr>
            <w:r>
              <w:t xml:space="preserve">Design </w:t>
            </w:r>
          </w:p>
        </w:tc>
      </w:tr>
      <w:tr w:rsidR="00CD4696" w:rsidTr="00CD4696">
        <w:trPr>
          <w:cantSplit/>
        </w:trPr>
        <w:tc>
          <w:tcPr>
            <w:tcW w:w="787" w:type="dxa"/>
          </w:tcPr>
          <w:p w:rsidR="00CD4696" w:rsidRDefault="00CD4696" w:rsidP="00F91549">
            <w:pPr>
              <w:pStyle w:val="Table"/>
            </w:pPr>
            <w:r>
              <w:t>SB8</w:t>
            </w:r>
          </w:p>
        </w:tc>
        <w:tc>
          <w:tcPr>
            <w:tcW w:w="4903" w:type="dxa"/>
            <w:gridSpan w:val="2"/>
          </w:tcPr>
          <w:p w:rsidR="00CD4696" w:rsidRPr="00FE0A52" w:rsidRDefault="00CD4696" w:rsidP="00F91549">
            <w:pPr>
              <w:pStyle w:val="Table"/>
            </w:pPr>
            <w:r>
              <w:t>The s</w:t>
            </w:r>
            <w:r w:rsidRPr="000B4D69">
              <w:t xml:space="preserve">tandard </w:t>
            </w:r>
            <w:r>
              <w:t>shall</w:t>
            </w:r>
            <w:r w:rsidRPr="000B4D69">
              <w:t xml:space="preserve"> have a terrestrial industry equivalent (to allow for the use of lower cost parts)</w:t>
            </w:r>
            <w:r w:rsidRPr="008471D3">
              <w:t>.</w:t>
            </w:r>
          </w:p>
        </w:tc>
        <w:tc>
          <w:tcPr>
            <w:tcW w:w="1759" w:type="dxa"/>
          </w:tcPr>
          <w:p w:rsidR="00CD4696" w:rsidRDefault="00B83643" w:rsidP="00D74B38">
            <w:pPr>
              <w:pStyle w:val="Table"/>
              <w:jc w:val="center"/>
            </w:pPr>
            <w:r>
              <w:t>O14</w:t>
            </w:r>
          </w:p>
        </w:tc>
        <w:tc>
          <w:tcPr>
            <w:tcW w:w="1501" w:type="dxa"/>
          </w:tcPr>
          <w:p w:rsidR="008336D0" w:rsidRDefault="008336D0" w:rsidP="00D74B38">
            <w:pPr>
              <w:pStyle w:val="Table"/>
              <w:jc w:val="center"/>
            </w:pPr>
            <w:r>
              <w:t xml:space="preserve">Design </w:t>
            </w:r>
          </w:p>
          <w:p w:rsidR="00CD4696" w:rsidRDefault="008336D0" w:rsidP="00D74B38">
            <w:pPr>
              <w:pStyle w:val="Table"/>
              <w:jc w:val="center"/>
            </w:pPr>
            <w:r>
              <w:t xml:space="preserve">Analysis </w:t>
            </w:r>
          </w:p>
        </w:tc>
      </w:tr>
      <w:tr w:rsidR="00CD4696" w:rsidTr="00CD4696">
        <w:trPr>
          <w:cantSplit/>
        </w:trPr>
        <w:tc>
          <w:tcPr>
            <w:tcW w:w="787" w:type="dxa"/>
          </w:tcPr>
          <w:p w:rsidR="00CD4696" w:rsidRDefault="00CD4696" w:rsidP="00F91549">
            <w:pPr>
              <w:pStyle w:val="Table"/>
            </w:pPr>
            <w:r>
              <w:t>SB9</w:t>
            </w:r>
          </w:p>
        </w:tc>
        <w:tc>
          <w:tcPr>
            <w:tcW w:w="4903" w:type="dxa"/>
            <w:gridSpan w:val="2"/>
          </w:tcPr>
          <w:p w:rsidR="00CD4696" w:rsidRPr="00FE0A52" w:rsidRDefault="00CD4696" w:rsidP="00F91549">
            <w:pPr>
              <w:pStyle w:val="Table"/>
            </w:pPr>
            <w:r w:rsidRPr="000B4D69">
              <w:t xml:space="preserve">The standard must be reliable </w:t>
            </w:r>
            <w:r w:rsidRPr="008471D3">
              <w:t>and simple</w:t>
            </w:r>
          </w:p>
        </w:tc>
        <w:tc>
          <w:tcPr>
            <w:tcW w:w="1759" w:type="dxa"/>
          </w:tcPr>
          <w:p w:rsidR="00CD4696" w:rsidRDefault="00B83643" w:rsidP="00D74B38">
            <w:pPr>
              <w:pStyle w:val="Table"/>
              <w:jc w:val="center"/>
            </w:pPr>
            <w:r>
              <w:t>O10</w:t>
            </w:r>
          </w:p>
        </w:tc>
        <w:tc>
          <w:tcPr>
            <w:tcW w:w="1501" w:type="dxa"/>
          </w:tcPr>
          <w:p w:rsidR="008336D0" w:rsidRDefault="008336D0" w:rsidP="00D74B38">
            <w:pPr>
              <w:pStyle w:val="Table"/>
              <w:jc w:val="center"/>
            </w:pPr>
            <w:r>
              <w:t xml:space="preserve">Design </w:t>
            </w:r>
          </w:p>
          <w:p w:rsidR="00CD4696" w:rsidRDefault="008336D0" w:rsidP="00D74B38">
            <w:pPr>
              <w:pStyle w:val="Table"/>
              <w:jc w:val="center"/>
            </w:pPr>
            <w:r>
              <w:t>Testing</w:t>
            </w:r>
          </w:p>
        </w:tc>
      </w:tr>
      <w:tr w:rsidR="00CD4696" w:rsidTr="00CD4696">
        <w:trPr>
          <w:cantSplit/>
        </w:trPr>
        <w:tc>
          <w:tcPr>
            <w:tcW w:w="787" w:type="dxa"/>
          </w:tcPr>
          <w:p w:rsidR="00CD4696" w:rsidRDefault="00CD4696" w:rsidP="00F91549">
            <w:pPr>
              <w:pStyle w:val="Table"/>
            </w:pPr>
            <w:r>
              <w:t>SB10</w:t>
            </w:r>
          </w:p>
        </w:tc>
        <w:tc>
          <w:tcPr>
            <w:tcW w:w="4903" w:type="dxa"/>
            <w:gridSpan w:val="2"/>
          </w:tcPr>
          <w:p w:rsidR="00CD4696" w:rsidRDefault="00CD4696" w:rsidP="00F91549">
            <w:pPr>
              <w:pStyle w:val="Table"/>
            </w:pPr>
            <w:r>
              <w:t>The standard</w:t>
            </w:r>
            <w:r w:rsidRPr="008471D3">
              <w:t xml:space="preserve"> should utilize the fewest interconnects possible</w:t>
            </w:r>
          </w:p>
        </w:tc>
        <w:tc>
          <w:tcPr>
            <w:tcW w:w="1759" w:type="dxa"/>
          </w:tcPr>
          <w:p w:rsidR="00CD4696" w:rsidRDefault="00B83643" w:rsidP="00D74B38">
            <w:pPr>
              <w:pStyle w:val="Table"/>
              <w:jc w:val="center"/>
            </w:pPr>
            <w:r>
              <w:t>O10</w:t>
            </w:r>
          </w:p>
        </w:tc>
        <w:tc>
          <w:tcPr>
            <w:tcW w:w="1501" w:type="dxa"/>
          </w:tcPr>
          <w:p w:rsidR="00CD4696" w:rsidRDefault="008336D0" w:rsidP="00D74B38">
            <w:pPr>
              <w:pStyle w:val="Table"/>
              <w:jc w:val="center"/>
            </w:pPr>
            <w:r>
              <w:t>Design</w:t>
            </w:r>
          </w:p>
        </w:tc>
      </w:tr>
      <w:tr w:rsidR="00CD4696" w:rsidTr="00CD4696">
        <w:trPr>
          <w:cantSplit/>
        </w:trPr>
        <w:tc>
          <w:tcPr>
            <w:tcW w:w="787" w:type="dxa"/>
          </w:tcPr>
          <w:p w:rsidR="00CD4696" w:rsidRDefault="00CD4696" w:rsidP="00F91549">
            <w:pPr>
              <w:pStyle w:val="Table"/>
            </w:pPr>
            <w:r>
              <w:t>SB11</w:t>
            </w:r>
          </w:p>
        </w:tc>
        <w:tc>
          <w:tcPr>
            <w:tcW w:w="4903" w:type="dxa"/>
            <w:gridSpan w:val="2"/>
          </w:tcPr>
          <w:p w:rsidR="00CD4696" w:rsidRPr="00FE0A52" w:rsidRDefault="00CD4696" w:rsidP="00F91549">
            <w:pPr>
              <w:pStyle w:val="Table"/>
            </w:pPr>
            <w:r w:rsidRPr="00FE0A52">
              <w:t>The standard should not require substantial amounts of code to operate</w:t>
            </w:r>
          </w:p>
        </w:tc>
        <w:tc>
          <w:tcPr>
            <w:tcW w:w="1759" w:type="dxa"/>
          </w:tcPr>
          <w:p w:rsidR="00CD4696" w:rsidRDefault="00B83643" w:rsidP="00D74B38">
            <w:pPr>
              <w:pStyle w:val="Table"/>
              <w:jc w:val="center"/>
            </w:pPr>
            <w:r>
              <w:t>O6, O10, O14</w:t>
            </w:r>
          </w:p>
        </w:tc>
        <w:tc>
          <w:tcPr>
            <w:tcW w:w="1501" w:type="dxa"/>
          </w:tcPr>
          <w:p w:rsidR="008336D0" w:rsidRDefault="008336D0" w:rsidP="00D74B38">
            <w:pPr>
              <w:pStyle w:val="Table"/>
              <w:jc w:val="center"/>
            </w:pPr>
            <w:r>
              <w:t>Design</w:t>
            </w:r>
          </w:p>
          <w:p w:rsidR="00CD4696" w:rsidRDefault="008336D0" w:rsidP="00D74B38">
            <w:pPr>
              <w:pStyle w:val="Table"/>
              <w:jc w:val="center"/>
            </w:pPr>
            <w:r>
              <w:t xml:space="preserve"> Testing</w:t>
            </w:r>
          </w:p>
        </w:tc>
      </w:tr>
      <w:tr w:rsidR="00CD4696" w:rsidTr="00CD4696">
        <w:trPr>
          <w:cantSplit/>
        </w:trPr>
        <w:tc>
          <w:tcPr>
            <w:tcW w:w="787" w:type="dxa"/>
          </w:tcPr>
          <w:p w:rsidR="00CD4696" w:rsidRDefault="00CD4696" w:rsidP="00F91549">
            <w:pPr>
              <w:pStyle w:val="Table"/>
            </w:pPr>
            <w:r>
              <w:t>SB12</w:t>
            </w:r>
          </w:p>
        </w:tc>
        <w:tc>
          <w:tcPr>
            <w:tcW w:w="4903" w:type="dxa"/>
            <w:gridSpan w:val="2"/>
          </w:tcPr>
          <w:p w:rsidR="00CD4696" w:rsidRPr="00FE0A52" w:rsidRDefault="00CD4696" w:rsidP="00F91549">
            <w:pPr>
              <w:pStyle w:val="Table"/>
            </w:pPr>
            <w:r w:rsidRPr="00FE0A52">
              <w:t>The standard should be able to automatically detect errors and attempt to correct them.</w:t>
            </w:r>
          </w:p>
        </w:tc>
        <w:tc>
          <w:tcPr>
            <w:tcW w:w="1759" w:type="dxa"/>
          </w:tcPr>
          <w:p w:rsidR="00CD4696" w:rsidRDefault="00B83643" w:rsidP="00D74B38">
            <w:pPr>
              <w:pStyle w:val="Table"/>
              <w:jc w:val="center"/>
            </w:pPr>
            <w:r>
              <w:t>O8</w:t>
            </w:r>
          </w:p>
        </w:tc>
        <w:tc>
          <w:tcPr>
            <w:tcW w:w="1501" w:type="dxa"/>
          </w:tcPr>
          <w:p w:rsidR="00CD4696" w:rsidRDefault="008336D0" w:rsidP="00D74B38">
            <w:pPr>
              <w:pStyle w:val="Table"/>
              <w:jc w:val="center"/>
            </w:pPr>
            <w:r>
              <w:t xml:space="preserve">Design </w:t>
            </w:r>
          </w:p>
          <w:p w:rsidR="008336D0" w:rsidRDefault="008336D0" w:rsidP="00D74B38">
            <w:pPr>
              <w:pStyle w:val="Table"/>
              <w:jc w:val="center"/>
            </w:pPr>
            <w:r>
              <w:t>Testing</w:t>
            </w:r>
          </w:p>
        </w:tc>
      </w:tr>
      <w:tr w:rsidR="00CD4696" w:rsidTr="00CD4696">
        <w:trPr>
          <w:cantSplit/>
        </w:trPr>
        <w:tc>
          <w:tcPr>
            <w:tcW w:w="787" w:type="dxa"/>
          </w:tcPr>
          <w:p w:rsidR="00CD4696" w:rsidRDefault="00CD4696" w:rsidP="00F91549">
            <w:pPr>
              <w:pStyle w:val="Table"/>
            </w:pPr>
            <w:r>
              <w:t>SB13</w:t>
            </w:r>
          </w:p>
        </w:tc>
        <w:tc>
          <w:tcPr>
            <w:tcW w:w="4903" w:type="dxa"/>
            <w:gridSpan w:val="2"/>
          </w:tcPr>
          <w:p w:rsidR="00CD4696" w:rsidRDefault="00CD4696" w:rsidP="00F91549">
            <w:pPr>
              <w:pStyle w:val="Table"/>
            </w:pPr>
            <w:r w:rsidRPr="00FE0A52">
              <w:t>The standard must have methods to recover from data errors.</w:t>
            </w:r>
          </w:p>
        </w:tc>
        <w:tc>
          <w:tcPr>
            <w:tcW w:w="1759" w:type="dxa"/>
          </w:tcPr>
          <w:p w:rsidR="00CD4696" w:rsidRDefault="00B83643" w:rsidP="00D74B38">
            <w:pPr>
              <w:pStyle w:val="Table"/>
              <w:jc w:val="center"/>
            </w:pPr>
            <w:r>
              <w:t>O8</w:t>
            </w:r>
          </w:p>
        </w:tc>
        <w:tc>
          <w:tcPr>
            <w:tcW w:w="1501" w:type="dxa"/>
          </w:tcPr>
          <w:p w:rsidR="00CD4696" w:rsidRDefault="008336D0" w:rsidP="00D74B38">
            <w:pPr>
              <w:pStyle w:val="Table"/>
              <w:jc w:val="center"/>
            </w:pPr>
            <w:r>
              <w:t xml:space="preserve">Design </w:t>
            </w:r>
          </w:p>
          <w:p w:rsidR="008336D0" w:rsidRDefault="008336D0" w:rsidP="00D74B38">
            <w:pPr>
              <w:pStyle w:val="Table"/>
              <w:jc w:val="center"/>
            </w:pPr>
            <w:r>
              <w:t>Testing</w:t>
            </w:r>
          </w:p>
        </w:tc>
      </w:tr>
      <w:tr w:rsidR="00CD4696" w:rsidTr="00CD4696">
        <w:trPr>
          <w:cantSplit/>
        </w:trPr>
        <w:tc>
          <w:tcPr>
            <w:tcW w:w="787" w:type="dxa"/>
          </w:tcPr>
          <w:p w:rsidR="00CD4696" w:rsidRDefault="00CD4696" w:rsidP="00F91549">
            <w:pPr>
              <w:pStyle w:val="Table"/>
            </w:pPr>
            <w:r>
              <w:t>SB14</w:t>
            </w:r>
          </w:p>
        </w:tc>
        <w:tc>
          <w:tcPr>
            <w:tcW w:w="4903" w:type="dxa"/>
            <w:gridSpan w:val="2"/>
          </w:tcPr>
          <w:p w:rsidR="00CD4696" w:rsidRDefault="00CD4696" w:rsidP="00F91549">
            <w:pPr>
              <w:pStyle w:val="Table"/>
            </w:pPr>
            <w:r w:rsidRPr="00FE0A52">
              <w:t xml:space="preserve">The standard must be able to remain reliable for </w:t>
            </w:r>
            <w:r>
              <w:t xml:space="preserve">prolonged periods </w:t>
            </w:r>
            <w:r w:rsidRPr="00FE0A52">
              <w:t>of continuous use.</w:t>
            </w:r>
          </w:p>
        </w:tc>
        <w:tc>
          <w:tcPr>
            <w:tcW w:w="1759" w:type="dxa"/>
          </w:tcPr>
          <w:p w:rsidR="00CD4696" w:rsidRDefault="00B83643" w:rsidP="00D74B38">
            <w:pPr>
              <w:pStyle w:val="Table"/>
              <w:jc w:val="center"/>
            </w:pPr>
            <w:r>
              <w:t>O8, O10, O14</w:t>
            </w:r>
          </w:p>
        </w:tc>
        <w:tc>
          <w:tcPr>
            <w:tcW w:w="1501" w:type="dxa"/>
          </w:tcPr>
          <w:p w:rsidR="00CD4696" w:rsidRDefault="008336D0" w:rsidP="00D74B38">
            <w:pPr>
              <w:pStyle w:val="Table"/>
              <w:jc w:val="center"/>
            </w:pPr>
            <w:r>
              <w:t xml:space="preserve">Design </w:t>
            </w:r>
          </w:p>
          <w:p w:rsidR="008336D0" w:rsidRDefault="008336D0" w:rsidP="00D74B38">
            <w:pPr>
              <w:pStyle w:val="Table"/>
              <w:jc w:val="center"/>
            </w:pPr>
            <w:r>
              <w:t>Testing</w:t>
            </w:r>
          </w:p>
        </w:tc>
      </w:tr>
      <w:tr w:rsidR="00CD4696" w:rsidTr="00CD4696">
        <w:trPr>
          <w:cantSplit/>
        </w:trPr>
        <w:tc>
          <w:tcPr>
            <w:tcW w:w="787" w:type="dxa"/>
          </w:tcPr>
          <w:p w:rsidR="00CD4696" w:rsidRDefault="00CD4696" w:rsidP="00F91549">
            <w:pPr>
              <w:pStyle w:val="Table"/>
            </w:pPr>
            <w:r>
              <w:t>SB15</w:t>
            </w:r>
          </w:p>
        </w:tc>
        <w:tc>
          <w:tcPr>
            <w:tcW w:w="4903" w:type="dxa"/>
            <w:gridSpan w:val="2"/>
          </w:tcPr>
          <w:p w:rsidR="00CD4696" w:rsidRDefault="00CD4696" w:rsidP="00F91549">
            <w:pPr>
              <w:pStyle w:val="Table"/>
            </w:pPr>
            <w:r w:rsidRPr="00FE0A52">
              <w:t>The standard must show some immunity to magnetic fields.</w:t>
            </w:r>
          </w:p>
        </w:tc>
        <w:tc>
          <w:tcPr>
            <w:tcW w:w="1759" w:type="dxa"/>
          </w:tcPr>
          <w:p w:rsidR="00CD4696" w:rsidRDefault="00B83643" w:rsidP="00D74B38">
            <w:pPr>
              <w:pStyle w:val="Table"/>
              <w:jc w:val="center"/>
            </w:pPr>
            <w:r>
              <w:t>O8</w:t>
            </w:r>
          </w:p>
        </w:tc>
        <w:tc>
          <w:tcPr>
            <w:tcW w:w="1501" w:type="dxa"/>
          </w:tcPr>
          <w:p w:rsidR="00CD4696" w:rsidRDefault="008336D0" w:rsidP="00D74B38">
            <w:pPr>
              <w:pStyle w:val="Table"/>
              <w:jc w:val="center"/>
            </w:pPr>
            <w:r>
              <w:t xml:space="preserve">Design </w:t>
            </w:r>
          </w:p>
        </w:tc>
      </w:tr>
      <w:tr w:rsidR="00CD4696" w:rsidTr="00CD4696">
        <w:trPr>
          <w:cantSplit/>
        </w:trPr>
        <w:tc>
          <w:tcPr>
            <w:tcW w:w="787" w:type="dxa"/>
          </w:tcPr>
          <w:p w:rsidR="00CD4696" w:rsidRDefault="00CD4696" w:rsidP="00F91549">
            <w:pPr>
              <w:pStyle w:val="Table"/>
            </w:pPr>
            <w:r>
              <w:t>SB16</w:t>
            </w:r>
          </w:p>
        </w:tc>
        <w:tc>
          <w:tcPr>
            <w:tcW w:w="4903" w:type="dxa"/>
            <w:gridSpan w:val="2"/>
          </w:tcPr>
          <w:p w:rsidR="00CD4696" w:rsidRPr="00FE0A52" w:rsidRDefault="00CD4696" w:rsidP="00F91549">
            <w:pPr>
              <w:pStyle w:val="Table"/>
            </w:pPr>
            <w:r w:rsidRPr="00FE0A52">
              <w:t>The standard must show some immunity to temperature changes.</w:t>
            </w:r>
          </w:p>
        </w:tc>
        <w:tc>
          <w:tcPr>
            <w:tcW w:w="1759" w:type="dxa"/>
          </w:tcPr>
          <w:p w:rsidR="00CD4696" w:rsidRDefault="00B83643" w:rsidP="00D74B38">
            <w:pPr>
              <w:pStyle w:val="Table"/>
              <w:jc w:val="center"/>
            </w:pPr>
            <w:r>
              <w:t>O8</w:t>
            </w:r>
          </w:p>
        </w:tc>
        <w:tc>
          <w:tcPr>
            <w:tcW w:w="1501" w:type="dxa"/>
          </w:tcPr>
          <w:p w:rsidR="00CD4696" w:rsidRDefault="008336D0" w:rsidP="00D74B38">
            <w:pPr>
              <w:pStyle w:val="Table"/>
              <w:jc w:val="center"/>
            </w:pPr>
            <w:r>
              <w:t xml:space="preserve">Design </w:t>
            </w:r>
          </w:p>
        </w:tc>
      </w:tr>
      <w:tr w:rsidR="00CD4696" w:rsidTr="00CD4696">
        <w:trPr>
          <w:cantSplit/>
          <w:trHeight w:val="155"/>
        </w:trPr>
        <w:tc>
          <w:tcPr>
            <w:tcW w:w="787" w:type="dxa"/>
          </w:tcPr>
          <w:p w:rsidR="00CD4696" w:rsidRDefault="00CD4696" w:rsidP="00F91549">
            <w:pPr>
              <w:pStyle w:val="Table"/>
            </w:pPr>
            <w:r>
              <w:t>SB17</w:t>
            </w:r>
          </w:p>
        </w:tc>
        <w:tc>
          <w:tcPr>
            <w:tcW w:w="4903" w:type="dxa"/>
            <w:gridSpan w:val="2"/>
          </w:tcPr>
          <w:p w:rsidR="00CD4696" w:rsidRDefault="00CD4696" w:rsidP="00F91549">
            <w:pPr>
              <w:pStyle w:val="Table"/>
            </w:pPr>
            <w:r w:rsidRPr="00FE0A52">
              <w:t>The standard should allow for faster data rates in the future.</w:t>
            </w:r>
          </w:p>
        </w:tc>
        <w:tc>
          <w:tcPr>
            <w:tcW w:w="1759" w:type="dxa"/>
          </w:tcPr>
          <w:p w:rsidR="00CD4696" w:rsidRDefault="00B83643" w:rsidP="00D74B38">
            <w:pPr>
              <w:pStyle w:val="Table"/>
              <w:jc w:val="center"/>
            </w:pPr>
            <w:r>
              <w:t>O14</w:t>
            </w:r>
          </w:p>
        </w:tc>
        <w:tc>
          <w:tcPr>
            <w:tcW w:w="1501" w:type="dxa"/>
          </w:tcPr>
          <w:p w:rsidR="00CD4696" w:rsidRDefault="008336D0" w:rsidP="00D74B38">
            <w:pPr>
              <w:pStyle w:val="Table"/>
              <w:jc w:val="center"/>
            </w:pPr>
            <w:r>
              <w:t xml:space="preserve">Design </w:t>
            </w:r>
          </w:p>
        </w:tc>
      </w:tr>
    </w:tbl>
    <w:p w:rsidR="00CD4696" w:rsidRDefault="00CD4696" w:rsidP="00CD4696">
      <w:pPr>
        <w:pStyle w:val="Heading3"/>
      </w:pPr>
      <w:bookmarkStart w:id="316" w:name="_Toc207775102"/>
      <w:r>
        <w:t>Environmental/ thermal</w:t>
      </w:r>
      <w:bookmarkEnd w:id="316"/>
      <w:r>
        <w:t xml:space="preserve"> </w:t>
      </w:r>
    </w:p>
    <w:p w:rsidR="00CD4696" w:rsidRDefault="00CD4696" w:rsidP="00CD4696">
      <w:r>
        <w:t>The environmental requirements were derived from initial analysis of the space environment and the design lifespan specified in the overall requirements.</w:t>
      </w:r>
      <w:r w:rsidR="004B28E2">
        <w:t xml:space="preserve"> </w:t>
      </w:r>
      <w:r w:rsidR="00C64352">
        <w:fldChar w:fldCharType="begin"/>
      </w:r>
      <w:r w:rsidR="004B28E2">
        <w:instrText xml:space="preserve"> REF _Ref207727771 \h </w:instrText>
      </w:r>
      <w:r w:rsidR="00C64352">
        <w:fldChar w:fldCharType="separate"/>
      </w:r>
      <w:r w:rsidR="00D46473">
        <w:t xml:space="preserve">Table </w:t>
      </w:r>
      <w:r w:rsidR="00D46473">
        <w:rPr>
          <w:noProof/>
        </w:rPr>
        <w:t>12</w:t>
      </w:r>
      <w:r w:rsidR="00C64352">
        <w:fldChar w:fldCharType="end"/>
      </w:r>
      <w:r w:rsidR="004B28E2">
        <w:t xml:space="preserve"> highlights these requirements. </w:t>
      </w:r>
    </w:p>
    <w:p w:rsidR="00CD4696" w:rsidRPr="006A1FE5" w:rsidRDefault="00CD4696" w:rsidP="00CD4696">
      <w:pPr>
        <w:pStyle w:val="Caption"/>
      </w:pPr>
      <w:bookmarkStart w:id="317" w:name="_Ref207727771"/>
      <w:bookmarkStart w:id="318" w:name="_Toc207775251"/>
      <w:r>
        <w:t xml:space="preserve">Table </w:t>
      </w:r>
      <w:fldSimple w:instr=" SEQ Table \* ARABIC ">
        <w:r w:rsidR="00D46473">
          <w:rPr>
            <w:noProof/>
          </w:rPr>
          <w:t>12</w:t>
        </w:r>
      </w:fldSimple>
      <w:bookmarkEnd w:id="317"/>
      <w:r w:rsidRPr="006A1FE5">
        <w:t xml:space="preserve">: </w:t>
      </w:r>
      <w:r>
        <w:t>Environmental</w:t>
      </w:r>
      <w:r w:rsidRPr="006A1FE5">
        <w:t xml:space="preserve"> requirements</w:t>
      </w:r>
      <w:bookmarkEnd w:id="318"/>
    </w:p>
    <w:tbl>
      <w:tblPr>
        <w:tblStyle w:val="latexlike"/>
        <w:tblW w:w="8950" w:type="dxa"/>
        <w:tblLook w:val="01A0"/>
      </w:tblPr>
      <w:tblGrid>
        <w:gridCol w:w="870"/>
        <w:gridCol w:w="4820"/>
        <w:gridCol w:w="1836"/>
        <w:gridCol w:w="1424"/>
      </w:tblGrid>
      <w:tr w:rsidR="00CD4696" w:rsidTr="00B83643">
        <w:trPr>
          <w:cnfStyle w:val="100000000000"/>
        </w:trPr>
        <w:tc>
          <w:tcPr>
            <w:tcW w:w="870" w:type="dxa"/>
          </w:tcPr>
          <w:p w:rsidR="00CD4696" w:rsidRDefault="00CD4696" w:rsidP="00F91549">
            <w:pPr>
              <w:pStyle w:val="Table"/>
            </w:pPr>
            <w:r>
              <w:t>#</w:t>
            </w:r>
          </w:p>
        </w:tc>
        <w:tc>
          <w:tcPr>
            <w:tcW w:w="4820" w:type="dxa"/>
          </w:tcPr>
          <w:p w:rsidR="00CD4696" w:rsidRDefault="00CD4696" w:rsidP="00F91549">
            <w:pPr>
              <w:pStyle w:val="Table"/>
            </w:pPr>
            <w:r>
              <w:t>Requirement</w:t>
            </w:r>
          </w:p>
        </w:tc>
        <w:tc>
          <w:tcPr>
            <w:tcW w:w="1836" w:type="dxa"/>
          </w:tcPr>
          <w:p w:rsidR="00CD4696" w:rsidRDefault="00CD4696" w:rsidP="00D74B38">
            <w:pPr>
              <w:pStyle w:val="Table"/>
              <w:jc w:val="center"/>
            </w:pPr>
            <w:r>
              <w:t>Origin</w:t>
            </w:r>
          </w:p>
        </w:tc>
        <w:tc>
          <w:tcPr>
            <w:tcW w:w="1424" w:type="dxa"/>
          </w:tcPr>
          <w:p w:rsidR="00CD4696" w:rsidRDefault="00CD4696" w:rsidP="00D74B38">
            <w:pPr>
              <w:pStyle w:val="Table"/>
              <w:jc w:val="center"/>
            </w:pPr>
            <w:r>
              <w:t>Verification method</w:t>
            </w:r>
          </w:p>
        </w:tc>
      </w:tr>
      <w:tr w:rsidR="00CD4696" w:rsidTr="00B83643">
        <w:trPr>
          <w:cantSplit/>
        </w:trPr>
        <w:tc>
          <w:tcPr>
            <w:tcW w:w="870" w:type="dxa"/>
          </w:tcPr>
          <w:p w:rsidR="00CD4696" w:rsidRDefault="00CD4696" w:rsidP="00F91549">
            <w:pPr>
              <w:pStyle w:val="Table"/>
            </w:pPr>
            <w:r>
              <w:t>E1</w:t>
            </w:r>
          </w:p>
        </w:tc>
        <w:tc>
          <w:tcPr>
            <w:tcW w:w="4820" w:type="dxa"/>
          </w:tcPr>
          <w:p w:rsidR="00CD4696" w:rsidRDefault="00CD4696" w:rsidP="00F91549">
            <w:pPr>
              <w:pStyle w:val="Table"/>
            </w:pPr>
            <w:r>
              <w:t>The thermal subsystem</w:t>
            </w:r>
            <w:r w:rsidRPr="00B0106D">
              <w:t xml:space="preserve"> </w:t>
            </w:r>
            <w:r>
              <w:t xml:space="preserve">shall </w:t>
            </w:r>
            <w:r w:rsidRPr="00B0106D">
              <w:t>only</w:t>
            </w:r>
            <w:r>
              <w:t xml:space="preserve"> use</w:t>
            </w:r>
            <w:r w:rsidRPr="00B0106D">
              <w:t xml:space="preserve"> passive means of heat dissipation</w:t>
            </w:r>
            <w:r>
              <w:t>.</w:t>
            </w:r>
          </w:p>
        </w:tc>
        <w:tc>
          <w:tcPr>
            <w:tcW w:w="1836" w:type="dxa"/>
          </w:tcPr>
          <w:p w:rsidR="00CD4696" w:rsidRDefault="00B83643" w:rsidP="00D74B38">
            <w:pPr>
              <w:pStyle w:val="Table"/>
              <w:jc w:val="center"/>
            </w:pPr>
            <w:r>
              <w:t>O8, O14</w:t>
            </w:r>
          </w:p>
        </w:tc>
        <w:tc>
          <w:tcPr>
            <w:tcW w:w="1424" w:type="dxa"/>
          </w:tcPr>
          <w:p w:rsidR="00CD4696" w:rsidRDefault="00CD4696" w:rsidP="00D74B38">
            <w:pPr>
              <w:pStyle w:val="Table"/>
              <w:jc w:val="center"/>
            </w:pPr>
            <w:r>
              <w:t>Design</w:t>
            </w:r>
          </w:p>
        </w:tc>
      </w:tr>
      <w:tr w:rsidR="00CD4696" w:rsidTr="00B83643">
        <w:trPr>
          <w:cantSplit/>
        </w:trPr>
        <w:tc>
          <w:tcPr>
            <w:tcW w:w="870" w:type="dxa"/>
          </w:tcPr>
          <w:p w:rsidR="00CD4696" w:rsidRDefault="00CD4696" w:rsidP="00F91549">
            <w:pPr>
              <w:pStyle w:val="Table"/>
            </w:pPr>
            <w:r>
              <w:lastRenderedPageBreak/>
              <w:t>E2</w:t>
            </w:r>
          </w:p>
        </w:tc>
        <w:tc>
          <w:tcPr>
            <w:tcW w:w="4820" w:type="dxa"/>
          </w:tcPr>
          <w:p w:rsidR="00CD4696" w:rsidRDefault="00CD4696" w:rsidP="00F91549">
            <w:pPr>
              <w:pStyle w:val="Table"/>
            </w:pPr>
            <w:r>
              <w:t>RyeSat’s</w:t>
            </w:r>
            <w:r w:rsidRPr="00B0106D">
              <w:t xml:space="preserve"> thermal system will keep the all components in their normal operating temperatures </w:t>
            </w:r>
            <w:r>
              <w:t>which will be assumed to be</w:t>
            </w:r>
            <w:r w:rsidRPr="00B0106D">
              <w:t>-40</w:t>
            </w:r>
            <w:r>
              <w:t>°</w:t>
            </w:r>
            <w:r w:rsidRPr="00B0106D">
              <w:t>c to 80</w:t>
            </w:r>
            <w:r>
              <w:t>°</w:t>
            </w:r>
            <w:r w:rsidRPr="00B0106D">
              <w:t>c</w:t>
            </w:r>
            <w:r>
              <w:t xml:space="preserve"> unless tighter tolerances are specified within a particular subsystem.</w:t>
            </w:r>
          </w:p>
        </w:tc>
        <w:tc>
          <w:tcPr>
            <w:tcW w:w="1836" w:type="dxa"/>
          </w:tcPr>
          <w:p w:rsidR="00CD4696" w:rsidRDefault="00B83643" w:rsidP="00D74B38">
            <w:pPr>
              <w:pStyle w:val="Table"/>
              <w:jc w:val="center"/>
            </w:pPr>
            <w:r>
              <w:t>O8, O14</w:t>
            </w:r>
          </w:p>
        </w:tc>
        <w:tc>
          <w:tcPr>
            <w:tcW w:w="1424" w:type="dxa"/>
          </w:tcPr>
          <w:p w:rsidR="00CD4696" w:rsidRDefault="00CD4696" w:rsidP="00D74B38">
            <w:pPr>
              <w:pStyle w:val="Table"/>
              <w:jc w:val="center"/>
            </w:pPr>
            <w:r>
              <w:t>Analysis</w:t>
            </w:r>
          </w:p>
          <w:p w:rsidR="00CD4696" w:rsidRDefault="00CD4696" w:rsidP="00D74B38">
            <w:pPr>
              <w:pStyle w:val="Table"/>
              <w:jc w:val="center"/>
            </w:pPr>
            <w:r>
              <w:t>Testing</w:t>
            </w:r>
          </w:p>
        </w:tc>
      </w:tr>
      <w:tr w:rsidR="00CD4696" w:rsidTr="00B83643">
        <w:trPr>
          <w:cantSplit/>
        </w:trPr>
        <w:tc>
          <w:tcPr>
            <w:tcW w:w="870" w:type="dxa"/>
          </w:tcPr>
          <w:p w:rsidR="00CD4696" w:rsidRDefault="00CD4696" w:rsidP="00F91549">
            <w:pPr>
              <w:pStyle w:val="Table"/>
            </w:pPr>
            <w:r>
              <w:t>E3</w:t>
            </w:r>
          </w:p>
        </w:tc>
        <w:tc>
          <w:tcPr>
            <w:tcW w:w="4820" w:type="dxa"/>
          </w:tcPr>
          <w:p w:rsidR="00CD4696" w:rsidRPr="00FE0A52" w:rsidRDefault="00CD4696" w:rsidP="00F91549">
            <w:pPr>
              <w:pStyle w:val="Table"/>
            </w:pPr>
            <w:r w:rsidRPr="00FE0A52">
              <w:t>Thermal management subsystem shall be autonomous.</w:t>
            </w:r>
          </w:p>
        </w:tc>
        <w:tc>
          <w:tcPr>
            <w:tcW w:w="1836" w:type="dxa"/>
          </w:tcPr>
          <w:p w:rsidR="00CD4696" w:rsidRDefault="00B83643" w:rsidP="00D74B38">
            <w:pPr>
              <w:pStyle w:val="Table"/>
              <w:jc w:val="center"/>
            </w:pPr>
            <w:r>
              <w:t>08, O14</w:t>
            </w:r>
          </w:p>
        </w:tc>
        <w:tc>
          <w:tcPr>
            <w:tcW w:w="1424" w:type="dxa"/>
          </w:tcPr>
          <w:p w:rsidR="00CD4696" w:rsidRDefault="00B83643" w:rsidP="00D74B38">
            <w:pPr>
              <w:pStyle w:val="Table"/>
              <w:jc w:val="center"/>
            </w:pPr>
            <w:r>
              <w:t>Design</w:t>
            </w:r>
          </w:p>
        </w:tc>
      </w:tr>
      <w:tr w:rsidR="00CD4696" w:rsidTr="00B83643">
        <w:trPr>
          <w:cantSplit/>
        </w:trPr>
        <w:tc>
          <w:tcPr>
            <w:tcW w:w="870" w:type="dxa"/>
          </w:tcPr>
          <w:p w:rsidR="00CD4696" w:rsidRDefault="00CD4696" w:rsidP="00F91549">
            <w:pPr>
              <w:pStyle w:val="Table"/>
            </w:pPr>
            <w:r>
              <w:t>E4</w:t>
            </w:r>
          </w:p>
        </w:tc>
        <w:tc>
          <w:tcPr>
            <w:tcW w:w="4820" w:type="dxa"/>
          </w:tcPr>
          <w:p w:rsidR="00CD4696" w:rsidRPr="00FE0A52" w:rsidRDefault="00CD4696" w:rsidP="00F91549">
            <w:pPr>
              <w:pStyle w:val="Table"/>
            </w:pPr>
            <w:r>
              <w:t xml:space="preserve">Thermal management systems will be placed on every subsystem and they shall as similar in design as possible. </w:t>
            </w:r>
          </w:p>
        </w:tc>
        <w:tc>
          <w:tcPr>
            <w:tcW w:w="1836" w:type="dxa"/>
          </w:tcPr>
          <w:p w:rsidR="00CD4696" w:rsidRDefault="00B83643" w:rsidP="00D74B38">
            <w:pPr>
              <w:pStyle w:val="Table"/>
              <w:jc w:val="center"/>
            </w:pPr>
            <w:r>
              <w:t>O14</w:t>
            </w:r>
          </w:p>
        </w:tc>
        <w:tc>
          <w:tcPr>
            <w:tcW w:w="1424" w:type="dxa"/>
          </w:tcPr>
          <w:p w:rsidR="00CD4696" w:rsidRDefault="00B83643" w:rsidP="00D74B38">
            <w:pPr>
              <w:pStyle w:val="Table"/>
              <w:jc w:val="center"/>
            </w:pPr>
            <w:r>
              <w:t>Design</w:t>
            </w:r>
          </w:p>
        </w:tc>
      </w:tr>
    </w:tbl>
    <w:p w:rsidR="00CD4696" w:rsidRDefault="00CD4696" w:rsidP="00CD4696">
      <w:pPr>
        <w:pStyle w:val="Heading3"/>
      </w:pPr>
      <w:bookmarkStart w:id="319" w:name="_Toc207775103"/>
      <w:r>
        <w:t>Power</w:t>
      </w:r>
      <w:bookmarkEnd w:id="319"/>
    </w:p>
    <w:p w:rsidR="00CD4696" w:rsidRDefault="00CD4696" w:rsidP="00CD4696">
      <w:r>
        <w:t>The power requirements were derived mainly from the overall mission lifespan and our system bus choices.</w:t>
      </w:r>
      <w:r w:rsidR="004B28E2">
        <w:t xml:space="preserve"> </w:t>
      </w:r>
      <w:r w:rsidR="00C64352">
        <w:fldChar w:fldCharType="begin"/>
      </w:r>
      <w:r w:rsidR="004B28E2">
        <w:instrText xml:space="preserve"> REF _Ref207727756 \h </w:instrText>
      </w:r>
      <w:r w:rsidR="00C64352">
        <w:fldChar w:fldCharType="separate"/>
      </w:r>
      <w:r w:rsidR="00D46473">
        <w:t xml:space="preserve">Table </w:t>
      </w:r>
      <w:r w:rsidR="00D46473">
        <w:rPr>
          <w:noProof/>
        </w:rPr>
        <w:t>13</w:t>
      </w:r>
      <w:r w:rsidR="00C64352">
        <w:fldChar w:fldCharType="end"/>
      </w:r>
      <w:r w:rsidR="004B28E2">
        <w:t xml:space="preserve"> lists these requirements. </w:t>
      </w:r>
    </w:p>
    <w:p w:rsidR="00CD4696" w:rsidRPr="006A1FE5" w:rsidRDefault="00CD4696" w:rsidP="00CD4696">
      <w:pPr>
        <w:pStyle w:val="Caption"/>
      </w:pPr>
      <w:bookmarkStart w:id="320" w:name="_Ref207727756"/>
      <w:bookmarkStart w:id="321" w:name="_Toc207775252"/>
      <w:r>
        <w:t xml:space="preserve">Table </w:t>
      </w:r>
      <w:fldSimple w:instr=" SEQ Table \* ARABIC ">
        <w:r w:rsidR="00D46473">
          <w:rPr>
            <w:noProof/>
          </w:rPr>
          <w:t>13</w:t>
        </w:r>
      </w:fldSimple>
      <w:bookmarkEnd w:id="320"/>
      <w:r w:rsidRPr="006A1FE5">
        <w:t xml:space="preserve">: </w:t>
      </w:r>
      <w:r>
        <w:t>Power</w:t>
      </w:r>
      <w:r w:rsidRPr="006A1FE5">
        <w:t xml:space="preserve"> requirements</w:t>
      </w:r>
      <w:bookmarkEnd w:id="321"/>
    </w:p>
    <w:tbl>
      <w:tblPr>
        <w:tblStyle w:val="latexlike"/>
        <w:tblW w:w="8955" w:type="dxa"/>
        <w:tblLook w:val="01A0"/>
      </w:tblPr>
      <w:tblGrid>
        <w:gridCol w:w="875"/>
        <w:gridCol w:w="4820"/>
        <w:gridCol w:w="1842"/>
        <w:gridCol w:w="1418"/>
      </w:tblGrid>
      <w:tr w:rsidR="00CD4696" w:rsidRPr="00D74B38" w:rsidTr="00CD4696">
        <w:trPr>
          <w:cnfStyle w:val="100000000000"/>
        </w:trPr>
        <w:tc>
          <w:tcPr>
            <w:tcW w:w="875" w:type="dxa"/>
          </w:tcPr>
          <w:p w:rsidR="00CD4696" w:rsidRPr="00D74B38" w:rsidRDefault="00CD4696" w:rsidP="00D74B38">
            <w:pPr>
              <w:pStyle w:val="Table"/>
            </w:pPr>
            <w:r w:rsidRPr="00D74B38">
              <w:t>#</w:t>
            </w:r>
          </w:p>
        </w:tc>
        <w:tc>
          <w:tcPr>
            <w:tcW w:w="4820" w:type="dxa"/>
          </w:tcPr>
          <w:p w:rsidR="00CD4696" w:rsidRPr="00D74B38" w:rsidRDefault="00CD4696" w:rsidP="00D74B38">
            <w:pPr>
              <w:pStyle w:val="Table"/>
            </w:pPr>
            <w:r w:rsidRPr="00D74B38">
              <w:t>Requirement</w:t>
            </w:r>
          </w:p>
        </w:tc>
        <w:tc>
          <w:tcPr>
            <w:tcW w:w="1842" w:type="dxa"/>
          </w:tcPr>
          <w:p w:rsidR="00CD4696" w:rsidRPr="00D74B38" w:rsidRDefault="00CD4696" w:rsidP="00D74B38">
            <w:pPr>
              <w:pStyle w:val="Table"/>
              <w:jc w:val="center"/>
            </w:pPr>
            <w:r w:rsidRPr="00D74B38">
              <w:t>Origin</w:t>
            </w:r>
          </w:p>
        </w:tc>
        <w:tc>
          <w:tcPr>
            <w:tcW w:w="1418" w:type="dxa"/>
          </w:tcPr>
          <w:p w:rsidR="00CD4696" w:rsidRPr="00D74B38" w:rsidRDefault="00CD4696" w:rsidP="00D74B38">
            <w:pPr>
              <w:pStyle w:val="Table"/>
              <w:jc w:val="center"/>
            </w:pPr>
            <w:r w:rsidRPr="00D74B38">
              <w:t>Verification method</w:t>
            </w:r>
          </w:p>
        </w:tc>
      </w:tr>
      <w:tr w:rsidR="00CD4696" w:rsidRPr="00D74B38" w:rsidTr="00CD4696">
        <w:trPr>
          <w:cantSplit/>
        </w:trPr>
        <w:tc>
          <w:tcPr>
            <w:tcW w:w="875" w:type="dxa"/>
          </w:tcPr>
          <w:p w:rsidR="00CD4696" w:rsidRPr="00D74B38" w:rsidRDefault="00B83643" w:rsidP="00D74B38">
            <w:pPr>
              <w:pStyle w:val="Table"/>
            </w:pPr>
            <w:r w:rsidRPr="00D74B38">
              <w:t>P1</w:t>
            </w:r>
          </w:p>
        </w:tc>
        <w:tc>
          <w:tcPr>
            <w:tcW w:w="4820" w:type="dxa"/>
          </w:tcPr>
          <w:p w:rsidR="00CD4696" w:rsidRPr="00D74B38" w:rsidRDefault="00CD4696" w:rsidP="00D74B38">
            <w:pPr>
              <w:pStyle w:val="Table"/>
            </w:pPr>
            <w:r w:rsidRPr="00D74B38">
              <w:t>The power system should provide adequate power to perform operations while in orbit.</w:t>
            </w:r>
          </w:p>
        </w:tc>
        <w:tc>
          <w:tcPr>
            <w:tcW w:w="1842" w:type="dxa"/>
          </w:tcPr>
          <w:p w:rsidR="00CD4696" w:rsidRPr="00D74B38" w:rsidRDefault="00CD4696" w:rsidP="00D74B38">
            <w:pPr>
              <w:pStyle w:val="Table"/>
              <w:jc w:val="center"/>
            </w:pPr>
            <w:r w:rsidRPr="00D74B38">
              <w:t>O8</w:t>
            </w:r>
          </w:p>
        </w:tc>
        <w:tc>
          <w:tcPr>
            <w:tcW w:w="1418" w:type="dxa"/>
          </w:tcPr>
          <w:p w:rsidR="00CD4696" w:rsidRPr="00D74B38" w:rsidRDefault="00CD4696" w:rsidP="00D74B38">
            <w:pPr>
              <w:pStyle w:val="Table"/>
              <w:jc w:val="center"/>
            </w:pPr>
            <w:r w:rsidRPr="00D74B38">
              <w:t>Analysis Design</w:t>
            </w:r>
          </w:p>
        </w:tc>
      </w:tr>
      <w:tr w:rsidR="00CD4696" w:rsidRPr="00D74B38" w:rsidTr="00CD4696">
        <w:trPr>
          <w:cantSplit/>
        </w:trPr>
        <w:tc>
          <w:tcPr>
            <w:tcW w:w="875" w:type="dxa"/>
          </w:tcPr>
          <w:p w:rsidR="00CD4696" w:rsidRPr="00D74B38" w:rsidRDefault="00B83643" w:rsidP="00D74B38">
            <w:pPr>
              <w:pStyle w:val="Table"/>
            </w:pPr>
            <w:r w:rsidRPr="00D74B38">
              <w:t>P2</w:t>
            </w:r>
          </w:p>
        </w:tc>
        <w:tc>
          <w:tcPr>
            <w:tcW w:w="4820" w:type="dxa"/>
          </w:tcPr>
          <w:p w:rsidR="00CD4696" w:rsidRPr="00D74B38" w:rsidRDefault="00CD4696" w:rsidP="00D74B38">
            <w:pPr>
              <w:pStyle w:val="Table"/>
            </w:pPr>
            <w:r w:rsidRPr="00D74B38">
              <w:t>The power system will be rechargeable.</w:t>
            </w:r>
          </w:p>
        </w:tc>
        <w:tc>
          <w:tcPr>
            <w:tcW w:w="1842" w:type="dxa"/>
          </w:tcPr>
          <w:p w:rsidR="00CD4696" w:rsidRPr="00D74B38" w:rsidRDefault="00CD4696" w:rsidP="00D74B38">
            <w:pPr>
              <w:pStyle w:val="Table"/>
              <w:jc w:val="center"/>
            </w:pPr>
            <w:r w:rsidRPr="00D74B38">
              <w:t>O10</w:t>
            </w:r>
          </w:p>
        </w:tc>
        <w:tc>
          <w:tcPr>
            <w:tcW w:w="1418" w:type="dxa"/>
          </w:tcPr>
          <w:p w:rsidR="00CD4696" w:rsidRPr="00D74B38" w:rsidRDefault="00CD4696" w:rsidP="00D74B38">
            <w:pPr>
              <w:pStyle w:val="Table"/>
              <w:jc w:val="center"/>
            </w:pPr>
            <w:r w:rsidRPr="00D74B38">
              <w:t>Design</w:t>
            </w:r>
          </w:p>
        </w:tc>
      </w:tr>
      <w:tr w:rsidR="00CD4696" w:rsidRPr="00D74B38" w:rsidTr="00CD4696">
        <w:trPr>
          <w:cantSplit/>
        </w:trPr>
        <w:tc>
          <w:tcPr>
            <w:tcW w:w="875" w:type="dxa"/>
          </w:tcPr>
          <w:p w:rsidR="00CD4696" w:rsidRPr="00D74B38" w:rsidRDefault="00CD4696" w:rsidP="00D74B38">
            <w:pPr>
              <w:pStyle w:val="Table"/>
            </w:pPr>
            <w:r w:rsidRPr="00D74B38">
              <w:t>P3</w:t>
            </w:r>
          </w:p>
        </w:tc>
        <w:tc>
          <w:tcPr>
            <w:tcW w:w="4820" w:type="dxa"/>
          </w:tcPr>
          <w:p w:rsidR="00CD4696" w:rsidRPr="00D74B38" w:rsidRDefault="00CD4696" w:rsidP="00D74B38">
            <w:pPr>
              <w:pStyle w:val="Table"/>
            </w:pPr>
            <w:r w:rsidRPr="00D74B38">
              <w:t>The power system will be fault tolerant.</w:t>
            </w:r>
          </w:p>
        </w:tc>
        <w:tc>
          <w:tcPr>
            <w:tcW w:w="1842" w:type="dxa"/>
          </w:tcPr>
          <w:p w:rsidR="00CD4696" w:rsidRPr="00D74B38" w:rsidRDefault="00CD4696" w:rsidP="00D74B38">
            <w:pPr>
              <w:pStyle w:val="Table"/>
              <w:jc w:val="center"/>
            </w:pPr>
            <w:r w:rsidRPr="00D74B38">
              <w:t>O8</w:t>
            </w:r>
          </w:p>
        </w:tc>
        <w:tc>
          <w:tcPr>
            <w:tcW w:w="1418" w:type="dxa"/>
          </w:tcPr>
          <w:p w:rsidR="008336D0" w:rsidRDefault="00CD4696" w:rsidP="00D74B38">
            <w:pPr>
              <w:pStyle w:val="Table"/>
              <w:jc w:val="center"/>
            </w:pPr>
            <w:r w:rsidRPr="00D74B38">
              <w:t xml:space="preserve">Design </w:t>
            </w:r>
          </w:p>
          <w:p w:rsidR="00CD4696" w:rsidRPr="00D74B38" w:rsidRDefault="008336D0" w:rsidP="00D74B38">
            <w:pPr>
              <w:pStyle w:val="Table"/>
              <w:jc w:val="center"/>
            </w:pPr>
            <w:r w:rsidRPr="00D74B38">
              <w:t>T</w:t>
            </w:r>
            <w:r w:rsidR="00CD4696" w:rsidRPr="00D74B38">
              <w:t>est</w:t>
            </w:r>
            <w:r>
              <w:t>ing</w:t>
            </w:r>
          </w:p>
        </w:tc>
      </w:tr>
      <w:tr w:rsidR="00CD4696" w:rsidRPr="00D74B38" w:rsidTr="00CD4696">
        <w:trPr>
          <w:cantSplit/>
        </w:trPr>
        <w:tc>
          <w:tcPr>
            <w:tcW w:w="875" w:type="dxa"/>
          </w:tcPr>
          <w:p w:rsidR="00CD4696" w:rsidRPr="00D74B38" w:rsidRDefault="00B83643" w:rsidP="00D74B38">
            <w:pPr>
              <w:pStyle w:val="Table"/>
            </w:pPr>
            <w:r w:rsidRPr="00D74B38">
              <w:t>P4</w:t>
            </w:r>
          </w:p>
        </w:tc>
        <w:tc>
          <w:tcPr>
            <w:tcW w:w="4820" w:type="dxa"/>
          </w:tcPr>
          <w:p w:rsidR="00CD4696" w:rsidRPr="00D74B38" w:rsidRDefault="00CD4696" w:rsidP="00D74B38">
            <w:pPr>
              <w:pStyle w:val="Table"/>
            </w:pPr>
            <w:r w:rsidRPr="00D74B38">
              <w:t>The power system will be capable of reporting its condition.</w:t>
            </w:r>
          </w:p>
        </w:tc>
        <w:tc>
          <w:tcPr>
            <w:tcW w:w="1842" w:type="dxa"/>
          </w:tcPr>
          <w:p w:rsidR="00CD4696" w:rsidRPr="00D74B38" w:rsidRDefault="00CD4696" w:rsidP="00D74B38">
            <w:pPr>
              <w:pStyle w:val="Table"/>
              <w:jc w:val="center"/>
            </w:pPr>
            <w:r w:rsidRPr="00D74B38">
              <w:t>O10</w:t>
            </w:r>
          </w:p>
        </w:tc>
        <w:tc>
          <w:tcPr>
            <w:tcW w:w="1418" w:type="dxa"/>
          </w:tcPr>
          <w:p w:rsidR="00CD4696" w:rsidRPr="00D74B38" w:rsidRDefault="00CD4696" w:rsidP="00D74B38">
            <w:pPr>
              <w:pStyle w:val="Table"/>
              <w:jc w:val="center"/>
            </w:pPr>
            <w:r w:rsidRPr="00D74B38">
              <w:t>Design</w:t>
            </w:r>
          </w:p>
        </w:tc>
      </w:tr>
      <w:tr w:rsidR="00CD4696" w:rsidRPr="00D74B38" w:rsidTr="00F91549">
        <w:trPr>
          <w:cantSplit/>
          <w:trHeight w:val="539"/>
        </w:trPr>
        <w:tc>
          <w:tcPr>
            <w:tcW w:w="875" w:type="dxa"/>
          </w:tcPr>
          <w:p w:rsidR="00CD4696" w:rsidRPr="00D74B38" w:rsidRDefault="00B83643" w:rsidP="00D74B38">
            <w:pPr>
              <w:pStyle w:val="Table"/>
            </w:pPr>
            <w:r w:rsidRPr="00D74B38">
              <w:t>P5</w:t>
            </w:r>
          </w:p>
        </w:tc>
        <w:tc>
          <w:tcPr>
            <w:tcW w:w="4820" w:type="dxa"/>
          </w:tcPr>
          <w:p w:rsidR="00CD4696" w:rsidRPr="00D74B38" w:rsidRDefault="00CD4696" w:rsidP="00D74B38">
            <w:pPr>
              <w:pStyle w:val="Table"/>
            </w:pPr>
            <w:r w:rsidRPr="00D74B38">
              <w:t>The power system shall be designed to survive the vacuum of space.</w:t>
            </w:r>
          </w:p>
        </w:tc>
        <w:tc>
          <w:tcPr>
            <w:tcW w:w="1842" w:type="dxa"/>
          </w:tcPr>
          <w:p w:rsidR="00CD4696" w:rsidRPr="00D74B38" w:rsidRDefault="00CD4696" w:rsidP="00D74B38">
            <w:pPr>
              <w:pStyle w:val="Table"/>
              <w:jc w:val="center"/>
            </w:pPr>
            <w:r w:rsidRPr="00D74B38">
              <w:t>O8</w:t>
            </w:r>
          </w:p>
        </w:tc>
        <w:tc>
          <w:tcPr>
            <w:tcW w:w="1418" w:type="dxa"/>
          </w:tcPr>
          <w:p w:rsidR="00CD4696" w:rsidRPr="00D74B38" w:rsidRDefault="00CD4696" w:rsidP="00D74B38">
            <w:pPr>
              <w:pStyle w:val="Table"/>
              <w:jc w:val="center"/>
            </w:pPr>
            <w:r w:rsidRPr="00D74B38">
              <w:t>Design Analysis</w:t>
            </w:r>
          </w:p>
          <w:p w:rsidR="00CD4696" w:rsidRPr="00D74B38" w:rsidRDefault="00CD4696" w:rsidP="00D74B38">
            <w:pPr>
              <w:pStyle w:val="Table"/>
              <w:jc w:val="center"/>
            </w:pPr>
            <w:r w:rsidRPr="00D74B38">
              <w:t>Test</w:t>
            </w:r>
          </w:p>
        </w:tc>
      </w:tr>
      <w:tr w:rsidR="00CD4696" w:rsidRPr="00D74B38" w:rsidTr="00CD4696">
        <w:trPr>
          <w:cantSplit/>
        </w:trPr>
        <w:tc>
          <w:tcPr>
            <w:tcW w:w="875" w:type="dxa"/>
          </w:tcPr>
          <w:p w:rsidR="00CD4696" w:rsidRPr="00D74B38" w:rsidRDefault="00B83643" w:rsidP="00D74B38">
            <w:pPr>
              <w:pStyle w:val="Table"/>
            </w:pPr>
            <w:r w:rsidRPr="00D74B38">
              <w:t>P6</w:t>
            </w:r>
          </w:p>
        </w:tc>
        <w:tc>
          <w:tcPr>
            <w:tcW w:w="4820" w:type="dxa"/>
          </w:tcPr>
          <w:p w:rsidR="00CD4696" w:rsidRPr="00D74B38" w:rsidRDefault="00CD4696" w:rsidP="00D74B38">
            <w:pPr>
              <w:pStyle w:val="Table"/>
            </w:pPr>
            <w:r w:rsidRPr="00D74B38">
              <w:t xml:space="preserve">The batteries selected for the final design shall be selected to survive the vacuum of space </w:t>
            </w:r>
          </w:p>
        </w:tc>
        <w:tc>
          <w:tcPr>
            <w:tcW w:w="1842" w:type="dxa"/>
          </w:tcPr>
          <w:p w:rsidR="00CD4696" w:rsidRPr="00D74B38" w:rsidRDefault="00CD4696" w:rsidP="00D74B38">
            <w:pPr>
              <w:pStyle w:val="Table"/>
              <w:jc w:val="center"/>
            </w:pPr>
            <w:r w:rsidRPr="00D74B38">
              <w:t>O8</w:t>
            </w:r>
          </w:p>
        </w:tc>
        <w:tc>
          <w:tcPr>
            <w:tcW w:w="1418" w:type="dxa"/>
          </w:tcPr>
          <w:p w:rsidR="00CD4696" w:rsidRPr="00D74B38" w:rsidRDefault="00CD4696" w:rsidP="00D74B38">
            <w:pPr>
              <w:pStyle w:val="Table"/>
              <w:jc w:val="center"/>
            </w:pPr>
            <w:r w:rsidRPr="00D74B38">
              <w:t>Design</w:t>
            </w:r>
          </w:p>
          <w:p w:rsidR="00CD4696" w:rsidRPr="00D74B38" w:rsidRDefault="00CD4696" w:rsidP="00D74B38">
            <w:pPr>
              <w:pStyle w:val="Table"/>
              <w:jc w:val="center"/>
            </w:pPr>
            <w:r w:rsidRPr="00D74B38">
              <w:t>Test</w:t>
            </w:r>
          </w:p>
        </w:tc>
      </w:tr>
      <w:tr w:rsidR="00CD4696" w:rsidRPr="00D74B38" w:rsidTr="00CD4696">
        <w:trPr>
          <w:cantSplit/>
        </w:trPr>
        <w:tc>
          <w:tcPr>
            <w:tcW w:w="875" w:type="dxa"/>
          </w:tcPr>
          <w:p w:rsidR="00CD4696" w:rsidRPr="00D74B38" w:rsidRDefault="00B83643" w:rsidP="00D74B38">
            <w:pPr>
              <w:pStyle w:val="Table"/>
            </w:pPr>
            <w:r w:rsidRPr="00D74B38">
              <w:t>P7</w:t>
            </w:r>
          </w:p>
        </w:tc>
        <w:tc>
          <w:tcPr>
            <w:tcW w:w="4820" w:type="dxa"/>
          </w:tcPr>
          <w:p w:rsidR="00CD4696" w:rsidRPr="00D74B38" w:rsidRDefault="00CD4696" w:rsidP="00D74B38">
            <w:pPr>
              <w:pStyle w:val="Table"/>
            </w:pPr>
            <w:r w:rsidRPr="00D74B38">
              <w:t>The system must supply a 3.3V uninterruptible line for the C&amp;DH module.</w:t>
            </w:r>
          </w:p>
        </w:tc>
        <w:tc>
          <w:tcPr>
            <w:tcW w:w="1842" w:type="dxa"/>
          </w:tcPr>
          <w:p w:rsidR="00CD4696" w:rsidRPr="00D74B38" w:rsidRDefault="00B83643" w:rsidP="00D74B38">
            <w:pPr>
              <w:pStyle w:val="Table"/>
              <w:jc w:val="center"/>
            </w:pPr>
            <w:r w:rsidRPr="00D74B38">
              <w:t>O8,O14</w:t>
            </w:r>
          </w:p>
        </w:tc>
        <w:tc>
          <w:tcPr>
            <w:tcW w:w="1418" w:type="dxa"/>
          </w:tcPr>
          <w:p w:rsidR="00CD4696" w:rsidRPr="00D74B38" w:rsidRDefault="008336D0" w:rsidP="00D74B38">
            <w:pPr>
              <w:pStyle w:val="Table"/>
              <w:jc w:val="center"/>
            </w:pPr>
            <w:r>
              <w:t xml:space="preserve">Design </w:t>
            </w:r>
          </w:p>
        </w:tc>
      </w:tr>
      <w:tr w:rsidR="00CD4696" w:rsidRPr="00D74B38" w:rsidTr="00CD4696">
        <w:trPr>
          <w:cantSplit/>
        </w:trPr>
        <w:tc>
          <w:tcPr>
            <w:tcW w:w="875" w:type="dxa"/>
          </w:tcPr>
          <w:p w:rsidR="00CD4696" w:rsidRPr="00D74B38" w:rsidRDefault="00B83643" w:rsidP="00D74B38">
            <w:pPr>
              <w:pStyle w:val="Table"/>
            </w:pPr>
            <w:r w:rsidRPr="00D74B38">
              <w:t>P8</w:t>
            </w:r>
          </w:p>
        </w:tc>
        <w:tc>
          <w:tcPr>
            <w:tcW w:w="4820" w:type="dxa"/>
          </w:tcPr>
          <w:p w:rsidR="00CD4696" w:rsidRPr="00D74B38" w:rsidRDefault="00CD4696" w:rsidP="00D74B38">
            <w:pPr>
              <w:pStyle w:val="Table"/>
            </w:pPr>
            <w:r w:rsidRPr="00D74B38">
              <w:t>The system will supply a 6- 5 V uninterruptible line for the radio.</w:t>
            </w:r>
          </w:p>
        </w:tc>
        <w:tc>
          <w:tcPr>
            <w:tcW w:w="1842" w:type="dxa"/>
          </w:tcPr>
          <w:p w:rsidR="00CD4696" w:rsidRPr="00D74B38" w:rsidRDefault="00B83643" w:rsidP="00D74B38">
            <w:pPr>
              <w:pStyle w:val="Table"/>
              <w:jc w:val="center"/>
            </w:pPr>
            <w:r w:rsidRPr="00D74B38">
              <w:t>O8,O14</w:t>
            </w:r>
          </w:p>
        </w:tc>
        <w:tc>
          <w:tcPr>
            <w:tcW w:w="1418" w:type="dxa"/>
          </w:tcPr>
          <w:p w:rsidR="00CD4696" w:rsidRPr="00D74B38" w:rsidRDefault="008336D0" w:rsidP="00D74B38">
            <w:pPr>
              <w:pStyle w:val="Table"/>
              <w:jc w:val="center"/>
            </w:pPr>
            <w:r>
              <w:t xml:space="preserve">Design </w:t>
            </w:r>
          </w:p>
        </w:tc>
      </w:tr>
      <w:tr w:rsidR="00CD4696" w:rsidRPr="00D74B38" w:rsidTr="00CD4696">
        <w:trPr>
          <w:cantSplit/>
        </w:trPr>
        <w:tc>
          <w:tcPr>
            <w:tcW w:w="875" w:type="dxa"/>
          </w:tcPr>
          <w:p w:rsidR="00CD4696" w:rsidRPr="00D74B38" w:rsidRDefault="00B83643" w:rsidP="00D74B38">
            <w:pPr>
              <w:pStyle w:val="Table"/>
            </w:pPr>
            <w:r w:rsidRPr="00D74B38">
              <w:t>P9</w:t>
            </w:r>
          </w:p>
        </w:tc>
        <w:tc>
          <w:tcPr>
            <w:tcW w:w="4820" w:type="dxa"/>
          </w:tcPr>
          <w:p w:rsidR="00CD4696" w:rsidRPr="00D74B38" w:rsidRDefault="00CD4696" w:rsidP="00D74B38">
            <w:pPr>
              <w:pStyle w:val="Table"/>
            </w:pPr>
            <w:r w:rsidRPr="00D74B38">
              <w:t>The system shall have controllable lines for non essential systems.</w:t>
            </w:r>
          </w:p>
        </w:tc>
        <w:tc>
          <w:tcPr>
            <w:tcW w:w="1842" w:type="dxa"/>
          </w:tcPr>
          <w:p w:rsidR="00CD4696" w:rsidRPr="00D74B38" w:rsidRDefault="00B83643" w:rsidP="00D74B38">
            <w:pPr>
              <w:pStyle w:val="Table"/>
              <w:jc w:val="center"/>
            </w:pPr>
            <w:r w:rsidRPr="00D74B38">
              <w:t>O8,O14</w:t>
            </w:r>
          </w:p>
        </w:tc>
        <w:tc>
          <w:tcPr>
            <w:tcW w:w="1418" w:type="dxa"/>
          </w:tcPr>
          <w:p w:rsidR="00CD4696" w:rsidRPr="00D74B38" w:rsidRDefault="008336D0" w:rsidP="00D74B38">
            <w:pPr>
              <w:pStyle w:val="Table"/>
              <w:jc w:val="center"/>
            </w:pPr>
            <w:r>
              <w:t xml:space="preserve">Design </w:t>
            </w:r>
          </w:p>
        </w:tc>
      </w:tr>
      <w:tr w:rsidR="00CD4696" w:rsidRPr="00D74B38" w:rsidTr="00CD4696">
        <w:trPr>
          <w:cantSplit/>
        </w:trPr>
        <w:tc>
          <w:tcPr>
            <w:tcW w:w="875" w:type="dxa"/>
          </w:tcPr>
          <w:p w:rsidR="00CD4696" w:rsidRPr="00D74B38" w:rsidRDefault="00B83643" w:rsidP="00D74B38">
            <w:pPr>
              <w:pStyle w:val="Table"/>
            </w:pPr>
            <w:r w:rsidRPr="00D74B38">
              <w:t>P10</w:t>
            </w:r>
          </w:p>
        </w:tc>
        <w:tc>
          <w:tcPr>
            <w:tcW w:w="4820" w:type="dxa"/>
          </w:tcPr>
          <w:p w:rsidR="00CD4696" w:rsidRPr="00D74B38" w:rsidRDefault="00CD4696" w:rsidP="00D74B38">
            <w:pPr>
              <w:pStyle w:val="Table"/>
            </w:pPr>
            <w:r w:rsidRPr="00D74B38">
              <w:t>The system will supply a switchable 3.3V 250mA line for the ADS.</w:t>
            </w:r>
          </w:p>
        </w:tc>
        <w:tc>
          <w:tcPr>
            <w:tcW w:w="1842" w:type="dxa"/>
          </w:tcPr>
          <w:p w:rsidR="00CD4696" w:rsidRPr="00D74B38" w:rsidRDefault="00B83643" w:rsidP="00D74B38">
            <w:pPr>
              <w:pStyle w:val="Table"/>
              <w:jc w:val="center"/>
            </w:pPr>
            <w:r w:rsidRPr="00D74B38">
              <w:t>O8,O14, Design budget</w:t>
            </w:r>
          </w:p>
        </w:tc>
        <w:tc>
          <w:tcPr>
            <w:tcW w:w="1418" w:type="dxa"/>
          </w:tcPr>
          <w:p w:rsidR="00CD4696" w:rsidRPr="00D74B38" w:rsidRDefault="008336D0" w:rsidP="00D74B38">
            <w:pPr>
              <w:pStyle w:val="Table"/>
              <w:jc w:val="center"/>
            </w:pPr>
            <w:r>
              <w:t xml:space="preserve">Design </w:t>
            </w:r>
          </w:p>
        </w:tc>
      </w:tr>
      <w:tr w:rsidR="00CD4696" w:rsidRPr="00D74B38" w:rsidTr="00CD4696">
        <w:trPr>
          <w:cantSplit/>
        </w:trPr>
        <w:tc>
          <w:tcPr>
            <w:tcW w:w="875" w:type="dxa"/>
          </w:tcPr>
          <w:p w:rsidR="00CD4696" w:rsidRPr="00D74B38" w:rsidRDefault="00B83643" w:rsidP="00D74B38">
            <w:pPr>
              <w:pStyle w:val="Table"/>
            </w:pPr>
            <w:r w:rsidRPr="00D74B38">
              <w:t>P11</w:t>
            </w:r>
          </w:p>
        </w:tc>
        <w:tc>
          <w:tcPr>
            <w:tcW w:w="4820" w:type="dxa"/>
          </w:tcPr>
          <w:p w:rsidR="00CD4696" w:rsidRPr="00D74B38" w:rsidRDefault="00CD4696" w:rsidP="00D74B38">
            <w:pPr>
              <w:pStyle w:val="Table"/>
            </w:pPr>
            <w:r w:rsidRPr="00D74B38">
              <w:t>The system will supply a switchable 3.3V 750mA line for the ACS.</w:t>
            </w:r>
          </w:p>
        </w:tc>
        <w:tc>
          <w:tcPr>
            <w:tcW w:w="1842" w:type="dxa"/>
          </w:tcPr>
          <w:p w:rsidR="00CD4696" w:rsidRPr="00D74B38" w:rsidRDefault="00B83643" w:rsidP="00D74B38">
            <w:pPr>
              <w:pStyle w:val="Table"/>
              <w:jc w:val="center"/>
            </w:pPr>
            <w:r w:rsidRPr="00D74B38">
              <w:t>O8,O14, Design budget</w:t>
            </w:r>
          </w:p>
        </w:tc>
        <w:tc>
          <w:tcPr>
            <w:tcW w:w="1418" w:type="dxa"/>
          </w:tcPr>
          <w:p w:rsidR="00CD4696" w:rsidRPr="00D74B38" w:rsidRDefault="008336D0" w:rsidP="00D74B38">
            <w:pPr>
              <w:pStyle w:val="Table"/>
              <w:jc w:val="center"/>
            </w:pPr>
            <w:r>
              <w:t xml:space="preserve">Design </w:t>
            </w:r>
          </w:p>
        </w:tc>
      </w:tr>
      <w:tr w:rsidR="00CD4696" w:rsidRPr="00D74B38" w:rsidTr="00CD4696">
        <w:trPr>
          <w:cantSplit/>
        </w:trPr>
        <w:tc>
          <w:tcPr>
            <w:tcW w:w="875" w:type="dxa"/>
          </w:tcPr>
          <w:p w:rsidR="00CD4696" w:rsidRPr="00D74B38" w:rsidRDefault="00B83643" w:rsidP="00D74B38">
            <w:pPr>
              <w:pStyle w:val="Table"/>
            </w:pPr>
            <w:r w:rsidRPr="00D74B38">
              <w:t>P12</w:t>
            </w:r>
          </w:p>
        </w:tc>
        <w:tc>
          <w:tcPr>
            <w:tcW w:w="4820" w:type="dxa"/>
          </w:tcPr>
          <w:p w:rsidR="00CD4696" w:rsidRPr="00D74B38" w:rsidRDefault="00CD4696" w:rsidP="00D74B38">
            <w:pPr>
              <w:pStyle w:val="Table"/>
            </w:pPr>
            <w:r w:rsidRPr="00D74B38">
              <w:t>The system will supply a switchable 3.3V 250mA line for the payload.</w:t>
            </w:r>
          </w:p>
        </w:tc>
        <w:tc>
          <w:tcPr>
            <w:tcW w:w="1842" w:type="dxa"/>
          </w:tcPr>
          <w:p w:rsidR="00CD4696" w:rsidRPr="00D74B38" w:rsidRDefault="00B83643" w:rsidP="00D74B38">
            <w:pPr>
              <w:pStyle w:val="Table"/>
              <w:jc w:val="center"/>
            </w:pPr>
            <w:r w:rsidRPr="00D74B38">
              <w:t>O8,O14, Design budget</w:t>
            </w:r>
          </w:p>
        </w:tc>
        <w:tc>
          <w:tcPr>
            <w:tcW w:w="1418" w:type="dxa"/>
          </w:tcPr>
          <w:p w:rsidR="008336D0" w:rsidRPr="00D74B38" w:rsidRDefault="008336D0" w:rsidP="008336D0">
            <w:pPr>
              <w:pStyle w:val="Table"/>
              <w:jc w:val="center"/>
            </w:pPr>
            <w:r>
              <w:t xml:space="preserve">Design </w:t>
            </w:r>
          </w:p>
        </w:tc>
      </w:tr>
      <w:tr w:rsidR="00CD4696" w:rsidRPr="00D74B38" w:rsidTr="00CD4696">
        <w:trPr>
          <w:cantSplit/>
        </w:trPr>
        <w:tc>
          <w:tcPr>
            <w:tcW w:w="875" w:type="dxa"/>
          </w:tcPr>
          <w:p w:rsidR="00CD4696" w:rsidRPr="00D74B38" w:rsidRDefault="00B83643" w:rsidP="00D74B38">
            <w:pPr>
              <w:pStyle w:val="Table"/>
            </w:pPr>
            <w:r w:rsidRPr="00D74B38">
              <w:t>P13</w:t>
            </w:r>
          </w:p>
        </w:tc>
        <w:tc>
          <w:tcPr>
            <w:tcW w:w="4820" w:type="dxa"/>
          </w:tcPr>
          <w:p w:rsidR="00CD4696" w:rsidRPr="00D74B38" w:rsidRDefault="00CD4696" w:rsidP="00D74B38">
            <w:pPr>
              <w:pStyle w:val="Table"/>
            </w:pPr>
            <w:r w:rsidRPr="00D74B38">
              <w:t>The system will supply a switchable 3.3V 800mA line for the thermal management system.</w:t>
            </w:r>
          </w:p>
        </w:tc>
        <w:tc>
          <w:tcPr>
            <w:tcW w:w="1842" w:type="dxa"/>
          </w:tcPr>
          <w:p w:rsidR="00CD4696" w:rsidRPr="00D74B38" w:rsidRDefault="00B83643" w:rsidP="00D74B38">
            <w:pPr>
              <w:pStyle w:val="Table"/>
              <w:jc w:val="center"/>
            </w:pPr>
            <w:r w:rsidRPr="00D74B38">
              <w:t>O8,O14, Design budget</w:t>
            </w:r>
          </w:p>
        </w:tc>
        <w:tc>
          <w:tcPr>
            <w:tcW w:w="1418" w:type="dxa"/>
          </w:tcPr>
          <w:p w:rsidR="00CD4696" w:rsidRPr="00D74B38" w:rsidRDefault="008336D0" w:rsidP="00D74B38">
            <w:pPr>
              <w:pStyle w:val="Table"/>
              <w:jc w:val="center"/>
            </w:pPr>
            <w:r>
              <w:t xml:space="preserve">Design </w:t>
            </w:r>
          </w:p>
        </w:tc>
      </w:tr>
      <w:tr w:rsidR="00CD4696" w:rsidRPr="00D74B38" w:rsidTr="00CD4696">
        <w:trPr>
          <w:cantSplit/>
        </w:trPr>
        <w:tc>
          <w:tcPr>
            <w:tcW w:w="875" w:type="dxa"/>
          </w:tcPr>
          <w:p w:rsidR="00CD4696" w:rsidRPr="00D74B38" w:rsidRDefault="00B83643" w:rsidP="00D74B38">
            <w:pPr>
              <w:pStyle w:val="Table"/>
            </w:pPr>
            <w:r w:rsidRPr="00D74B38">
              <w:t>P14</w:t>
            </w:r>
          </w:p>
        </w:tc>
        <w:tc>
          <w:tcPr>
            <w:tcW w:w="4820" w:type="dxa"/>
          </w:tcPr>
          <w:p w:rsidR="00CD4696" w:rsidRPr="00D74B38" w:rsidRDefault="00CD4696" w:rsidP="00D74B38">
            <w:pPr>
              <w:pStyle w:val="Table"/>
            </w:pPr>
            <w:r w:rsidRPr="00D74B38">
              <w:t>The system shall only use the top surface of the board (heater and its control circuit will be placed on the bottom).</w:t>
            </w:r>
          </w:p>
        </w:tc>
        <w:tc>
          <w:tcPr>
            <w:tcW w:w="1842" w:type="dxa"/>
          </w:tcPr>
          <w:p w:rsidR="00CD4696" w:rsidRPr="00D74B38" w:rsidRDefault="00B83643" w:rsidP="00D74B38">
            <w:pPr>
              <w:pStyle w:val="Table"/>
              <w:jc w:val="center"/>
            </w:pPr>
            <w:r w:rsidRPr="00D74B38">
              <w:t>E4</w:t>
            </w:r>
          </w:p>
        </w:tc>
        <w:tc>
          <w:tcPr>
            <w:tcW w:w="1418" w:type="dxa"/>
          </w:tcPr>
          <w:p w:rsidR="00CD4696" w:rsidRPr="00D74B38" w:rsidRDefault="008336D0" w:rsidP="00D74B38">
            <w:pPr>
              <w:pStyle w:val="Table"/>
              <w:jc w:val="center"/>
            </w:pPr>
            <w:r>
              <w:t>Design</w:t>
            </w:r>
          </w:p>
        </w:tc>
      </w:tr>
      <w:tr w:rsidR="00CD4696" w:rsidRPr="00D74B38" w:rsidTr="00CD4696">
        <w:trPr>
          <w:cantSplit/>
        </w:trPr>
        <w:tc>
          <w:tcPr>
            <w:tcW w:w="875" w:type="dxa"/>
          </w:tcPr>
          <w:p w:rsidR="00CD4696" w:rsidRPr="00D74B38" w:rsidRDefault="00B83643" w:rsidP="00D74B38">
            <w:pPr>
              <w:pStyle w:val="Table"/>
            </w:pPr>
            <w:r w:rsidRPr="00D74B38">
              <w:t>P15</w:t>
            </w:r>
          </w:p>
        </w:tc>
        <w:tc>
          <w:tcPr>
            <w:tcW w:w="4820" w:type="dxa"/>
          </w:tcPr>
          <w:p w:rsidR="00CD4696" w:rsidRPr="00D74B38" w:rsidRDefault="00CD4696" w:rsidP="00D74B38">
            <w:pPr>
              <w:pStyle w:val="Table"/>
            </w:pPr>
            <w:r w:rsidRPr="00D74B38">
              <w:t>The system shall perform a check before enabling itself on the system bus.</w:t>
            </w:r>
          </w:p>
        </w:tc>
        <w:tc>
          <w:tcPr>
            <w:tcW w:w="1842" w:type="dxa"/>
          </w:tcPr>
          <w:p w:rsidR="00CD4696" w:rsidRPr="00D74B38" w:rsidRDefault="00B83643" w:rsidP="00D74B38">
            <w:pPr>
              <w:pStyle w:val="Table"/>
              <w:jc w:val="center"/>
            </w:pPr>
            <w:r w:rsidRPr="00D74B38">
              <w:t>SB2</w:t>
            </w:r>
          </w:p>
        </w:tc>
        <w:tc>
          <w:tcPr>
            <w:tcW w:w="1418" w:type="dxa"/>
          </w:tcPr>
          <w:p w:rsidR="00CD4696" w:rsidRDefault="008336D0" w:rsidP="00D74B38">
            <w:pPr>
              <w:pStyle w:val="Table"/>
              <w:jc w:val="center"/>
            </w:pPr>
            <w:r>
              <w:t xml:space="preserve">Design </w:t>
            </w:r>
          </w:p>
          <w:p w:rsidR="008336D0" w:rsidRPr="00D74B38" w:rsidRDefault="008336D0" w:rsidP="00D74B38">
            <w:pPr>
              <w:pStyle w:val="Table"/>
              <w:jc w:val="center"/>
            </w:pPr>
            <w:r>
              <w:t>Test</w:t>
            </w:r>
          </w:p>
        </w:tc>
      </w:tr>
      <w:tr w:rsidR="00CD4696" w:rsidRPr="00D74B38" w:rsidTr="00CD4696">
        <w:trPr>
          <w:cantSplit/>
        </w:trPr>
        <w:tc>
          <w:tcPr>
            <w:tcW w:w="875" w:type="dxa"/>
          </w:tcPr>
          <w:p w:rsidR="00CD4696" w:rsidRPr="00D74B38" w:rsidRDefault="00CD4696" w:rsidP="00D74B38">
            <w:pPr>
              <w:pStyle w:val="Table"/>
            </w:pPr>
            <w:r w:rsidRPr="00D74B38">
              <w:lastRenderedPageBreak/>
              <w:t>P</w:t>
            </w:r>
            <w:r w:rsidR="00B83643" w:rsidRPr="00D74B38">
              <w:t>1</w:t>
            </w:r>
            <w:r w:rsidRPr="00D74B38">
              <w:t>6</w:t>
            </w:r>
          </w:p>
        </w:tc>
        <w:tc>
          <w:tcPr>
            <w:tcW w:w="4820" w:type="dxa"/>
          </w:tcPr>
          <w:p w:rsidR="00CD4696" w:rsidRPr="00D74B38" w:rsidRDefault="00CD4696" w:rsidP="00D74B38">
            <w:pPr>
              <w:pStyle w:val="Table"/>
            </w:pPr>
            <w:r w:rsidRPr="00D74B38">
              <w:t>The solar cells shall be used as a rough means of attitude estimation.</w:t>
            </w:r>
          </w:p>
        </w:tc>
        <w:tc>
          <w:tcPr>
            <w:tcW w:w="1842" w:type="dxa"/>
          </w:tcPr>
          <w:p w:rsidR="00CD4696" w:rsidRPr="00D74B38" w:rsidRDefault="00CD4696" w:rsidP="00D74B38">
            <w:pPr>
              <w:pStyle w:val="Table"/>
              <w:jc w:val="center"/>
            </w:pPr>
            <w:r w:rsidRPr="00D74B38">
              <w:t>A2</w:t>
            </w:r>
          </w:p>
        </w:tc>
        <w:tc>
          <w:tcPr>
            <w:tcW w:w="1418" w:type="dxa"/>
          </w:tcPr>
          <w:p w:rsidR="00CD4696" w:rsidRDefault="00CD4696" w:rsidP="00D74B38">
            <w:pPr>
              <w:pStyle w:val="Table"/>
              <w:jc w:val="center"/>
            </w:pPr>
            <w:r w:rsidRPr="00D74B38">
              <w:t>Design</w:t>
            </w:r>
          </w:p>
          <w:p w:rsidR="00D74B38" w:rsidRPr="00D74B38" w:rsidRDefault="00D74B38" w:rsidP="00D74B38">
            <w:pPr>
              <w:pStyle w:val="Table"/>
              <w:jc w:val="center"/>
            </w:pPr>
            <w:r>
              <w:t>Analysis</w:t>
            </w:r>
          </w:p>
        </w:tc>
      </w:tr>
      <w:tr w:rsidR="008336D0" w:rsidRPr="00D74B38" w:rsidTr="00CD4696">
        <w:trPr>
          <w:cantSplit/>
        </w:trPr>
        <w:tc>
          <w:tcPr>
            <w:tcW w:w="875" w:type="dxa"/>
          </w:tcPr>
          <w:p w:rsidR="008336D0" w:rsidRDefault="008336D0" w:rsidP="008336D0">
            <w:pPr>
              <w:pStyle w:val="Table"/>
            </w:pPr>
            <w:r>
              <w:t>P17</w:t>
            </w:r>
          </w:p>
        </w:tc>
        <w:tc>
          <w:tcPr>
            <w:tcW w:w="4820" w:type="dxa"/>
          </w:tcPr>
          <w:p w:rsidR="008336D0" w:rsidRDefault="008336D0" w:rsidP="008336D0">
            <w:pPr>
              <w:pStyle w:val="Table"/>
            </w:pPr>
            <w:r>
              <w:t>The power subsystem shall be designed to  survive be functional between -40° to 85°C</w:t>
            </w:r>
          </w:p>
        </w:tc>
        <w:tc>
          <w:tcPr>
            <w:tcW w:w="1842" w:type="dxa"/>
          </w:tcPr>
          <w:p w:rsidR="008336D0" w:rsidRDefault="008336D0" w:rsidP="0027141C">
            <w:pPr>
              <w:pStyle w:val="Table"/>
              <w:jc w:val="center"/>
            </w:pPr>
            <w:r>
              <w:t>E2</w:t>
            </w:r>
          </w:p>
        </w:tc>
        <w:tc>
          <w:tcPr>
            <w:tcW w:w="1418" w:type="dxa"/>
          </w:tcPr>
          <w:p w:rsidR="008336D0" w:rsidRDefault="008336D0" w:rsidP="0027141C">
            <w:pPr>
              <w:pStyle w:val="Table"/>
              <w:jc w:val="center"/>
            </w:pPr>
            <w:r>
              <w:t xml:space="preserve">Design </w:t>
            </w:r>
          </w:p>
          <w:p w:rsidR="008336D0" w:rsidRDefault="008336D0" w:rsidP="0027141C">
            <w:pPr>
              <w:pStyle w:val="Table"/>
              <w:jc w:val="center"/>
            </w:pPr>
            <w:r>
              <w:t>Test</w:t>
            </w:r>
          </w:p>
        </w:tc>
      </w:tr>
    </w:tbl>
    <w:p w:rsidR="00CD4696" w:rsidRDefault="00CD4696" w:rsidP="00CD4696">
      <w:pPr>
        <w:pStyle w:val="Heading3"/>
      </w:pPr>
      <w:bookmarkStart w:id="322" w:name="_Toc207775104"/>
      <w:r>
        <w:t>At</w:t>
      </w:r>
      <w:r w:rsidRPr="00A240DA">
        <w:t>t</w:t>
      </w:r>
      <w:r>
        <w:t>itude Determination and Control</w:t>
      </w:r>
      <w:bookmarkEnd w:id="322"/>
    </w:p>
    <w:p w:rsidR="00CD4696" w:rsidRDefault="00CD4696" w:rsidP="00CD4696">
      <w:r>
        <w:t>Attitude pointing requirements came from both the initial proposal and the payload. The decision to split the ADCS up into two separate subsystems was done to simplify the work breakdown of the team.</w:t>
      </w:r>
      <w:r w:rsidR="004B28E2">
        <w:t xml:space="preserve"> </w:t>
      </w:r>
      <w:r w:rsidR="00C64352">
        <w:fldChar w:fldCharType="begin"/>
      </w:r>
      <w:r w:rsidR="004B28E2">
        <w:instrText xml:space="preserve"> REF _Ref207727737 \h </w:instrText>
      </w:r>
      <w:r w:rsidR="00C64352">
        <w:fldChar w:fldCharType="separate"/>
      </w:r>
      <w:r w:rsidR="00D46473">
        <w:t xml:space="preserve">Table </w:t>
      </w:r>
      <w:r w:rsidR="00D46473">
        <w:rPr>
          <w:noProof/>
        </w:rPr>
        <w:t>14</w:t>
      </w:r>
      <w:r w:rsidR="00C64352">
        <w:fldChar w:fldCharType="end"/>
      </w:r>
      <w:r w:rsidR="004B28E2">
        <w:t xml:space="preserve"> lists these requirements</w:t>
      </w:r>
    </w:p>
    <w:p w:rsidR="00CD4696" w:rsidRPr="006A1FE5" w:rsidRDefault="00CD4696" w:rsidP="00CD4696">
      <w:pPr>
        <w:pStyle w:val="Caption"/>
      </w:pPr>
      <w:bookmarkStart w:id="323" w:name="_Ref207727737"/>
      <w:bookmarkStart w:id="324" w:name="_Toc207775253"/>
      <w:r>
        <w:t xml:space="preserve">Table </w:t>
      </w:r>
      <w:fldSimple w:instr=" SEQ Table \* ARABIC ">
        <w:r w:rsidR="00D46473">
          <w:rPr>
            <w:noProof/>
          </w:rPr>
          <w:t>14</w:t>
        </w:r>
      </w:fldSimple>
      <w:bookmarkEnd w:id="323"/>
      <w:r w:rsidRPr="006A1FE5">
        <w:t xml:space="preserve">: </w:t>
      </w:r>
      <w:r>
        <w:t>ADCS</w:t>
      </w:r>
      <w:r w:rsidRPr="006A1FE5">
        <w:t xml:space="preserve"> requirements</w:t>
      </w:r>
      <w:bookmarkEnd w:id="324"/>
    </w:p>
    <w:tbl>
      <w:tblPr>
        <w:tblStyle w:val="latexlike"/>
        <w:tblW w:w="8949" w:type="dxa"/>
        <w:tblLook w:val="01A0"/>
      </w:tblPr>
      <w:tblGrid>
        <w:gridCol w:w="869"/>
        <w:gridCol w:w="4815"/>
        <w:gridCol w:w="1842"/>
        <w:gridCol w:w="1423"/>
      </w:tblGrid>
      <w:tr w:rsidR="00CD4696" w:rsidTr="00CD4696">
        <w:trPr>
          <w:cnfStyle w:val="100000000000"/>
        </w:trPr>
        <w:tc>
          <w:tcPr>
            <w:tcW w:w="869" w:type="dxa"/>
          </w:tcPr>
          <w:p w:rsidR="00CD4696" w:rsidRDefault="00CD4696" w:rsidP="00CD4696">
            <w:pPr>
              <w:pStyle w:val="Table"/>
            </w:pPr>
            <w:r>
              <w:t>#</w:t>
            </w:r>
          </w:p>
        </w:tc>
        <w:tc>
          <w:tcPr>
            <w:tcW w:w="4815" w:type="dxa"/>
          </w:tcPr>
          <w:p w:rsidR="00CD4696" w:rsidRDefault="00CD4696" w:rsidP="00CD4696">
            <w:pPr>
              <w:pStyle w:val="Table"/>
            </w:pPr>
            <w:r>
              <w:t>Requirement</w:t>
            </w:r>
          </w:p>
        </w:tc>
        <w:tc>
          <w:tcPr>
            <w:tcW w:w="1842" w:type="dxa"/>
          </w:tcPr>
          <w:p w:rsidR="00CD4696" w:rsidRDefault="00CD4696" w:rsidP="00D74B38">
            <w:pPr>
              <w:pStyle w:val="Table"/>
              <w:jc w:val="center"/>
            </w:pPr>
            <w:r>
              <w:t>Origin</w:t>
            </w:r>
          </w:p>
        </w:tc>
        <w:tc>
          <w:tcPr>
            <w:tcW w:w="1423" w:type="dxa"/>
          </w:tcPr>
          <w:p w:rsidR="00CD4696" w:rsidRDefault="00CD4696" w:rsidP="00D74B38">
            <w:pPr>
              <w:pStyle w:val="Table"/>
              <w:jc w:val="center"/>
            </w:pPr>
            <w:r>
              <w:t>Verification method</w:t>
            </w:r>
          </w:p>
        </w:tc>
      </w:tr>
      <w:tr w:rsidR="00CD4696" w:rsidTr="00CD4696">
        <w:trPr>
          <w:cantSplit/>
        </w:trPr>
        <w:tc>
          <w:tcPr>
            <w:tcW w:w="869" w:type="dxa"/>
          </w:tcPr>
          <w:p w:rsidR="00CD4696" w:rsidRDefault="00CD4696" w:rsidP="00CD4696">
            <w:pPr>
              <w:pStyle w:val="Table"/>
            </w:pPr>
            <w:r>
              <w:t>A1</w:t>
            </w:r>
          </w:p>
        </w:tc>
        <w:tc>
          <w:tcPr>
            <w:tcW w:w="4815" w:type="dxa"/>
          </w:tcPr>
          <w:p w:rsidR="00CD4696" w:rsidRPr="00B83A6A" w:rsidRDefault="00CD4696" w:rsidP="00CD4696">
            <w:pPr>
              <w:pStyle w:val="Table"/>
            </w:pPr>
            <w:r>
              <w:t xml:space="preserve">The ADCS will be split into two parts </w:t>
            </w:r>
          </w:p>
        </w:tc>
        <w:tc>
          <w:tcPr>
            <w:tcW w:w="1842" w:type="dxa"/>
          </w:tcPr>
          <w:p w:rsidR="00CD4696" w:rsidRDefault="00D74B38" w:rsidP="00D74B38">
            <w:pPr>
              <w:pStyle w:val="Table"/>
              <w:jc w:val="center"/>
            </w:pPr>
            <w:r>
              <w:t>O10, O14</w:t>
            </w:r>
          </w:p>
        </w:tc>
        <w:tc>
          <w:tcPr>
            <w:tcW w:w="1423" w:type="dxa"/>
          </w:tcPr>
          <w:p w:rsidR="00CD4696" w:rsidRDefault="008336D0" w:rsidP="00D74B38">
            <w:pPr>
              <w:pStyle w:val="Table"/>
              <w:jc w:val="center"/>
            </w:pPr>
            <w:r>
              <w:t xml:space="preserve">Design </w:t>
            </w:r>
          </w:p>
        </w:tc>
      </w:tr>
      <w:tr w:rsidR="00CD4696" w:rsidTr="00CD4696">
        <w:trPr>
          <w:cantSplit/>
        </w:trPr>
        <w:tc>
          <w:tcPr>
            <w:tcW w:w="869" w:type="dxa"/>
          </w:tcPr>
          <w:p w:rsidR="00CD4696" w:rsidRDefault="00CD4696" w:rsidP="00CD4696">
            <w:pPr>
              <w:pStyle w:val="Table"/>
            </w:pPr>
            <w:r>
              <w:t>A2</w:t>
            </w:r>
          </w:p>
        </w:tc>
        <w:tc>
          <w:tcPr>
            <w:tcW w:w="4815" w:type="dxa"/>
          </w:tcPr>
          <w:p w:rsidR="00CD4696" w:rsidRPr="00B0106D" w:rsidRDefault="00CD4696" w:rsidP="00CD4696">
            <w:pPr>
              <w:pStyle w:val="Table"/>
            </w:pPr>
            <w:r>
              <w:t>RyeSat shall be designed to</w:t>
            </w:r>
            <w:r w:rsidRPr="00B0106D">
              <w:t xml:space="preserve"> be stabilized on all 3 axes</w:t>
            </w:r>
            <w:r>
              <w:t>.</w:t>
            </w:r>
          </w:p>
        </w:tc>
        <w:tc>
          <w:tcPr>
            <w:tcW w:w="1842" w:type="dxa"/>
          </w:tcPr>
          <w:p w:rsidR="00CD4696" w:rsidRDefault="00D74B38" w:rsidP="00D74B38">
            <w:pPr>
              <w:pStyle w:val="Table"/>
              <w:jc w:val="center"/>
            </w:pPr>
            <w:r>
              <w:t>O2,</w:t>
            </w:r>
          </w:p>
        </w:tc>
        <w:tc>
          <w:tcPr>
            <w:tcW w:w="1423" w:type="dxa"/>
          </w:tcPr>
          <w:p w:rsidR="00CD4696" w:rsidRDefault="00CD4696" w:rsidP="00D74B38">
            <w:pPr>
              <w:pStyle w:val="Table"/>
              <w:jc w:val="center"/>
            </w:pPr>
            <w:r>
              <w:t>Design</w:t>
            </w:r>
          </w:p>
        </w:tc>
      </w:tr>
      <w:tr w:rsidR="00CD4696" w:rsidTr="00CD4696">
        <w:trPr>
          <w:cantSplit/>
        </w:trPr>
        <w:tc>
          <w:tcPr>
            <w:tcW w:w="869" w:type="dxa"/>
          </w:tcPr>
          <w:p w:rsidR="00CD4696" w:rsidRDefault="00CD4696" w:rsidP="00CD4696">
            <w:pPr>
              <w:pStyle w:val="Table"/>
            </w:pPr>
            <w:r>
              <w:t>AD1</w:t>
            </w:r>
          </w:p>
        </w:tc>
        <w:tc>
          <w:tcPr>
            <w:tcW w:w="4815" w:type="dxa"/>
          </w:tcPr>
          <w:p w:rsidR="00CD4696" w:rsidRDefault="00CD4696" w:rsidP="00CD4696">
            <w:pPr>
              <w:pStyle w:val="Table"/>
            </w:pPr>
            <w:r>
              <w:t>The ADS</w:t>
            </w:r>
            <w:r w:rsidRPr="00B0106D">
              <w:t xml:space="preserve"> </w:t>
            </w:r>
            <w:r>
              <w:t>shall be designed to allow for integration of a GPS device.</w:t>
            </w:r>
          </w:p>
        </w:tc>
        <w:tc>
          <w:tcPr>
            <w:tcW w:w="1842" w:type="dxa"/>
          </w:tcPr>
          <w:p w:rsidR="00CD4696" w:rsidRDefault="00D74B38" w:rsidP="00D74B38">
            <w:pPr>
              <w:pStyle w:val="Table"/>
              <w:jc w:val="center"/>
            </w:pPr>
            <w:r>
              <w:t>O14, proposal</w:t>
            </w:r>
          </w:p>
        </w:tc>
        <w:tc>
          <w:tcPr>
            <w:tcW w:w="1423" w:type="dxa"/>
          </w:tcPr>
          <w:p w:rsidR="00CD4696" w:rsidRDefault="00CD4696" w:rsidP="00D74B38">
            <w:pPr>
              <w:pStyle w:val="Table"/>
              <w:jc w:val="center"/>
            </w:pPr>
            <w:r>
              <w:t>Design</w:t>
            </w:r>
          </w:p>
        </w:tc>
      </w:tr>
      <w:tr w:rsidR="00CD4696" w:rsidTr="00CD4696">
        <w:trPr>
          <w:cantSplit/>
        </w:trPr>
        <w:tc>
          <w:tcPr>
            <w:tcW w:w="869" w:type="dxa"/>
          </w:tcPr>
          <w:p w:rsidR="00CD4696" w:rsidRDefault="00CD4696" w:rsidP="00CD4696">
            <w:pPr>
              <w:pStyle w:val="Table"/>
            </w:pPr>
            <w:r>
              <w:t>AD2</w:t>
            </w:r>
          </w:p>
        </w:tc>
        <w:tc>
          <w:tcPr>
            <w:tcW w:w="4815" w:type="dxa"/>
          </w:tcPr>
          <w:p w:rsidR="00CD4696" w:rsidRPr="00B0106D" w:rsidRDefault="00CD4696" w:rsidP="00CD4696">
            <w:pPr>
              <w:pStyle w:val="Table"/>
            </w:pPr>
            <w:r>
              <w:t>The ADS shall</w:t>
            </w:r>
            <w:r w:rsidRPr="00B0106D">
              <w:t xml:space="preserve"> determine and record its orientation</w:t>
            </w:r>
            <w:r>
              <w:t>.</w:t>
            </w:r>
          </w:p>
        </w:tc>
        <w:tc>
          <w:tcPr>
            <w:tcW w:w="1842" w:type="dxa"/>
          </w:tcPr>
          <w:p w:rsidR="00CD4696" w:rsidRDefault="00D74B38" w:rsidP="00D74B38">
            <w:pPr>
              <w:pStyle w:val="Table"/>
              <w:jc w:val="center"/>
            </w:pPr>
            <w:r>
              <w:t>O1</w:t>
            </w:r>
          </w:p>
        </w:tc>
        <w:tc>
          <w:tcPr>
            <w:tcW w:w="1423" w:type="dxa"/>
          </w:tcPr>
          <w:p w:rsidR="00CD4696" w:rsidRDefault="00CD4696" w:rsidP="00D74B38">
            <w:pPr>
              <w:pStyle w:val="Table"/>
              <w:jc w:val="center"/>
            </w:pPr>
            <w:r>
              <w:t>Design</w:t>
            </w:r>
          </w:p>
        </w:tc>
      </w:tr>
      <w:tr w:rsidR="00CD4696" w:rsidTr="00CD4696">
        <w:trPr>
          <w:cantSplit/>
        </w:trPr>
        <w:tc>
          <w:tcPr>
            <w:tcW w:w="869" w:type="dxa"/>
          </w:tcPr>
          <w:p w:rsidR="00CD4696" w:rsidRDefault="00B83643" w:rsidP="00CD4696">
            <w:pPr>
              <w:pStyle w:val="Table"/>
            </w:pPr>
            <w:r>
              <w:t>AD3</w:t>
            </w:r>
          </w:p>
        </w:tc>
        <w:tc>
          <w:tcPr>
            <w:tcW w:w="4815" w:type="dxa"/>
          </w:tcPr>
          <w:p w:rsidR="00CD4696" w:rsidRDefault="00CD4696" w:rsidP="00CD4696">
            <w:pPr>
              <w:pStyle w:val="Table"/>
            </w:pPr>
            <w:r>
              <w:t>The ADS will calibrate sensors in software</w:t>
            </w:r>
          </w:p>
        </w:tc>
        <w:tc>
          <w:tcPr>
            <w:tcW w:w="1842" w:type="dxa"/>
          </w:tcPr>
          <w:p w:rsidR="00CD4696" w:rsidRDefault="00D74B38" w:rsidP="00D74B38">
            <w:pPr>
              <w:pStyle w:val="Table"/>
              <w:jc w:val="center"/>
            </w:pPr>
            <w:r>
              <w:t>O1</w:t>
            </w:r>
          </w:p>
        </w:tc>
        <w:tc>
          <w:tcPr>
            <w:tcW w:w="1423" w:type="dxa"/>
          </w:tcPr>
          <w:p w:rsidR="008336D0" w:rsidRDefault="008336D0" w:rsidP="00D74B38">
            <w:pPr>
              <w:pStyle w:val="Table"/>
              <w:jc w:val="center"/>
            </w:pPr>
            <w:r>
              <w:t xml:space="preserve">Design </w:t>
            </w:r>
          </w:p>
          <w:p w:rsidR="008336D0" w:rsidRDefault="008336D0" w:rsidP="00D74B38">
            <w:pPr>
              <w:pStyle w:val="Table"/>
              <w:jc w:val="center"/>
            </w:pPr>
            <w:r>
              <w:t>Analyze</w:t>
            </w:r>
          </w:p>
          <w:p w:rsidR="00CD4696" w:rsidRDefault="008336D0" w:rsidP="00D74B38">
            <w:pPr>
              <w:pStyle w:val="Table"/>
              <w:jc w:val="center"/>
            </w:pPr>
            <w:r>
              <w:t>Test</w:t>
            </w:r>
          </w:p>
        </w:tc>
      </w:tr>
      <w:tr w:rsidR="00CD4696" w:rsidTr="00CD4696">
        <w:trPr>
          <w:cantSplit/>
        </w:trPr>
        <w:tc>
          <w:tcPr>
            <w:tcW w:w="869" w:type="dxa"/>
          </w:tcPr>
          <w:p w:rsidR="00CD4696" w:rsidRDefault="00B83643" w:rsidP="00CD4696">
            <w:pPr>
              <w:pStyle w:val="Table"/>
            </w:pPr>
            <w:r>
              <w:t>AD4</w:t>
            </w:r>
          </w:p>
        </w:tc>
        <w:tc>
          <w:tcPr>
            <w:tcW w:w="4815" w:type="dxa"/>
          </w:tcPr>
          <w:p w:rsidR="00CD4696" w:rsidRDefault="00CD4696" w:rsidP="00CD4696">
            <w:pPr>
              <w:pStyle w:val="Table"/>
            </w:pPr>
            <w:r>
              <w:t>The ADS will be functional between -40° and 85°C</w:t>
            </w:r>
          </w:p>
        </w:tc>
        <w:tc>
          <w:tcPr>
            <w:tcW w:w="1842" w:type="dxa"/>
          </w:tcPr>
          <w:p w:rsidR="00CD4696" w:rsidRDefault="00D74B38" w:rsidP="00D74B38">
            <w:pPr>
              <w:pStyle w:val="Table"/>
              <w:jc w:val="center"/>
            </w:pPr>
            <w:r>
              <w:t>E2</w:t>
            </w:r>
          </w:p>
        </w:tc>
        <w:tc>
          <w:tcPr>
            <w:tcW w:w="1423" w:type="dxa"/>
          </w:tcPr>
          <w:p w:rsidR="00CD4696" w:rsidRDefault="008336D0" w:rsidP="00D74B38">
            <w:pPr>
              <w:pStyle w:val="Table"/>
              <w:jc w:val="center"/>
            </w:pPr>
            <w:r>
              <w:t xml:space="preserve">Design </w:t>
            </w:r>
          </w:p>
          <w:p w:rsidR="008336D0" w:rsidRDefault="008336D0" w:rsidP="00D74B38">
            <w:pPr>
              <w:pStyle w:val="Table"/>
              <w:jc w:val="center"/>
            </w:pPr>
            <w:r>
              <w:t>Test</w:t>
            </w:r>
          </w:p>
        </w:tc>
      </w:tr>
      <w:tr w:rsidR="008336D0" w:rsidTr="00CD4696">
        <w:trPr>
          <w:cantSplit/>
        </w:trPr>
        <w:tc>
          <w:tcPr>
            <w:tcW w:w="869" w:type="dxa"/>
          </w:tcPr>
          <w:p w:rsidR="008336D0" w:rsidRDefault="008336D0" w:rsidP="0027141C">
            <w:pPr>
              <w:pStyle w:val="Table"/>
            </w:pPr>
            <w:r>
              <w:t>AD5</w:t>
            </w:r>
          </w:p>
        </w:tc>
        <w:tc>
          <w:tcPr>
            <w:tcW w:w="4815" w:type="dxa"/>
          </w:tcPr>
          <w:p w:rsidR="008336D0" w:rsidRDefault="008336D0" w:rsidP="0027141C">
            <w:pPr>
              <w:pStyle w:val="Table"/>
            </w:pPr>
            <w:r>
              <w:t xml:space="preserve">The ACS will perform a check before it enables its self on the system bus. </w:t>
            </w:r>
          </w:p>
        </w:tc>
        <w:tc>
          <w:tcPr>
            <w:tcW w:w="1842" w:type="dxa"/>
          </w:tcPr>
          <w:p w:rsidR="008336D0" w:rsidRDefault="008336D0" w:rsidP="0027141C">
            <w:pPr>
              <w:pStyle w:val="Table"/>
              <w:jc w:val="center"/>
            </w:pPr>
            <w:r>
              <w:t>SB2</w:t>
            </w:r>
          </w:p>
        </w:tc>
        <w:tc>
          <w:tcPr>
            <w:tcW w:w="1423" w:type="dxa"/>
          </w:tcPr>
          <w:p w:rsidR="008336D0" w:rsidRDefault="008336D0" w:rsidP="0027141C">
            <w:pPr>
              <w:pStyle w:val="Table"/>
              <w:jc w:val="center"/>
            </w:pPr>
            <w:r>
              <w:t xml:space="preserve">Design </w:t>
            </w:r>
          </w:p>
          <w:p w:rsidR="008336D0" w:rsidRDefault="008336D0" w:rsidP="0027141C">
            <w:pPr>
              <w:pStyle w:val="Table"/>
              <w:jc w:val="center"/>
            </w:pPr>
            <w:r>
              <w:t>Test</w:t>
            </w:r>
          </w:p>
        </w:tc>
      </w:tr>
      <w:tr w:rsidR="008336D0" w:rsidTr="00CD4696">
        <w:trPr>
          <w:cantSplit/>
        </w:trPr>
        <w:tc>
          <w:tcPr>
            <w:tcW w:w="869" w:type="dxa"/>
          </w:tcPr>
          <w:p w:rsidR="008336D0" w:rsidRDefault="008336D0" w:rsidP="008336D0">
            <w:pPr>
              <w:pStyle w:val="Table"/>
            </w:pPr>
            <w:r>
              <w:t>AD6</w:t>
            </w:r>
          </w:p>
        </w:tc>
        <w:tc>
          <w:tcPr>
            <w:tcW w:w="4815" w:type="dxa"/>
          </w:tcPr>
          <w:p w:rsidR="008336D0" w:rsidRDefault="008336D0" w:rsidP="0027141C">
            <w:pPr>
              <w:pStyle w:val="Table"/>
            </w:pPr>
            <w:r>
              <w:t xml:space="preserve">The ACS shall only utilize only the top surface of the board </w:t>
            </w:r>
          </w:p>
        </w:tc>
        <w:tc>
          <w:tcPr>
            <w:tcW w:w="1842" w:type="dxa"/>
          </w:tcPr>
          <w:p w:rsidR="008336D0" w:rsidRDefault="008336D0" w:rsidP="0027141C">
            <w:pPr>
              <w:pStyle w:val="Table"/>
              <w:jc w:val="center"/>
            </w:pPr>
            <w:r>
              <w:t>E4</w:t>
            </w:r>
          </w:p>
        </w:tc>
        <w:tc>
          <w:tcPr>
            <w:tcW w:w="1423" w:type="dxa"/>
          </w:tcPr>
          <w:p w:rsidR="008336D0" w:rsidRDefault="008336D0" w:rsidP="0027141C">
            <w:pPr>
              <w:pStyle w:val="Table"/>
              <w:jc w:val="center"/>
            </w:pPr>
            <w:r>
              <w:t xml:space="preserve">Design </w:t>
            </w:r>
          </w:p>
        </w:tc>
      </w:tr>
      <w:tr w:rsidR="008336D0" w:rsidTr="00CD4696">
        <w:trPr>
          <w:cantSplit/>
        </w:trPr>
        <w:tc>
          <w:tcPr>
            <w:tcW w:w="869" w:type="dxa"/>
          </w:tcPr>
          <w:p w:rsidR="008336D0" w:rsidRDefault="008336D0" w:rsidP="00CD4696">
            <w:pPr>
              <w:pStyle w:val="Table"/>
            </w:pPr>
            <w:r>
              <w:t>AC1</w:t>
            </w:r>
          </w:p>
        </w:tc>
        <w:tc>
          <w:tcPr>
            <w:tcW w:w="4815" w:type="dxa"/>
          </w:tcPr>
          <w:p w:rsidR="008336D0" w:rsidRPr="00B0106D" w:rsidRDefault="008336D0" w:rsidP="00CD4696">
            <w:pPr>
              <w:pStyle w:val="Table"/>
            </w:pPr>
            <w:r>
              <w:t>The ACS</w:t>
            </w:r>
            <w:r w:rsidRPr="00B0106D">
              <w:t xml:space="preserve"> </w:t>
            </w:r>
            <w:r>
              <w:t>shall</w:t>
            </w:r>
            <w:r w:rsidRPr="00B0106D">
              <w:t xml:space="preserve"> control its attitude using magnetic torque rods</w:t>
            </w:r>
            <w:r>
              <w:t>.</w:t>
            </w:r>
          </w:p>
        </w:tc>
        <w:tc>
          <w:tcPr>
            <w:tcW w:w="1842" w:type="dxa"/>
          </w:tcPr>
          <w:p w:rsidR="008336D0" w:rsidRDefault="008336D0" w:rsidP="00D74B38">
            <w:pPr>
              <w:pStyle w:val="Table"/>
              <w:jc w:val="center"/>
            </w:pPr>
            <w:r>
              <w:t>A2</w:t>
            </w:r>
          </w:p>
        </w:tc>
        <w:tc>
          <w:tcPr>
            <w:tcW w:w="1423" w:type="dxa"/>
          </w:tcPr>
          <w:p w:rsidR="008336D0" w:rsidRDefault="008336D0" w:rsidP="00D74B38">
            <w:pPr>
              <w:pStyle w:val="Table"/>
              <w:jc w:val="center"/>
            </w:pPr>
            <w:r>
              <w:t>Analysis</w:t>
            </w:r>
          </w:p>
        </w:tc>
      </w:tr>
      <w:tr w:rsidR="008336D0" w:rsidTr="00CD4696">
        <w:trPr>
          <w:cantSplit/>
        </w:trPr>
        <w:tc>
          <w:tcPr>
            <w:tcW w:w="869" w:type="dxa"/>
          </w:tcPr>
          <w:p w:rsidR="008336D0" w:rsidRDefault="008336D0" w:rsidP="00CD4696">
            <w:pPr>
              <w:pStyle w:val="Table"/>
            </w:pPr>
            <w:r>
              <w:t>AC2</w:t>
            </w:r>
          </w:p>
        </w:tc>
        <w:tc>
          <w:tcPr>
            <w:tcW w:w="4815" w:type="dxa"/>
          </w:tcPr>
          <w:p w:rsidR="008336D0" w:rsidRDefault="008336D0" w:rsidP="00CD4696">
            <w:pPr>
              <w:pStyle w:val="Table"/>
            </w:pPr>
            <w:r>
              <w:t>The ACS shall have provisions for a 3 reaction wheels.</w:t>
            </w:r>
            <w:r>
              <w:rPr>
                <w:rStyle w:val="FootnoteReference"/>
              </w:rPr>
              <w:t xml:space="preserve"> </w:t>
            </w:r>
            <w:bookmarkStart w:id="325" w:name="_Ref207727662"/>
            <w:r>
              <w:rPr>
                <w:rStyle w:val="FootnoteReference"/>
              </w:rPr>
              <w:footnoteReference w:id="5"/>
            </w:r>
            <w:bookmarkEnd w:id="325"/>
            <w:r>
              <w:t xml:space="preserve"> </w:t>
            </w:r>
          </w:p>
        </w:tc>
        <w:tc>
          <w:tcPr>
            <w:tcW w:w="1842" w:type="dxa"/>
          </w:tcPr>
          <w:p w:rsidR="008336D0" w:rsidRDefault="008336D0" w:rsidP="00D74B38">
            <w:pPr>
              <w:pStyle w:val="Table"/>
              <w:jc w:val="center"/>
            </w:pPr>
          </w:p>
        </w:tc>
        <w:tc>
          <w:tcPr>
            <w:tcW w:w="1423" w:type="dxa"/>
          </w:tcPr>
          <w:p w:rsidR="008336D0" w:rsidRDefault="008336D0" w:rsidP="00D74B38">
            <w:pPr>
              <w:pStyle w:val="Table"/>
              <w:jc w:val="center"/>
            </w:pPr>
            <w:r>
              <w:t>Design</w:t>
            </w:r>
          </w:p>
        </w:tc>
      </w:tr>
      <w:tr w:rsidR="008336D0" w:rsidTr="00CD4696">
        <w:trPr>
          <w:cantSplit/>
        </w:trPr>
        <w:tc>
          <w:tcPr>
            <w:tcW w:w="869" w:type="dxa"/>
          </w:tcPr>
          <w:p w:rsidR="008336D0" w:rsidRDefault="008336D0" w:rsidP="00CD4696">
            <w:pPr>
              <w:pStyle w:val="Table"/>
            </w:pPr>
            <w:r>
              <w:t>AC3</w:t>
            </w:r>
          </w:p>
        </w:tc>
        <w:tc>
          <w:tcPr>
            <w:tcW w:w="4815" w:type="dxa"/>
          </w:tcPr>
          <w:p w:rsidR="008336D0" w:rsidRPr="00B0106D" w:rsidRDefault="008336D0" w:rsidP="00CD4696">
            <w:pPr>
              <w:pStyle w:val="Table"/>
            </w:pPr>
            <w:r>
              <w:t>The ACS will be effective between 400-1000 km orbits</w:t>
            </w:r>
          </w:p>
        </w:tc>
        <w:tc>
          <w:tcPr>
            <w:tcW w:w="1842" w:type="dxa"/>
          </w:tcPr>
          <w:p w:rsidR="008336D0" w:rsidRDefault="008336D0" w:rsidP="00D74B38">
            <w:pPr>
              <w:pStyle w:val="Table"/>
              <w:jc w:val="center"/>
            </w:pPr>
            <w:r>
              <w:t>O2</w:t>
            </w:r>
          </w:p>
        </w:tc>
        <w:tc>
          <w:tcPr>
            <w:tcW w:w="1423" w:type="dxa"/>
          </w:tcPr>
          <w:p w:rsidR="008336D0" w:rsidRDefault="008336D0" w:rsidP="00D74B38">
            <w:pPr>
              <w:pStyle w:val="Table"/>
              <w:jc w:val="center"/>
            </w:pPr>
            <w:r>
              <w:t>Analyze</w:t>
            </w:r>
          </w:p>
        </w:tc>
      </w:tr>
      <w:tr w:rsidR="008336D0" w:rsidTr="00CD4696">
        <w:trPr>
          <w:cantSplit/>
        </w:trPr>
        <w:tc>
          <w:tcPr>
            <w:tcW w:w="869" w:type="dxa"/>
          </w:tcPr>
          <w:p w:rsidR="008336D0" w:rsidRDefault="008336D0" w:rsidP="00CD4696">
            <w:pPr>
              <w:pStyle w:val="Table"/>
            </w:pPr>
            <w:r>
              <w:t>AC4</w:t>
            </w:r>
          </w:p>
        </w:tc>
        <w:tc>
          <w:tcPr>
            <w:tcW w:w="4815" w:type="dxa"/>
          </w:tcPr>
          <w:p w:rsidR="008336D0" w:rsidRDefault="008336D0" w:rsidP="00CD4696">
            <w:pPr>
              <w:pStyle w:val="Table"/>
            </w:pPr>
            <w:r>
              <w:t>The ACS shall have modes that automatically de-tumble the spacecraft</w:t>
            </w:r>
          </w:p>
        </w:tc>
        <w:tc>
          <w:tcPr>
            <w:tcW w:w="1842" w:type="dxa"/>
          </w:tcPr>
          <w:p w:rsidR="008336D0" w:rsidRDefault="008336D0" w:rsidP="00D74B38">
            <w:pPr>
              <w:pStyle w:val="Table"/>
              <w:jc w:val="center"/>
            </w:pPr>
            <w:r>
              <w:t>O1,O2,O10</w:t>
            </w:r>
          </w:p>
        </w:tc>
        <w:tc>
          <w:tcPr>
            <w:tcW w:w="1423" w:type="dxa"/>
          </w:tcPr>
          <w:p w:rsidR="008336D0" w:rsidRDefault="008336D0" w:rsidP="00D74B38">
            <w:pPr>
              <w:pStyle w:val="Table"/>
              <w:jc w:val="center"/>
            </w:pPr>
            <w:r>
              <w:t>Design</w:t>
            </w:r>
          </w:p>
          <w:p w:rsidR="008336D0" w:rsidRDefault="008336D0" w:rsidP="00D74B38">
            <w:pPr>
              <w:pStyle w:val="Table"/>
              <w:jc w:val="center"/>
            </w:pPr>
            <w:r>
              <w:t>Analyze</w:t>
            </w:r>
          </w:p>
        </w:tc>
      </w:tr>
      <w:tr w:rsidR="008336D0" w:rsidTr="00CD4696">
        <w:trPr>
          <w:cantSplit/>
        </w:trPr>
        <w:tc>
          <w:tcPr>
            <w:tcW w:w="869" w:type="dxa"/>
          </w:tcPr>
          <w:p w:rsidR="008336D0" w:rsidRDefault="008336D0" w:rsidP="00CD4696">
            <w:pPr>
              <w:pStyle w:val="Table"/>
            </w:pPr>
            <w:r>
              <w:t>AC5</w:t>
            </w:r>
          </w:p>
        </w:tc>
        <w:tc>
          <w:tcPr>
            <w:tcW w:w="4815" w:type="dxa"/>
          </w:tcPr>
          <w:p w:rsidR="008336D0" w:rsidRDefault="008336D0" w:rsidP="004B28E2">
            <w:pPr>
              <w:pStyle w:val="Table"/>
            </w:pPr>
            <w:r>
              <w:t>The ACS will allow for the use of different control algorithims</w:t>
            </w:r>
            <w:fldSimple w:instr=" NOTEREF _Ref207727662 \h  \* MERGEFORMAT ">
              <w:r w:rsidR="00D46473" w:rsidRPr="00D46473">
                <w:rPr>
                  <w:vertAlign w:val="superscript"/>
                </w:rPr>
                <w:t>2</w:t>
              </w:r>
            </w:fldSimple>
          </w:p>
        </w:tc>
        <w:tc>
          <w:tcPr>
            <w:tcW w:w="1842" w:type="dxa"/>
          </w:tcPr>
          <w:p w:rsidR="008336D0" w:rsidRDefault="008336D0" w:rsidP="00D74B38">
            <w:pPr>
              <w:pStyle w:val="Table"/>
              <w:jc w:val="center"/>
            </w:pPr>
          </w:p>
        </w:tc>
        <w:tc>
          <w:tcPr>
            <w:tcW w:w="1423" w:type="dxa"/>
          </w:tcPr>
          <w:p w:rsidR="008336D0" w:rsidRDefault="008336D0" w:rsidP="00D74B38">
            <w:pPr>
              <w:pStyle w:val="Table"/>
              <w:jc w:val="center"/>
            </w:pPr>
          </w:p>
        </w:tc>
      </w:tr>
      <w:tr w:rsidR="008336D0" w:rsidTr="00CD4696">
        <w:trPr>
          <w:cantSplit/>
        </w:trPr>
        <w:tc>
          <w:tcPr>
            <w:tcW w:w="869" w:type="dxa"/>
          </w:tcPr>
          <w:p w:rsidR="008336D0" w:rsidRDefault="008336D0" w:rsidP="00CD4696">
            <w:pPr>
              <w:pStyle w:val="Table"/>
            </w:pPr>
            <w:r>
              <w:t>AC6</w:t>
            </w:r>
          </w:p>
        </w:tc>
        <w:tc>
          <w:tcPr>
            <w:tcW w:w="4815" w:type="dxa"/>
          </w:tcPr>
          <w:p w:rsidR="008336D0" w:rsidRDefault="008336D0" w:rsidP="00CD4696">
            <w:pPr>
              <w:pStyle w:val="Table"/>
            </w:pPr>
            <w:r>
              <w:t xml:space="preserve">The ACS will perform a check before it enables its self on the system bus. </w:t>
            </w:r>
          </w:p>
        </w:tc>
        <w:tc>
          <w:tcPr>
            <w:tcW w:w="1842" w:type="dxa"/>
          </w:tcPr>
          <w:p w:rsidR="008336D0" w:rsidRDefault="008336D0" w:rsidP="00D74B38">
            <w:pPr>
              <w:pStyle w:val="Table"/>
              <w:jc w:val="center"/>
            </w:pPr>
            <w:r>
              <w:t>SB2</w:t>
            </w:r>
          </w:p>
        </w:tc>
        <w:tc>
          <w:tcPr>
            <w:tcW w:w="1423" w:type="dxa"/>
          </w:tcPr>
          <w:p w:rsidR="008336D0" w:rsidRDefault="008336D0" w:rsidP="00D74B38">
            <w:pPr>
              <w:pStyle w:val="Table"/>
              <w:jc w:val="center"/>
            </w:pPr>
            <w:r>
              <w:t xml:space="preserve">Design </w:t>
            </w:r>
          </w:p>
          <w:p w:rsidR="008336D0" w:rsidRDefault="008336D0" w:rsidP="00D74B38">
            <w:pPr>
              <w:pStyle w:val="Table"/>
              <w:jc w:val="center"/>
            </w:pPr>
            <w:r>
              <w:t>Test</w:t>
            </w:r>
          </w:p>
        </w:tc>
      </w:tr>
      <w:tr w:rsidR="008336D0" w:rsidTr="00CD4696">
        <w:trPr>
          <w:cantSplit/>
        </w:trPr>
        <w:tc>
          <w:tcPr>
            <w:tcW w:w="869" w:type="dxa"/>
          </w:tcPr>
          <w:p w:rsidR="008336D0" w:rsidRDefault="008336D0" w:rsidP="00CD4696">
            <w:pPr>
              <w:pStyle w:val="Table"/>
            </w:pPr>
            <w:r>
              <w:t>AC7</w:t>
            </w:r>
          </w:p>
        </w:tc>
        <w:tc>
          <w:tcPr>
            <w:tcW w:w="4815" w:type="dxa"/>
          </w:tcPr>
          <w:p w:rsidR="008336D0" w:rsidRDefault="008336D0" w:rsidP="00CD4696">
            <w:pPr>
              <w:pStyle w:val="Table"/>
            </w:pPr>
            <w:r>
              <w:t xml:space="preserve">The ACS shall only utilize only the top surface of the board </w:t>
            </w:r>
          </w:p>
        </w:tc>
        <w:tc>
          <w:tcPr>
            <w:tcW w:w="1842" w:type="dxa"/>
          </w:tcPr>
          <w:p w:rsidR="008336D0" w:rsidRDefault="008336D0" w:rsidP="00D74B38">
            <w:pPr>
              <w:pStyle w:val="Table"/>
              <w:jc w:val="center"/>
            </w:pPr>
            <w:r>
              <w:t>E4</w:t>
            </w:r>
          </w:p>
        </w:tc>
        <w:tc>
          <w:tcPr>
            <w:tcW w:w="1423" w:type="dxa"/>
          </w:tcPr>
          <w:p w:rsidR="008336D0" w:rsidRDefault="008336D0" w:rsidP="00D74B38">
            <w:pPr>
              <w:pStyle w:val="Table"/>
              <w:jc w:val="center"/>
            </w:pPr>
            <w:r>
              <w:t xml:space="preserve">Design </w:t>
            </w:r>
          </w:p>
        </w:tc>
      </w:tr>
      <w:tr w:rsidR="008336D0" w:rsidTr="00CD4696">
        <w:trPr>
          <w:cantSplit/>
        </w:trPr>
        <w:tc>
          <w:tcPr>
            <w:tcW w:w="869" w:type="dxa"/>
          </w:tcPr>
          <w:p w:rsidR="008336D0" w:rsidRDefault="008336D0" w:rsidP="008336D0">
            <w:pPr>
              <w:pStyle w:val="Table"/>
            </w:pPr>
            <w:r>
              <w:t>AC8</w:t>
            </w:r>
          </w:p>
        </w:tc>
        <w:tc>
          <w:tcPr>
            <w:tcW w:w="4815" w:type="dxa"/>
          </w:tcPr>
          <w:p w:rsidR="008336D0" w:rsidRDefault="008336D0" w:rsidP="0027141C">
            <w:pPr>
              <w:pStyle w:val="Table"/>
            </w:pPr>
            <w:r>
              <w:t>The ADS will be functional between -40° and 85°C</w:t>
            </w:r>
          </w:p>
        </w:tc>
        <w:tc>
          <w:tcPr>
            <w:tcW w:w="1842" w:type="dxa"/>
          </w:tcPr>
          <w:p w:rsidR="008336D0" w:rsidRDefault="008336D0" w:rsidP="0027141C">
            <w:pPr>
              <w:pStyle w:val="Table"/>
              <w:jc w:val="center"/>
            </w:pPr>
            <w:r>
              <w:t>E2</w:t>
            </w:r>
          </w:p>
        </w:tc>
        <w:tc>
          <w:tcPr>
            <w:tcW w:w="1423" w:type="dxa"/>
          </w:tcPr>
          <w:p w:rsidR="008336D0" w:rsidRDefault="008336D0" w:rsidP="0027141C">
            <w:pPr>
              <w:pStyle w:val="Table"/>
              <w:jc w:val="center"/>
            </w:pPr>
            <w:r>
              <w:t xml:space="preserve">Design </w:t>
            </w:r>
          </w:p>
          <w:p w:rsidR="008336D0" w:rsidRDefault="008336D0" w:rsidP="0027141C">
            <w:pPr>
              <w:pStyle w:val="Table"/>
              <w:jc w:val="center"/>
            </w:pPr>
            <w:r>
              <w:t>Test</w:t>
            </w:r>
          </w:p>
        </w:tc>
      </w:tr>
    </w:tbl>
    <w:p w:rsidR="00CD4696" w:rsidRDefault="00CD4696" w:rsidP="00CD4696">
      <w:pPr>
        <w:pStyle w:val="Heading3"/>
      </w:pPr>
      <w:bookmarkStart w:id="326" w:name="_Toc207775105"/>
      <w:r>
        <w:lastRenderedPageBreak/>
        <w:t>C&amp;DH/Comm Subsystem</w:t>
      </w:r>
      <w:bookmarkEnd w:id="326"/>
    </w:p>
    <w:p w:rsidR="00CD4696" w:rsidRDefault="00CD4696" w:rsidP="00CD4696">
      <w:r>
        <w:t>The requirements for the C&amp;DH came from a literature review of existing CubeSats and the design life time and the system bus choices. Some of the communications requirements were outlined from the CubeSat design specifications, while others were derived from the initial proposal and its requirements.</w:t>
      </w:r>
      <w:r w:rsidR="004B28E2">
        <w:t xml:space="preserve"> </w:t>
      </w:r>
      <w:r w:rsidR="00C64352">
        <w:fldChar w:fldCharType="begin"/>
      </w:r>
      <w:r w:rsidR="004B28E2">
        <w:instrText xml:space="preserve"> REF _Ref207727710 \h </w:instrText>
      </w:r>
      <w:r w:rsidR="00C64352">
        <w:fldChar w:fldCharType="separate"/>
      </w:r>
      <w:r w:rsidR="00D46473">
        <w:t xml:space="preserve">Table </w:t>
      </w:r>
      <w:r w:rsidR="00D46473">
        <w:rPr>
          <w:noProof/>
        </w:rPr>
        <w:t>15</w:t>
      </w:r>
      <w:r w:rsidR="00C64352">
        <w:fldChar w:fldCharType="end"/>
      </w:r>
      <w:r w:rsidR="004B28E2">
        <w:t xml:space="preserve"> shows lists these requirements</w:t>
      </w:r>
    </w:p>
    <w:p w:rsidR="00CD4696" w:rsidRPr="006A1FE5" w:rsidRDefault="00CD4696" w:rsidP="00CD4696">
      <w:pPr>
        <w:pStyle w:val="Caption"/>
      </w:pPr>
      <w:bookmarkStart w:id="327" w:name="_Ref207727710"/>
      <w:bookmarkStart w:id="328" w:name="_Toc207775254"/>
      <w:r>
        <w:t xml:space="preserve">Table </w:t>
      </w:r>
      <w:fldSimple w:instr=" SEQ Table \* ARABIC ">
        <w:r w:rsidR="00D46473">
          <w:rPr>
            <w:noProof/>
          </w:rPr>
          <w:t>15</w:t>
        </w:r>
      </w:fldSimple>
      <w:bookmarkEnd w:id="327"/>
      <w:r w:rsidRPr="006A1FE5">
        <w:t xml:space="preserve">: </w:t>
      </w:r>
      <w:r w:rsidR="004B28E2">
        <w:t>C&amp;DH</w:t>
      </w:r>
      <w:r w:rsidRPr="006A1FE5">
        <w:t xml:space="preserve"> requirements</w:t>
      </w:r>
      <w:bookmarkEnd w:id="328"/>
    </w:p>
    <w:tbl>
      <w:tblPr>
        <w:tblStyle w:val="latexlike"/>
        <w:tblW w:w="8986" w:type="dxa"/>
        <w:tblLook w:val="01A0"/>
      </w:tblPr>
      <w:tblGrid>
        <w:gridCol w:w="906"/>
        <w:gridCol w:w="4820"/>
        <w:gridCol w:w="1842"/>
        <w:gridCol w:w="1418"/>
      </w:tblGrid>
      <w:tr w:rsidR="00CD4696" w:rsidTr="004B28E2">
        <w:trPr>
          <w:cnfStyle w:val="100000000000"/>
        </w:trPr>
        <w:tc>
          <w:tcPr>
            <w:tcW w:w="906" w:type="dxa"/>
          </w:tcPr>
          <w:p w:rsidR="00CD4696" w:rsidRDefault="00CD4696" w:rsidP="00CD4696">
            <w:pPr>
              <w:pStyle w:val="Table"/>
            </w:pPr>
            <w:r>
              <w:t>#</w:t>
            </w:r>
          </w:p>
        </w:tc>
        <w:tc>
          <w:tcPr>
            <w:tcW w:w="4820" w:type="dxa"/>
          </w:tcPr>
          <w:p w:rsidR="00CD4696" w:rsidRPr="00D74B38" w:rsidRDefault="00CD4696" w:rsidP="00D74B38">
            <w:pPr>
              <w:pStyle w:val="Table"/>
            </w:pPr>
            <w:r w:rsidRPr="00D74B38">
              <w:t>Requirement</w:t>
            </w:r>
          </w:p>
        </w:tc>
        <w:tc>
          <w:tcPr>
            <w:tcW w:w="1842" w:type="dxa"/>
          </w:tcPr>
          <w:p w:rsidR="00CD4696" w:rsidRDefault="00CD4696" w:rsidP="00D74B38">
            <w:pPr>
              <w:pStyle w:val="Table"/>
              <w:jc w:val="center"/>
            </w:pPr>
            <w:r>
              <w:t>Origin</w:t>
            </w:r>
          </w:p>
        </w:tc>
        <w:tc>
          <w:tcPr>
            <w:tcW w:w="1418" w:type="dxa"/>
          </w:tcPr>
          <w:p w:rsidR="00CD4696" w:rsidRDefault="00CD4696" w:rsidP="00D74B38">
            <w:pPr>
              <w:pStyle w:val="Table"/>
              <w:jc w:val="center"/>
            </w:pPr>
            <w:r>
              <w:t>Verification method</w:t>
            </w:r>
          </w:p>
        </w:tc>
      </w:tr>
      <w:tr w:rsidR="00CD4696" w:rsidTr="004B28E2">
        <w:trPr>
          <w:cantSplit/>
        </w:trPr>
        <w:tc>
          <w:tcPr>
            <w:tcW w:w="906" w:type="dxa"/>
          </w:tcPr>
          <w:p w:rsidR="00CD4696" w:rsidRDefault="00C74AC2" w:rsidP="00C74AC2">
            <w:pPr>
              <w:pStyle w:val="Table"/>
            </w:pPr>
            <w:r>
              <w:t>OBC1</w:t>
            </w:r>
          </w:p>
        </w:tc>
        <w:tc>
          <w:tcPr>
            <w:tcW w:w="4820" w:type="dxa"/>
          </w:tcPr>
          <w:p w:rsidR="00CD4696" w:rsidRPr="00D74B38" w:rsidRDefault="00CD4696" w:rsidP="00D74B38">
            <w:pPr>
              <w:pStyle w:val="Table"/>
            </w:pPr>
            <w:r w:rsidRPr="00D74B38">
              <w:t>The onboard computer shall be fault tolerant.</w:t>
            </w:r>
          </w:p>
        </w:tc>
        <w:tc>
          <w:tcPr>
            <w:tcW w:w="1842" w:type="dxa"/>
          </w:tcPr>
          <w:p w:rsidR="00CD4696" w:rsidRDefault="00CD4696" w:rsidP="00D74B38">
            <w:pPr>
              <w:pStyle w:val="Table"/>
              <w:jc w:val="center"/>
            </w:pPr>
            <w:r>
              <w:t>O8</w:t>
            </w:r>
          </w:p>
        </w:tc>
        <w:tc>
          <w:tcPr>
            <w:tcW w:w="1418" w:type="dxa"/>
          </w:tcPr>
          <w:p w:rsidR="008336D0" w:rsidRDefault="008336D0" w:rsidP="00D74B38">
            <w:pPr>
              <w:pStyle w:val="Table"/>
              <w:jc w:val="center"/>
            </w:pPr>
            <w:r>
              <w:t>Design</w:t>
            </w:r>
          </w:p>
          <w:p w:rsidR="00CD4696" w:rsidRDefault="00CD4696" w:rsidP="00D74B38">
            <w:pPr>
              <w:pStyle w:val="Table"/>
              <w:jc w:val="center"/>
            </w:pPr>
            <w:r>
              <w:t>Test</w:t>
            </w:r>
          </w:p>
        </w:tc>
      </w:tr>
      <w:tr w:rsidR="00CD4696" w:rsidTr="004B28E2">
        <w:trPr>
          <w:cantSplit/>
        </w:trPr>
        <w:tc>
          <w:tcPr>
            <w:tcW w:w="906" w:type="dxa"/>
          </w:tcPr>
          <w:p w:rsidR="00CD4696" w:rsidRDefault="00CD4696" w:rsidP="00CD4696">
            <w:pPr>
              <w:pStyle w:val="Table"/>
            </w:pPr>
            <w:r>
              <w:t>OBC2</w:t>
            </w:r>
          </w:p>
        </w:tc>
        <w:tc>
          <w:tcPr>
            <w:tcW w:w="4820" w:type="dxa"/>
          </w:tcPr>
          <w:p w:rsidR="00CD4696" w:rsidRPr="00D74B38" w:rsidRDefault="00CD4696" w:rsidP="00D74B38">
            <w:pPr>
              <w:pStyle w:val="Table"/>
            </w:pPr>
            <w:r w:rsidRPr="00D74B38">
              <w:t>The onboard computer shall be reprogrammable in orbit.</w:t>
            </w:r>
          </w:p>
        </w:tc>
        <w:tc>
          <w:tcPr>
            <w:tcW w:w="1842" w:type="dxa"/>
          </w:tcPr>
          <w:p w:rsidR="00CD4696" w:rsidRDefault="00CD4696" w:rsidP="00D74B38">
            <w:pPr>
              <w:pStyle w:val="Table"/>
              <w:jc w:val="center"/>
            </w:pPr>
            <w:r>
              <w:t>O8</w:t>
            </w:r>
            <w:r w:rsidR="00D74B38">
              <w:t>, O14, O11,O2</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D4696" w:rsidP="00CD4696">
            <w:pPr>
              <w:pStyle w:val="Table"/>
            </w:pPr>
            <w:r>
              <w:t>OBC3</w:t>
            </w:r>
          </w:p>
        </w:tc>
        <w:tc>
          <w:tcPr>
            <w:tcW w:w="4820" w:type="dxa"/>
          </w:tcPr>
          <w:p w:rsidR="00CD4696" w:rsidRPr="00D74B38" w:rsidRDefault="00CD4696" w:rsidP="00D74B38">
            <w:pPr>
              <w:pStyle w:val="Table"/>
            </w:pPr>
            <w:r w:rsidRPr="00D74B38">
              <w:t>The onboard computer shall be programmable in C.</w:t>
            </w:r>
          </w:p>
        </w:tc>
        <w:tc>
          <w:tcPr>
            <w:tcW w:w="1842" w:type="dxa"/>
          </w:tcPr>
          <w:p w:rsidR="00CD4696" w:rsidRDefault="00CD4696" w:rsidP="00D74B38">
            <w:pPr>
              <w:pStyle w:val="Table"/>
              <w:jc w:val="center"/>
            </w:pPr>
            <w:r>
              <w:t>O6</w:t>
            </w:r>
            <w:r w:rsidR="00D74B38">
              <w:t>,O14</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D4696">
            <w:pPr>
              <w:pStyle w:val="Table"/>
            </w:pPr>
            <w:r>
              <w:t>OBC4</w:t>
            </w:r>
          </w:p>
        </w:tc>
        <w:tc>
          <w:tcPr>
            <w:tcW w:w="4820" w:type="dxa"/>
          </w:tcPr>
          <w:p w:rsidR="00CD4696" w:rsidRPr="00D74B38" w:rsidRDefault="00CD4696" w:rsidP="00D74B38">
            <w:pPr>
              <w:pStyle w:val="Table"/>
            </w:pPr>
            <w:r w:rsidRPr="00D74B38">
              <w:t>The onboard computer shall be radiation tolerant for the mission life.</w:t>
            </w:r>
          </w:p>
        </w:tc>
        <w:tc>
          <w:tcPr>
            <w:tcW w:w="1842" w:type="dxa"/>
          </w:tcPr>
          <w:p w:rsidR="00CD4696" w:rsidRDefault="00CD4696" w:rsidP="00D74B38">
            <w:pPr>
              <w:pStyle w:val="Table"/>
              <w:jc w:val="center"/>
            </w:pPr>
            <w:r>
              <w:t>O8</w:t>
            </w:r>
          </w:p>
        </w:tc>
        <w:tc>
          <w:tcPr>
            <w:tcW w:w="1418" w:type="dxa"/>
          </w:tcPr>
          <w:p w:rsidR="00CD4696" w:rsidRDefault="00CD4696" w:rsidP="00D74B38">
            <w:pPr>
              <w:pStyle w:val="Table"/>
              <w:jc w:val="center"/>
            </w:pPr>
            <w:r>
              <w:t>Design</w:t>
            </w:r>
          </w:p>
          <w:p w:rsidR="00CD4696" w:rsidRDefault="00CD4696" w:rsidP="00D74B38">
            <w:pPr>
              <w:pStyle w:val="Table"/>
              <w:jc w:val="center"/>
            </w:pPr>
            <w:r>
              <w:t>Test</w:t>
            </w:r>
          </w:p>
        </w:tc>
      </w:tr>
      <w:tr w:rsidR="00CD4696" w:rsidTr="004B28E2">
        <w:trPr>
          <w:cantSplit/>
        </w:trPr>
        <w:tc>
          <w:tcPr>
            <w:tcW w:w="906" w:type="dxa"/>
          </w:tcPr>
          <w:p w:rsidR="00CD4696" w:rsidRDefault="00C74AC2" w:rsidP="00CD4696">
            <w:pPr>
              <w:pStyle w:val="Table"/>
            </w:pPr>
            <w:r>
              <w:t>OBC5</w:t>
            </w:r>
          </w:p>
        </w:tc>
        <w:tc>
          <w:tcPr>
            <w:tcW w:w="4820" w:type="dxa"/>
          </w:tcPr>
          <w:p w:rsidR="00CD4696" w:rsidRPr="00D74B38" w:rsidRDefault="00CD4696" w:rsidP="00D74B38">
            <w:pPr>
              <w:pStyle w:val="Table"/>
            </w:pPr>
            <w:r w:rsidRPr="00D74B38">
              <w:t>The onboard computer will be supervised by a watchdog or another more reliable but simpler microcontroller.</w:t>
            </w:r>
          </w:p>
        </w:tc>
        <w:tc>
          <w:tcPr>
            <w:tcW w:w="1842" w:type="dxa"/>
          </w:tcPr>
          <w:p w:rsidR="00CD4696" w:rsidRDefault="00CD4696" w:rsidP="00D74B38">
            <w:pPr>
              <w:pStyle w:val="Table"/>
              <w:jc w:val="center"/>
            </w:pPr>
            <w:r>
              <w:t>O8</w:t>
            </w:r>
          </w:p>
          <w:p w:rsidR="00CD4696" w:rsidRDefault="00CD4696" w:rsidP="00D74B38">
            <w:pPr>
              <w:pStyle w:val="Table"/>
              <w:jc w:val="center"/>
            </w:pPr>
            <w:r>
              <w:t>OBC1</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D4696">
            <w:pPr>
              <w:pStyle w:val="Table"/>
            </w:pPr>
            <w:r>
              <w:t>OBC6</w:t>
            </w:r>
          </w:p>
        </w:tc>
        <w:tc>
          <w:tcPr>
            <w:tcW w:w="4820" w:type="dxa"/>
          </w:tcPr>
          <w:p w:rsidR="00CD4696" w:rsidRPr="00D74B38" w:rsidRDefault="00CD4696" w:rsidP="00D74B38">
            <w:pPr>
              <w:pStyle w:val="Table"/>
            </w:pPr>
            <w:r w:rsidRPr="00D74B38">
              <w:t>The onboard computer Shall have a “fire code” reset option.</w:t>
            </w:r>
          </w:p>
        </w:tc>
        <w:tc>
          <w:tcPr>
            <w:tcW w:w="1842" w:type="dxa"/>
          </w:tcPr>
          <w:p w:rsidR="00CD4696" w:rsidRDefault="00CD4696" w:rsidP="00D74B38">
            <w:pPr>
              <w:pStyle w:val="Table"/>
              <w:jc w:val="center"/>
            </w:pPr>
            <w:r>
              <w:t>O8</w:t>
            </w:r>
          </w:p>
          <w:p w:rsidR="00CD4696" w:rsidRDefault="00CD4696" w:rsidP="00D74B38">
            <w:pPr>
              <w:pStyle w:val="Table"/>
              <w:jc w:val="center"/>
            </w:pPr>
            <w:r>
              <w:t>OBC1</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D4696">
            <w:pPr>
              <w:pStyle w:val="Table"/>
            </w:pPr>
            <w:r>
              <w:t>OBC7</w:t>
            </w:r>
          </w:p>
        </w:tc>
        <w:tc>
          <w:tcPr>
            <w:tcW w:w="4820" w:type="dxa"/>
          </w:tcPr>
          <w:p w:rsidR="00CD4696" w:rsidRPr="00D74B38" w:rsidRDefault="008336D0" w:rsidP="008336D0">
            <w:pPr>
              <w:pStyle w:val="Table"/>
            </w:pPr>
            <w:r>
              <w:t>The OBC shall</w:t>
            </w:r>
            <w:r w:rsidR="00CD4696" w:rsidRPr="00D74B38">
              <w:t xml:space="preserve"> be designed to monitor its system health and report failures and errors as the mission proceeds.</w:t>
            </w:r>
          </w:p>
        </w:tc>
        <w:tc>
          <w:tcPr>
            <w:tcW w:w="1842" w:type="dxa"/>
          </w:tcPr>
          <w:p w:rsidR="00CD4696" w:rsidRDefault="004B28E2" w:rsidP="00D74B38">
            <w:pPr>
              <w:pStyle w:val="Table"/>
              <w:jc w:val="center"/>
            </w:pPr>
            <w:r>
              <w:t>O9,O11</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74AC2">
            <w:pPr>
              <w:pStyle w:val="Table"/>
            </w:pPr>
            <w:r>
              <w:t>OBC8</w:t>
            </w:r>
          </w:p>
        </w:tc>
        <w:tc>
          <w:tcPr>
            <w:tcW w:w="4820" w:type="dxa"/>
          </w:tcPr>
          <w:p w:rsidR="00CD4696" w:rsidRPr="00D74B38" w:rsidRDefault="00CD4696" w:rsidP="00D74B38">
            <w:pPr>
              <w:pStyle w:val="Table"/>
            </w:pPr>
            <w:r w:rsidRPr="00D74B38">
              <w:t xml:space="preserve">The OBC shall intelligently decide if it is safe to perform a requested mission </w:t>
            </w:r>
            <w:r w:rsidR="004B28E2" w:rsidRPr="00D74B38">
              <w:t>task (i.e</w:t>
            </w:r>
            <w:r w:rsidRPr="00D74B38">
              <w:t xml:space="preserve">., check battery </w:t>
            </w:r>
            <w:r w:rsidR="004B28E2" w:rsidRPr="00D74B38">
              <w:t>levels;</w:t>
            </w:r>
            <w:r w:rsidRPr="00D74B38">
              <w:t xml:space="preserve"> ensure devices are deployed … etc.)</w:t>
            </w:r>
          </w:p>
        </w:tc>
        <w:tc>
          <w:tcPr>
            <w:tcW w:w="1842" w:type="dxa"/>
          </w:tcPr>
          <w:p w:rsidR="00CD4696" w:rsidRDefault="00CD4696" w:rsidP="00D74B38">
            <w:pPr>
              <w:pStyle w:val="Table"/>
              <w:jc w:val="center"/>
            </w:pPr>
            <w:r>
              <w:t>OBC1</w:t>
            </w:r>
          </w:p>
          <w:p w:rsidR="00CD4696" w:rsidRDefault="00CD4696" w:rsidP="00D74B38">
            <w:pPr>
              <w:pStyle w:val="Table"/>
              <w:jc w:val="center"/>
            </w:pPr>
            <w:r>
              <w:t>O8</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74AC2">
            <w:pPr>
              <w:pStyle w:val="Table"/>
            </w:pPr>
            <w:r>
              <w:t>OBC9</w:t>
            </w:r>
          </w:p>
        </w:tc>
        <w:tc>
          <w:tcPr>
            <w:tcW w:w="4820" w:type="dxa"/>
          </w:tcPr>
          <w:p w:rsidR="00CD4696" w:rsidRPr="00D74B38" w:rsidRDefault="00CD4696" w:rsidP="008336D0">
            <w:pPr>
              <w:pStyle w:val="Table"/>
            </w:pPr>
            <w:r w:rsidRPr="00D74B38">
              <w:t>All subsystems</w:t>
            </w:r>
            <w:r w:rsidR="008336D0">
              <w:t xml:space="preserve"> shall</w:t>
            </w:r>
            <w:r w:rsidRPr="00D74B38">
              <w:t xml:space="preserve"> interface with the OBC directly using a simple protocol</w:t>
            </w:r>
          </w:p>
        </w:tc>
        <w:tc>
          <w:tcPr>
            <w:tcW w:w="1842" w:type="dxa"/>
          </w:tcPr>
          <w:p w:rsidR="00CD4696" w:rsidRDefault="00D74B38" w:rsidP="00D74B38">
            <w:pPr>
              <w:pStyle w:val="Table"/>
              <w:jc w:val="center"/>
            </w:pPr>
            <w:r>
              <w:t xml:space="preserve">SB1, </w:t>
            </w:r>
            <w:r w:rsidR="00CD4696">
              <w:t>O1</w:t>
            </w:r>
            <w:r>
              <w:t>4</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D4696">
            <w:pPr>
              <w:pStyle w:val="Table"/>
            </w:pPr>
            <w:r>
              <w:t>OBC10</w:t>
            </w:r>
          </w:p>
        </w:tc>
        <w:tc>
          <w:tcPr>
            <w:tcW w:w="4820" w:type="dxa"/>
          </w:tcPr>
          <w:p w:rsidR="00CD4696" w:rsidRPr="00D74B38" w:rsidRDefault="00CD4696" w:rsidP="008336D0">
            <w:pPr>
              <w:pStyle w:val="Table"/>
            </w:pPr>
            <w:r w:rsidRPr="00D74B38">
              <w:t xml:space="preserve">The radio </w:t>
            </w:r>
            <w:r w:rsidR="008336D0">
              <w:t>shall</w:t>
            </w:r>
            <w:r w:rsidRPr="00D74B38">
              <w:t xml:space="preserve"> be capable of transmitting the payload’s data back to Earth.</w:t>
            </w:r>
          </w:p>
        </w:tc>
        <w:tc>
          <w:tcPr>
            <w:tcW w:w="1842" w:type="dxa"/>
          </w:tcPr>
          <w:p w:rsidR="00CD4696" w:rsidRDefault="004B28E2" w:rsidP="00D74B38">
            <w:pPr>
              <w:pStyle w:val="Table"/>
              <w:jc w:val="center"/>
            </w:pPr>
            <w:r>
              <w:t>O9</w:t>
            </w:r>
          </w:p>
        </w:tc>
        <w:tc>
          <w:tcPr>
            <w:tcW w:w="1418" w:type="dxa"/>
          </w:tcPr>
          <w:p w:rsidR="00CD4696" w:rsidRDefault="00CD4696" w:rsidP="00D74B38">
            <w:pPr>
              <w:pStyle w:val="Table"/>
              <w:jc w:val="center"/>
            </w:pPr>
            <w:r>
              <w:t>Analysis</w:t>
            </w:r>
          </w:p>
        </w:tc>
      </w:tr>
      <w:tr w:rsidR="00CD4696" w:rsidTr="004B28E2">
        <w:trPr>
          <w:cantSplit/>
        </w:trPr>
        <w:tc>
          <w:tcPr>
            <w:tcW w:w="906" w:type="dxa"/>
          </w:tcPr>
          <w:p w:rsidR="00CD4696" w:rsidRDefault="00C74AC2" w:rsidP="00CD4696">
            <w:pPr>
              <w:pStyle w:val="Table"/>
            </w:pPr>
            <w:r>
              <w:t>OBC11</w:t>
            </w:r>
          </w:p>
        </w:tc>
        <w:tc>
          <w:tcPr>
            <w:tcW w:w="4820" w:type="dxa"/>
          </w:tcPr>
          <w:p w:rsidR="00CD4696" w:rsidRPr="00D74B38" w:rsidRDefault="00CD4696" w:rsidP="00D74B38">
            <w:pPr>
              <w:pStyle w:val="Table"/>
            </w:pPr>
            <w:r w:rsidRPr="00D74B38">
              <w:t>The radio shall be designed to have the capability to be turned off by remote command.</w:t>
            </w:r>
          </w:p>
          <w:p w:rsidR="00CD4696" w:rsidRPr="00D74B38" w:rsidRDefault="00CD4696" w:rsidP="00D74B38">
            <w:pPr>
              <w:pStyle w:val="Table"/>
            </w:pPr>
          </w:p>
        </w:tc>
        <w:tc>
          <w:tcPr>
            <w:tcW w:w="1842" w:type="dxa"/>
          </w:tcPr>
          <w:p w:rsidR="00CD4696" w:rsidRDefault="004B28E2" w:rsidP="00D74B38">
            <w:pPr>
              <w:pStyle w:val="Table"/>
              <w:jc w:val="center"/>
            </w:pPr>
            <w:r>
              <w:t xml:space="preserve">O3, </w:t>
            </w:r>
            <w:r w:rsidR="00CD4696">
              <w:t>CubeSat specifications V9.0</w:t>
            </w:r>
          </w:p>
          <w:p w:rsidR="00CD4696" w:rsidRDefault="00CD4696" w:rsidP="00D74B38">
            <w:pPr>
              <w:pStyle w:val="Table"/>
              <w:jc w:val="center"/>
            </w:pPr>
            <w:r>
              <w:t>(as per FCC Rules)</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D4696">
            <w:pPr>
              <w:pStyle w:val="Table"/>
            </w:pPr>
            <w:r>
              <w:t>OBC12</w:t>
            </w:r>
          </w:p>
        </w:tc>
        <w:tc>
          <w:tcPr>
            <w:tcW w:w="4820" w:type="dxa"/>
          </w:tcPr>
          <w:p w:rsidR="00CD4696" w:rsidRPr="00D74B38" w:rsidRDefault="00CD4696" w:rsidP="00D74B38">
            <w:pPr>
              <w:pStyle w:val="Table"/>
            </w:pPr>
            <w:r w:rsidRPr="00D74B38">
              <w:t>The radio shall not transmit until 15 minutes after deployment.</w:t>
            </w:r>
          </w:p>
        </w:tc>
        <w:tc>
          <w:tcPr>
            <w:tcW w:w="1842" w:type="dxa"/>
          </w:tcPr>
          <w:p w:rsidR="00CD4696" w:rsidRDefault="004B28E2" w:rsidP="00D74B38">
            <w:pPr>
              <w:pStyle w:val="Table"/>
              <w:jc w:val="center"/>
            </w:pPr>
            <w:r>
              <w:t xml:space="preserve">O3, </w:t>
            </w:r>
            <w:r w:rsidR="00CD4696">
              <w:t>CubeSat specifications V9.0</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D4696">
            <w:pPr>
              <w:pStyle w:val="Table"/>
            </w:pPr>
            <w:r>
              <w:t>OBC13</w:t>
            </w:r>
          </w:p>
        </w:tc>
        <w:tc>
          <w:tcPr>
            <w:tcW w:w="4820" w:type="dxa"/>
          </w:tcPr>
          <w:p w:rsidR="00CD4696" w:rsidRPr="00D74B38" w:rsidRDefault="008336D0" w:rsidP="00D74B38">
            <w:pPr>
              <w:pStyle w:val="Table"/>
            </w:pPr>
            <w:r>
              <w:t>The radio shall</w:t>
            </w:r>
            <w:r w:rsidR="00CD4696" w:rsidRPr="00D74B38">
              <w:t xml:space="preserve"> transmit on its lowest power settings 15 minutes to 30 minutes after deployment.</w:t>
            </w:r>
          </w:p>
        </w:tc>
        <w:tc>
          <w:tcPr>
            <w:tcW w:w="1842" w:type="dxa"/>
          </w:tcPr>
          <w:p w:rsidR="00CD4696" w:rsidRDefault="004B28E2" w:rsidP="00D74B38">
            <w:pPr>
              <w:pStyle w:val="Table"/>
              <w:jc w:val="center"/>
            </w:pPr>
            <w:r>
              <w:t>O3,</w:t>
            </w:r>
            <w:r w:rsidR="00CD4696">
              <w:t>CubeSat specifications V9.0</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D4696">
            <w:pPr>
              <w:pStyle w:val="Table"/>
            </w:pPr>
            <w:r>
              <w:t>OBC14</w:t>
            </w:r>
          </w:p>
        </w:tc>
        <w:tc>
          <w:tcPr>
            <w:tcW w:w="4820" w:type="dxa"/>
          </w:tcPr>
          <w:p w:rsidR="00CD4696" w:rsidRPr="00D74B38" w:rsidRDefault="00CD4696" w:rsidP="008336D0">
            <w:pPr>
              <w:pStyle w:val="Table"/>
            </w:pPr>
            <w:r w:rsidRPr="00D74B38">
              <w:t xml:space="preserve">The radio </w:t>
            </w:r>
            <w:r w:rsidR="008336D0">
              <w:t xml:space="preserve">shall </w:t>
            </w:r>
            <w:r w:rsidRPr="00D74B38">
              <w:t>begin transmitting at its highest power setting 30 minutes after deployment.</w:t>
            </w:r>
          </w:p>
        </w:tc>
        <w:tc>
          <w:tcPr>
            <w:tcW w:w="1842" w:type="dxa"/>
          </w:tcPr>
          <w:p w:rsidR="00CD4696" w:rsidRDefault="004B28E2" w:rsidP="00D74B38">
            <w:pPr>
              <w:pStyle w:val="Table"/>
              <w:jc w:val="center"/>
            </w:pPr>
            <w:r>
              <w:t>O3,</w:t>
            </w:r>
            <w:r w:rsidR="00CD4696">
              <w:t>CubeSat specifications V9.0</w:t>
            </w:r>
          </w:p>
        </w:tc>
        <w:tc>
          <w:tcPr>
            <w:tcW w:w="1418" w:type="dxa"/>
          </w:tcPr>
          <w:p w:rsidR="00CD4696" w:rsidRDefault="00CD4696" w:rsidP="00D74B38">
            <w:pPr>
              <w:pStyle w:val="Table"/>
              <w:jc w:val="center"/>
            </w:pPr>
            <w:r>
              <w:t>Design</w:t>
            </w:r>
          </w:p>
        </w:tc>
      </w:tr>
      <w:tr w:rsidR="00CD4696" w:rsidTr="004B28E2">
        <w:trPr>
          <w:cantSplit/>
        </w:trPr>
        <w:tc>
          <w:tcPr>
            <w:tcW w:w="906" w:type="dxa"/>
          </w:tcPr>
          <w:p w:rsidR="00CD4696" w:rsidRDefault="00C74AC2" w:rsidP="00CD4696">
            <w:pPr>
              <w:pStyle w:val="Table"/>
            </w:pPr>
            <w:r>
              <w:t>OBC15</w:t>
            </w:r>
          </w:p>
        </w:tc>
        <w:tc>
          <w:tcPr>
            <w:tcW w:w="4820" w:type="dxa"/>
          </w:tcPr>
          <w:p w:rsidR="00CD4696" w:rsidRPr="00D74B38" w:rsidRDefault="00CD4696" w:rsidP="00D74B38">
            <w:pPr>
              <w:pStyle w:val="Table"/>
            </w:pPr>
            <w:r w:rsidRPr="00D74B38">
              <w:t>There shall be a “fire code” reset signal that the communications system will forward to reset the OBC.</w:t>
            </w:r>
          </w:p>
        </w:tc>
        <w:tc>
          <w:tcPr>
            <w:tcW w:w="1842" w:type="dxa"/>
          </w:tcPr>
          <w:p w:rsidR="00CD4696" w:rsidRDefault="00CD4696" w:rsidP="00D74B38">
            <w:pPr>
              <w:pStyle w:val="Table"/>
              <w:jc w:val="center"/>
            </w:pPr>
            <w:r>
              <w:t>O8</w:t>
            </w:r>
          </w:p>
        </w:tc>
        <w:tc>
          <w:tcPr>
            <w:tcW w:w="1418" w:type="dxa"/>
          </w:tcPr>
          <w:p w:rsidR="00CD4696" w:rsidRDefault="00CD4696" w:rsidP="00D74B38">
            <w:pPr>
              <w:pStyle w:val="Table"/>
              <w:jc w:val="center"/>
            </w:pPr>
            <w:r>
              <w:t>Design</w:t>
            </w:r>
          </w:p>
          <w:p w:rsidR="008336D0" w:rsidRDefault="008336D0" w:rsidP="00D74B38">
            <w:pPr>
              <w:pStyle w:val="Table"/>
              <w:jc w:val="center"/>
            </w:pPr>
            <w:r>
              <w:t>Test</w:t>
            </w:r>
          </w:p>
        </w:tc>
      </w:tr>
      <w:tr w:rsidR="00CD4696" w:rsidTr="004B28E2">
        <w:trPr>
          <w:cantSplit/>
        </w:trPr>
        <w:tc>
          <w:tcPr>
            <w:tcW w:w="906" w:type="dxa"/>
          </w:tcPr>
          <w:p w:rsidR="00CD4696" w:rsidRDefault="00C74AC2" w:rsidP="00CD4696">
            <w:pPr>
              <w:pStyle w:val="Table"/>
            </w:pPr>
            <w:r>
              <w:t>OBC16</w:t>
            </w:r>
          </w:p>
        </w:tc>
        <w:tc>
          <w:tcPr>
            <w:tcW w:w="4820" w:type="dxa"/>
          </w:tcPr>
          <w:p w:rsidR="00CD4696" w:rsidRPr="00D74B38" w:rsidRDefault="00CD4696" w:rsidP="00D74B38">
            <w:pPr>
              <w:pStyle w:val="Table"/>
            </w:pPr>
            <w:r w:rsidRPr="00D74B38">
              <w:t>The system must operate on a 3.3V uninterruptible line for the processors.</w:t>
            </w:r>
          </w:p>
        </w:tc>
        <w:tc>
          <w:tcPr>
            <w:tcW w:w="1842" w:type="dxa"/>
          </w:tcPr>
          <w:p w:rsidR="00CD4696" w:rsidRDefault="004B28E2" w:rsidP="00D74B38">
            <w:pPr>
              <w:pStyle w:val="Table"/>
              <w:jc w:val="center"/>
            </w:pPr>
            <w:r>
              <w:t>P7</w:t>
            </w:r>
          </w:p>
        </w:tc>
        <w:tc>
          <w:tcPr>
            <w:tcW w:w="1418" w:type="dxa"/>
          </w:tcPr>
          <w:p w:rsidR="00CD4696" w:rsidRDefault="008336D0" w:rsidP="00D74B38">
            <w:pPr>
              <w:pStyle w:val="Table"/>
              <w:jc w:val="center"/>
            </w:pPr>
            <w:r>
              <w:t>Design</w:t>
            </w:r>
          </w:p>
        </w:tc>
      </w:tr>
      <w:tr w:rsidR="00CD4696" w:rsidTr="004B28E2">
        <w:trPr>
          <w:cantSplit/>
        </w:trPr>
        <w:tc>
          <w:tcPr>
            <w:tcW w:w="906" w:type="dxa"/>
          </w:tcPr>
          <w:p w:rsidR="00CD4696" w:rsidRDefault="00C74AC2" w:rsidP="00CD4696">
            <w:pPr>
              <w:pStyle w:val="Table"/>
            </w:pPr>
            <w:r>
              <w:t>OBC17</w:t>
            </w:r>
          </w:p>
        </w:tc>
        <w:tc>
          <w:tcPr>
            <w:tcW w:w="4820" w:type="dxa"/>
          </w:tcPr>
          <w:p w:rsidR="00CD4696" w:rsidRPr="00D74B38" w:rsidRDefault="00CD4696" w:rsidP="00D74B38">
            <w:pPr>
              <w:pStyle w:val="Table"/>
            </w:pPr>
            <w:r w:rsidRPr="00D74B38">
              <w:t>The system must operate on a 5 V uninterruptible line for the radio.</w:t>
            </w:r>
          </w:p>
        </w:tc>
        <w:tc>
          <w:tcPr>
            <w:tcW w:w="1842" w:type="dxa"/>
          </w:tcPr>
          <w:p w:rsidR="00CD4696" w:rsidRDefault="004B28E2" w:rsidP="00D74B38">
            <w:pPr>
              <w:pStyle w:val="Table"/>
              <w:jc w:val="center"/>
            </w:pPr>
            <w:r>
              <w:t>P8</w:t>
            </w:r>
          </w:p>
        </w:tc>
        <w:tc>
          <w:tcPr>
            <w:tcW w:w="1418" w:type="dxa"/>
          </w:tcPr>
          <w:p w:rsidR="00CD4696" w:rsidRDefault="008336D0" w:rsidP="00D74B38">
            <w:pPr>
              <w:pStyle w:val="Table"/>
              <w:jc w:val="center"/>
            </w:pPr>
            <w:r>
              <w:t>Design</w:t>
            </w:r>
          </w:p>
        </w:tc>
      </w:tr>
      <w:tr w:rsidR="00CD4696" w:rsidTr="004B28E2">
        <w:trPr>
          <w:cantSplit/>
        </w:trPr>
        <w:tc>
          <w:tcPr>
            <w:tcW w:w="906" w:type="dxa"/>
          </w:tcPr>
          <w:p w:rsidR="00CD4696" w:rsidRDefault="00C74AC2" w:rsidP="00CD4696">
            <w:pPr>
              <w:pStyle w:val="Table"/>
            </w:pPr>
            <w:r>
              <w:t>OBC18</w:t>
            </w:r>
          </w:p>
        </w:tc>
        <w:tc>
          <w:tcPr>
            <w:tcW w:w="4820" w:type="dxa"/>
          </w:tcPr>
          <w:p w:rsidR="00CD4696" w:rsidRPr="00D74B38" w:rsidRDefault="00CD4696" w:rsidP="00D74B38">
            <w:pPr>
              <w:pStyle w:val="Table"/>
            </w:pPr>
            <w:r w:rsidRPr="00D74B38">
              <w:t>The system will have two digital modems, one DTMF and one Bell 202.</w:t>
            </w:r>
          </w:p>
        </w:tc>
        <w:tc>
          <w:tcPr>
            <w:tcW w:w="1842" w:type="dxa"/>
          </w:tcPr>
          <w:p w:rsidR="00CD4696" w:rsidRDefault="004B28E2" w:rsidP="00D74B38">
            <w:pPr>
              <w:pStyle w:val="Table"/>
              <w:jc w:val="center"/>
            </w:pPr>
            <w:r>
              <w:t>O8, O9, O11</w:t>
            </w:r>
          </w:p>
        </w:tc>
        <w:tc>
          <w:tcPr>
            <w:tcW w:w="1418" w:type="dxa"/>
          </w:tcPr>
          <w:p w:rsidR="008336D0" w:rsidRDefault="008336D0" w:rsidP="008336D0">
            <w:pPr>
              <w:pStyle w:val="Table"/>
              <w:jc w:val="center"/>
            </w:pPr>
            <w:r>
              <w:t xml:space="preserve">Design </w:t>
            </w:r>
          </w:p>
        </w:tc>
      </w:tr>
      <w:tr w:rsidR="00CD4696" w:rsidTr="004B28E2">
        <w:trPr>
          <w:cantSplit/>
        </w:trPr>
        <w:tc>
          <w:tcPr>
            <w:tcW w:w="906" w:type="dxa"/>
          </w:tcPr>
          <w:p w:rsidR="00CD4696" w:rsidRDefault="00C74AC2" w:rsidP="00CD4696">
            <w:pPr>
              <w:pStyle w:val="Table"/>
            </w:pPr>
            <w:r>
              <w:lastRenderedPageBreak/>
              <w:t>OBC19</w:t>
            </w:r>
          </w:p>
        </w:tc>
        <w:tc>
          <w:tcPr>
            <w:tcW w:w="4820" w:type="dxa"/>
          </w:tcPr>
          <w:p w:rsidR="00CD4696" w:rsidRPr="00D74B38" w:rsidRDefault="00CD4696" w:rsidP="00D74B38">
            <w:pPr>
              <w:pStyle w:val="Table"/>
            </w:pPr>
            <w:r w:rsidRPr="00D74B38">
              <w:t>The system will have EEPROM space onboard for local storage.</w:t>
            </w:r>
          </w:p>
        </w:tc>
        <w:tc>
          <w:tcPr>
            <w:tcW w:w="1842" w:type="dxa"/>
          </w:tcPr>
          <w:p w:rsidR="00CD4696" w:rsidRDefault="004B28E2" w:rsidP="00D74B38">
            <w:pPr>
              <w:pStyle w:val="Table"/>
              <w:jc w:val="center"/>
            </w:pPr>
            <w:r>
              <w:t>O11</w:t>
            </w:r>
          </w:p>
        </w:tc>
        <w:tc>
          <w:tcPr>
            <w:tcW w:w="1418" w:type="dxa"/>
          </w:tcPr>
          <w:p w:rsidR="00CD4696" w:rsidRDefault="008336D0" w:rsidP="00D74B38">
            <w:pPr>
              <w:pStyle w:val="Table"/>
              <w:jc w:val="center"/>
            </w:pPr>
            <w:r>
              <w:t xml:space="preserve">Design </w:t>
            </w:r>
          </w:p>
        </w:tc>
      </w:tr>
      <w:tr w:rsidR="00CD4696" w:rsidTr="004B28E2">
        <w:trPr>
          <w:cantSplit/>
        </w:trPr>
        <w:tc>
          <w:tcPr>
            <w:tcW w:w="906" w:type="dxa"/>
          </w:tcPr>
          <w:p w:rsidR="00CD4696" w:rsidRDefault="00C74AC2" w:rsidP="00CD4696">
            <w:pPr>
              <w:pStyle w:val="Table"/>
            </w:pPr>
            <w:r>
              <w:t>OBC20</w:t>
            </w:r>
          </w:p>
        </w:tc>
        <w:tc>
          <w:tcPr>
            <w:tcW w:w="4820" w:type="dxa"/>
          </w:tcPr>
          <w:p w:rsidR="00CD4696" w:rsidRPr="00D74B38" w:rsidRDefault="00CD4696" w:rsidP="00D74B38">
            <w:pPr>
              <w:pStyle w:val="Table"/>
            </w:pPr>
            <w:r w:rsidRPr="00D74B38">
              <w:t>The system will monitor amateur radio via bell 202 modem chip</w:t>
            </w:r>
          </w:p>
        </w:tc>
        <w:tc>
          <w:tcPr>
            <w:tcW w:w="1842" w:type="dxa"/>
          </w:tcPr>
          <w:p w:rsidR="00CD4696" w:rsidRDefault="004B28E2" w:rsidP="00D74B38">
            <w:pPr>
              <w:pStyle w:val="Table"/>
              <w:jc w:val="center"/>
            </w:pPr>
            <w:r>
              <w:t>O9, O8</w:t>
            </w:r>
          </w:p>
        </w:tc>
        <w:tc>
          <w:tcPr>
            <w:tcW w:w="1418" w:type="dxa"/>
          </w:tcPr>
          <w:p w:rsidR="00CD4696" w:rsidRDefault="008336D0" w:rsidP="00D74B38">
            <w:pPr>
              <w:pStyle w:val="Table"/>
              <w:jc w:val="center"/>
            </w:pPr>
            <w:r>
              <w:t xml:space="preserve">Design </w:t>
            </w:r>
          </w:p>
          <w:p w:rsidR="008336D0" w:rsidRDefault="008336D0" w:rsidP="00D74B38">
            <w:pPr>
              <w:pStyle w:val="Table"/>
              <w:jc w:val="center"/>
            </w:pPr>
            <w:r>
              <w:t>Test</w:t>
            </w:r>
          </w:p>
        </w:tc>
      </w:tr>
      <w:tr w:rsidR="00CD4696" w:rsidTr="004B28E2">
        <w:trPr>
          <w:cantSplit/>
        </w:trPr>
        <w:tc>
          <w:tcPr>
            <w:tcW w:w="906" w:type="dxa"/>
          </w:tcPr>
          <w:p w:rsidR="00CD4696" w:rsidRDefault="00C74AC2" w:rsidP="00CD4696">
            <w:pPr>
              <w:pStyle w:val="Table"/>
            </w:pPr>
            <w:r>
              <w:t>OBC21</w:t>
            </w:r>
          </w:p>
        </w:tc>
        <w:tc>
          <w:tcPr>
            <w:tcW w:w="4820" w:type="dxa"/>
          </w:tcPr>
          <w:p w:rsidR="00CD4696" w:rsidRPr="00D74B38" w:rsidRDefault="00CD4696" w:rsidP="00D74B38">
            <w:pPr>
              <w:pStyle w:val="Table"/>
            </w:pPr>
            <w:r w:rsidRPr="00D74B38">
              <w:t>Both processors will enable the WDT timers and service them accordingly.</w:t>
            </w:r>
          </w:p>
        </w:tc>
        <w:tc>
          <w:tcPr>
            <w:tcW w:w="1842" w:type="dxa"/>
          </w:tcPr>
          <w:p w:rsidR="00CD4696" w:rsidRDefault="004B28E2" w:rsidP="00D74B38">
            <w:pPr>
              <w:pStyle w:val="Table"/>
              <w:jc w:val="center"/>
            </w:pPr>
            <w:r>
              <w:t>O8</w:t>
            </w:r>
          </w:p>
        </w:tc>
        <w:tc>
          <w:tcPr>
            <w:tcW w:w="1418" w:type="dxa"/>
          </w:tcPr>
          <w:p w:rsidR="00CD4696" w:rsidRDefault="008336D0" w:rsidP="00D74B38">
            <w:pPr>
              <w:pStyle w:val="Table"/>
              <w:jc w:val="center"/>
            </w:pPr>
            <w:r>
              <w:t xml:space="preserve">Design </w:t>
            </w:r>
          </w:p>
          <w:p w:rsidR="008336D0" w:rsidRDefault="008336D0" w:rsidP="00D74B38">
            <w:pPr>
              <w:pStyle w:val="Table"/>
              <w:jc w:val="center"/>
            </w:pPr>
            <w:r>
              <w:t>Test</w:t>
            </w:r>
          </w:p>
        </w:tc>
      </w:tr>
      <w:tr w:rsidR="00CD4696" w:rsidTr="004B28E2">
        <w:trPr>
          <w:cantSplit/>
        </w:trPr>
        <w:tc>
          <w:tcPr>
            <w:tcW w:w="906" w:type="dxa"/>
          </w:tcPr>
          <w:p w:rsidR="00CD4696" w:rsidRDefault="00C74AC2" w:rsidP="00C74AC2">
            <w:pPr>
              <w:pStyle w:val="Table"/>
            </w:pPr>
            <w:r>
              <w:t>OBC22</w:t>
            </w:r>
          </w:p>
        </w:tc>
        <w:tc>
          <w:tcPr>
            <w:tcW w:w="4820" w:type="dxa"/>
          </w:tcPr>
          <w:p w:rsidR="00CD4696" w:rsidRPr="00D74B38" w:rsidRDefault="00CD4696" w:rsidP="00D74B38">
            <w:pPr>
              <w:pStyle w:val="Table"/>
            </w:pPr>
            <w:r w:rsidRPr="00D74B38">
              <w:t>The systems backup processor will monitor a fire-code detector.</w:t>
            </w:r>
          </w:p>
        </w:tc>
        <w:tc>
          <w:tcPr>
            <w:tcW w:w="1842" w:type="dxa"/>
          </w:tcPr>
          <w:p w:rsidR="00CD4696" w:rsidRDefault="004B28E2" w:rsidP="00D74B38">
            <w:pPr>
              <w:pStyle w:val="Table"/>
              <w:jc w:val="center"/>
            </w:pPr>
            <w:r>
              <w:t>O8,O9</w:t>
            </w:r>
          </w:p>
        </w:tc>
        <w:tc>
          <w:tcPr>
            <w:tcW w:w="1418" w:type="dxa"/>
          </w:tcPr>
          <w:p w:rsidR="00CD4696" w:rsidRDefault="008336D0" w:rsidP="00D74B38">
            <w:pPr>
              <w:pStyle w:val="Table"/>
              <w:jc w:val="center"/>
            </w:pPr>
            <w:r>
              <w:t xml:space="preserve">Design </w:t>
            </w:r>
          </w:p>
          <w:p w:rsidR="008336D0" w:rsidRDefault="008336D0" w:rsidP="00D74B38">
            <w:pPr>
              <w:pStyle w:val="Table"/>
              <w:jc w:val="center"/>
            </w:pPr>
            <w:r>
              <w:t>Test</w:t>
            </w:r>
          </w:p>
        </w:tc>
      </w:tr>
      <w:tr w:rsidR="00CD4696" w:rsidTr="004B28E2">
        <w:trPr>
          <w:cantSplit/>
        </w:trPr>
        <w:tc>
          <w:tcPr>
            <w:tcW w:w="906" w:type="dxa"/>
          </w:tcPr>
          <w:p w:rsidR="00CD4696" w:rsidRDefault="00C74AC2" w:rsidP="00C74AC2">
            <w:pPr>
              <w:pStyle w:val="Table"/>
            </w:pPr>
            <w:r>
              <w:t>OBC23</w:t>
            </w:r>
          </w:p>
        </w:tc>
        <w:tc>
          <w:tcPr>
            <w:tcW w:w="4820" w:type="dxa"/>
          </w:tcPr>
          <w:p w:rsidR="00CD4696" w:rsidRPr="00D74B38" w:rsidRDefault="00CD4696" w:rsidP="00D74B38">
            <w:pPr>
              <w:pStyle w:val="Table"/>
            </w:pPr>
            <w:r w:rsidRPr="00D74B38">
              <w:t xml:space="preserve">The systems backup processor will reset the entire satellite should it detect aberrant </w:t>
            </w:r>
            <w:r w:rsidR="008336D0" w:rsidRPr="00D74B38">
              <w:t>behaviour</w:t>
            </w:r>
            <w:r w:rsidRPr="00D74B38">
              <w:t>.</w:t>
            </w:r>
          </w:p>
        </w:tc>
        <w:tc>
          <w:tcPr>
            <w:tcW w:w="1842" w:type="dxa"/>
          </w:tcPr>
          <w:p w:rsidR="00CD4696" w:rsidRDefault="004B28E2" w:rsidP="00D74B38">
            <w:pPr>
              <w:pStyle w:val="Table"/>
              <w:jc w:val="center"/>
            </w:pPr>
            <w:r>
              <w:t>O8</w:t>
            </w:r>
          </w:p>
        </w:tc>
        <w:tc>
          <w:tcPr>
            <w:tcW w:w="1418" w:type="dxa"/>
          </w:tcPr>
          <w:p w:rsidR="00CD4696" w:rsidRDefault="008336D0" w:rsidP="00D74B38">
            <w:pPr>
              <w:pStyle w:val="Table"/>
              <w:jc w:val="center"/>
            </w:pPr>
            <w:r>
              <w:t xml:space="preserve">Design </w:t>
            </w:r>
          </w:p>
          <w:p w:rsidR="008336D0" w:rsidRDefault="008336D0" w:rsidP="00D74B38">
            <w:pPr>
              <w:pStyle w:val="Table"/>
              <w:jc w:val="center"/>
            </w:pPr>
            <w:r>
              <w:t>Test</w:t>
            </w:r>
          </w:p>
        </w:tc>
      </w:tr>
      <w:tr w:rsidR="00CD4696" w:rsidTr="004B28E2">
        <w:trPr>
          <w:cantSplit/>
        </w:trPr>
        <w:tc>
          <w:tcPr>
            <w:tcW w:w="906" w:type="dxa"/>
          </w:tcPr>
          <w:p w:rsidR="00CD4696" w:rsidRDefault="00C74AC2" w:rsidP="00C74AC2">
            <w:pPr>
              <w:pStyle w:val="Table"/>
            </w:pPr>
            <w:r>
              <w:t>OBC24</w:t>
            </w:r>
          </w:p>
        </w:tc>
        <w:tc>
          <w:tcPr>
            <w:tcW w:w="4820" w:type="dxa"/>
          </w:tcPr>
          <w:p w:rsidR="00CD4696" w:rsidRPr="00D74B38" w:rsidRDefault="00CD4696" w:rsidP="00D74B38">
            <w:pPr>
              <w:pStyle w:val="Table"/>
            </w:pPr>
            <w:r w:rsidRPr="00D74B38">
              <w:t>The backup processor will be subject to a mandatory reset every 60s.</w:t>
            </w:r>
          </w:p>
        </w:tc>
        <w:tc>
          <w:tcPr>
            <w:tcW w:w="1842" w:type="dxa"/>
          </w:tcPr>
          <w:p w:rsidR="00CD4696" w:rsidRDefault="004B28E2" w:rsidP="00D74B38">
            <w:pPr>
              <w:pStyle w:val="Table"/>
              <w:jc w:val="center"/>
            </w:pPr>
            <w:r>
              <w:t>O8</w:t>
            </w:r>
          </w:p>
        </w:tc>
        <w:tc>
          <w:tcPr>
            <w:tcW w:w="1418" w:type="dxa"/>
          </w:tcPr>
          <w:p w:rsidR="00CD4696" w:rsidRDefault="008336D0" w:rsidP="00D74B38">
            <w:pPr>
              <w:pStyle w:val="Table"/>
              <w:jc w:val="center"/>
            </w:pPr>
            <w:r>
              <w:t>Design</w:t>
            </w:r>
          </w:p>
        </w:tc>
      </w:tr>
      <w:tr w:rsidR="004B28E2" w:rsidTr="004B28E2">
        <w:trPr>
          <w:cantSplit/>
          <w:trHeight w:val="377"/>
        </w:trPr>
        <w:tc>
          <w:tcPr>
            <w:tcW w:w="906" w:type="dxa"/>
          </w:tcPr>
          <w:p w:rsidR="004B28E2" w:rsidRDefault="00C74AC2" w:rsidP="00CD4696">
            <w:pPr>
              <w:pStyle w:val="Table"/>
            </w:pPr>
            <w:r>
              <w:t>OBC25</w:t>
            </w:r>
          </w:p>
        </w:tc>
        <w:tc>
          <w:tcPr>
            <w:tcW w:w="4820" w:type="dxa"/>
          </w:tcPr>
          <w:p w:rsidR="004B28E2" w:rsidRPr="00D74B38" w:rsidRDefault="004B28E2" w:rsidP="00D74B38">
            <w:pPr>
              <w:pStyle w:val="Table"/>
            </w:pPr>
            <w:r w:rsidRPr="00D74B38">
              <w:t>The system will be the only source of I²C bus pull-up resistors.</w:t>
            </w:r>
          </w:p>
        </w:tc>
        <w:tc>
          <w:tcPr>
            <w:tcW w:w="1842" w:type="dxa"/>
          </w:tcPr>
          <w:p w:rsidR="004B28E2" w:rsidRDefault="004B28E2" w:rsidP="004B28E2">
            <w:pPr>
              <w:pStyle w:val="Table"/>
              <w:jc w:val="center"/>
            </w:pPr>
            <w:r>
              <w:t>O8,  SB specifications</w:t>
            </w:r>
          </w:p>
        </w:tc>
        <w:tc>
          <w:tcPr>
            <w:tcW w:w="1418" w:type="dxa"/>
          </w:tcPr>
          <w:p w:rsidR="004B28E2" w:rsidRDefault="008336D0" w:rsidP="00D74B38">
            <w:pPr>
              <w:pStyle w:val="Table"/>
              <w:jc w:val="center"/>
            </w:pPr>
            <w:r>
              <w:t xml:space="preserve">Design </w:t>
            </w:r>
          </w:p>
        </w:tc>
      </w:tr>
      <w:tr w:rsidR="004B28E2" w:rsidTr="004B28E2">
        <w:trPr>
          <w:cantSplit/>
        </w:trPr>
        <w:tc>
          <w:tcPr>
            <w:tcW w:w="906" w:type="dxa"/>
          </w:tcPr>
          <w:p w:rsidR="004B28E2" w:rsidRDefault="00C74AC2" w:rsidP="00CD4696">
            <w:pPr>
              <w:pStyle w:val="Table"/>
            </w:pPr>
            <w:r>
              <w:t>OBC26</w:t>
            </w:r>
          </w:p>
        </w:tc>
        <w:tc>
          <w:tcPr>
            <w:tcW w:w="4820" w:type="dxa"/>
          </w:tcPr>
          <w:p w:rsidR="004B28E2" w:rsidRPr="00D74B38" w:rsidRDefault="004B28E2" w:rsidP="00D74B38">
            <w:pPr>
              <w:pStyle w:val="Table"/>
            </w:pPr>
            <w:r w:rsidRPr="00D74B38">
              <w:t>The system will be the only source of the MCLR (master reset) pull-up resistor.</w:t>
            </w:r>
          </w:p>
        </w:tc>
        <w:tc>
          <w:tcPr>
            <w:tcW w:w="1842" w:type="dxa"/>
          </w:tcPr>
          <w:p w:rsidR="004B28E2" w:rsidRDefault="004B28E2" w:rsidP="00D74B38">
            <w:pPr>
              <w:pStyle w:val="Table"/>
              <w:jc w:val="center"/>
            </w:pPr>
            <w:r>
              <w:t>O8</w:t>
            </w:r>
          </w:p>
        </w:tc>
        <w:tc>
          <w:tcPr>
            <w:tcW w:w="1418" w:type="dxa"/>
          </w:tcPr>
          <w:p w:rsidR="004B28E2" w:rsidRDefault="008336D0" w:rsidP="00D74B38">
            <w:pPr>
              <w:pStyle w:val="Table"/>
              <w:jc w:val="center"/>
            </w:pPr>
            <w:r>
              <w:t>Design</w:t>
            </w:r>
          </w:p>
        </w:tc>
      </w:tr>
      <w:tr w:rsidR="004B28E2" w:rsidTr="004B28E2">
        <w:trPr>
          <w:cantSplit/>
        </w:trPr>
        <w:tc>
          <w:tcPr>
            <w:tcW w:w="906" w:type="dxa"/>
          </w:tcPr>
          <w:p w:rsidR="004B28E2" w:rsidRDefault="00C74AC2" w:rsidP="00CD4696">
            <w:pPr>
              <w:pStyle w:val="Table"/>
            </w:pPr>
            <w:r>
              <w:t>OBC27</w:t>
            </w:r>
          </w:p>
        </w:tc>
        <w:tc>
          <w:tcPr>
            <w:tcW w:w="4820" w:type="dxa"/>
          </w:tcPr>
          <w:p w:rsidR="004B28E2" w:rsidRPr="00D74B38" w:rsidRDefault="004B28E2" w:rsidP="00D74B38">
            <w:pPr>
              <w:pStyle w:val="Table"/>
            </w:pPr>
            <w:r w:rsidRPr="00D74B38">
              <w:t>All mission data will be stored (mission, progress, payload data) in non-volatile memory at regular (short) intervals and only erased when confirmed archived by ground station.</w:t>
            </w:r>
          </w:p>
        </w:tc>
        <w:tc>
          <w:tcPr>
            <w:tcW w:w="1842" w:type="dxa"/>
          </w:tcPr>
          <w:p w:rsidR="004B28E2" w:rsidRDefault="004B28E2" w:rsidP="00D74B38">
            <w:pPr>
              <w:pStyle w:val="Table"/>
              <w:jc w:val="center"/>
            </w:pPr>
            <w:r>
              <w:t>O9, O11</w:t>
            </w:r>
          </w:p>
        </w:tc>
        <w:tc>
          <w:tcPr>
            <w:tcW w:w="1418" w:type="dxa"/>
          </w:tcPr>
          <w:p w:rsidR="004B28E2" w:rsidRDefault="008336D0" w:rsidP="00D74B38">
            <w:pPr>
              <w:pStyle w:val="Table"/>
              <w:jc w:val="center"/>
            </w:pPr>
            <w:r>
              <w:t xml:space="preserve">Design </w:t>
            </w:r>
          </w:p>
        </w:tc>
      </w:tr>
      <w:tr w:rsidR="004B28E2" w:rsidTr="004B28E2">
        <w:trPr>
          <w:cantSplit/>
        </w:trPr>
        <w:tc>
          <w:tcPr>
            <w:tcW w:w="906" w:type="dxa"/>
          </w:tcPr>
          <w:p w:rsidR="004B28E2" w:rsidRDefault="00C74AC2" w:rsidP="00CD4696">
            <w:pPr>
              <w:pStyle w:val="Table"/>
            </w:pPr>
            <w:r>
              <w:t>OBC28</w:t>
            </w:r>
          </w:p>
        </w:tc>
        <w:tc>
          <w:tcPr>
            <w:tcW w:w="4820" w:type="dxa"/>
          </w:tcPr>
          <w:p w:rsidR="004B28E2" w:rsidRPr="00D74B38" w:rsidRDefault="004B28E2" w:rsidP="00D74B38">
            <w:pPr>
              <w:pStyle w:val="Table"/>
            </w:pPr>
            <w:r w:rsidRPr="00D74B38">
              <w:t>All data packets communicated between processors will be verified by an embedded checksum.</w:t>
            </w:r>
          </w:p>
        </w:tc>
        <w:tc>
          <w:tcPr>
            <w:tcW w:w="1842" w:type="dxa"/>
          </w:tcPr>
          <w:p w:rsidR="004B28E2" w:rsidRDefault="004B28E2" w:rsidP="00D74B38">
            <w:pPr>
              <w:pStyle w:val="Table"/>
              <w:jc w:val="center"/>
            </w:pPr>
            <w:r>
              <w:t>SB specifications</w:t>
            </w:r>
          </w:p>
        </w:tc>
        <w:tc>
          <w:tcPr>
            <w:tcW w:w="1418" w:type="dxa"/>
          </w:tcPr>
          <w:p w:rsidR="008336D0" w:rsidRDefault="008336D0" w:rsidP="00D74B38">
            <w:pPr>
              <w:pStyle w:val="Table"/>
              <w:jc w:val="center"/>
            </w:pPr>
            <w:r>
              <w:t xml:space="preserve">Design </w:t>
            </w:r>
          </w:p>
          <w:p w:rsidR="004B28E2" w:rsidRDefault="008336D0" w:rsidP="00D74B38">
            <w:pPr>
              <w:pStyle w:val="Table"/>
              <w:jc w:val="center"/>
            </w:pPr>
            <w:r>
              <w:t>Test</w:t>
            </w:r>
          </w:p>
        </w:tc>
      </w:tr>
      <w:tr w:rsidR="00C74AC2" w:rsidTr="004B28E2">
        <w:trPr>
          <w:cantSplit/>
        </w:trPr>
        <w:tc>
          <w:tcPr>
            <w:tcW w:w="906" w:type="dxa"/>
          </w:tcPr>
          <w:p w:rsidR="00C74AC2" w:rsidRDefault="00C74AC2" w:rsidP="0027141C">
            <w:pPr>
              <w:pStyle w:val="Table"/>
            </w:pPr>
            <w:r>
              <w:t>OBC29</w:t>
            </w:r>
          </w:p>
        </w:tc>
        <w:tc>
          <w:tcPr>
            <w:tcW w:w="4820" w:type="dxa"/>
          </w:tcPr>
          <w:p w:rsidR="00C74AC2" w:rsidRDefault="00C74AC2" w:rsidP="0027141C">
            <w:pPr>
              <w:pStyle w:val="Table"/>
            </w:pPr>
            <w:r>
              <w:t xml:space="preserve">The Payload will perform a check before it enables its self on the system bus. </w:t>
            </w:r>
          </w:p>
        </w:tc>
        <w:tc>
          <w:tcPr>
            <w:tcW w:w="1842" w:type="dxa"/>
          </w:tcPr>
          <w:p w:rsidR="00C74AC2" w:rsidRDefault="00C74AC2" w:rsidP="0027141C">
            <w:pPr>
              <w:pStyle w:val="Table"/>
              <w:jc w:val="center"/>
            </w:pPr>
            <w:r>
              <w:t>SB2</w:t>
            </w:r>
          </w:p>
        </w:tc>
        <w:tc>
          <w:tcPr>
            <w:tcW w:w="1418" w:type="dxa"/>
          </w:tcPr>
          <w:p w:rsidR="00C74AC2" w:rsidRDefault="00C74AC2" w:rsidP="0027141C">
            <w:pPr>
              <w:pStyle w:val="Table"/>
              <w:jc w:val="center"/>
            </w:pPr>
            <w:r>
              <w:t xml:space="preserve">Design </w:t>
            </w:r>
          </w:p>
          <w:p w:rsidR="00C74AC2" w:rsidRDefault="00C74AC2" w:rsidP="0027141C">
            <w:pPr>
              <w:pStyle w:val="Table"/>
              <w:jc w:val="center"/>
            </w:pPr>
            <w:r>
              <w:t>Test</w:t>
            </w:r>
          </w:p>
        </w:tc>
      </w:tr>
      <w:tr w:rsidR="00C74AC2" w:rsidTr="004B28E2">
        <w:trPr>
          <w:cantSplit/>
        </w:trPr>
        <w:tc>
          <w:tcPr>
            <w:tcW w:w="906" w:type="dxa"/>
          </w:tcPr>
          <w:p w:rsidR="00C74AC2" w:rsidRDefault="00C74AC2" w:rsidP="0027141C">
            <w:pPr>
              <w:pStyle w:val="Table"/>
            </w:pPr>
            <w:r>
              <w:t>OBC30</w:t>
            </w:r>
          </w:p>
        </w:tc>
        <w:tc>
          <w:tcPr>
            <w:tcW w:w="4820" w:type="dxa"/>
          </w:tcPr>
          <w:p w:rsidR="00C74AC2" w:rsidRDefault="00C74AC2" w:rsidP="0027141C">
            <w:pPr>
              <w:pStyle w:val="Table"/>
            </w:pPr>
            <w:r>
              <w:t xml:space="preserve">The Payload shall only utilize only the top surface of the board </w:t>
            </w:r>
          </w:p>
        </w:tc>
        <w:tc>
          <w:tcPr>
            <w:tcW w:w="1842" w:type="dxa"/>
          </w:tcPr>
          <w:p w:rsidR="00C74AC2" w:rsidRDefault="00C74AC2" w:rsidP="0027141C">
            <w:pPr>
              <w:pStyle w:val="Table"/>
              <w:jc w:val="center"/>
            </w:pPr>
            <w:r>
              <w:t>E4</w:t>
            </w:r>
          </w:p>
        </w:tc>
        <w:tc>
          <w:tcPr>
            <w:tcW w:w="1418" w:type="dxa"/>
          </w:tcPr>
          <w:p w:rsidR="00C74AC2" w:rsidRDefault="00C74AC2" w:rsidP="0027141C">
            <w:pPr>
              <w:pStyle w:val="Table"/>
              <w:jc w:val="center"/>
            </w:pPr>
            <w:r>
              <w:t>Design Test</w:t>
            </w:r>
          </w:p>
        </w:tc>
      </w:tr>
      <w:tr w:rsidR="00C74AC2" w:rsidTr="004B28E2">
        <w:trPr>
          <w:cantSplit/>
        </w:trPr>
        <w:tc>
          <w:tcPr>
            <w:tcW w:w="906" w:type="dxa"/>
          </w:tcPr>
          <w:p w:rsidR="00C74AC2" w:rsidRDefault="00C74AC2" w:rsidP="0027141C">
            <w:pPr>
              <w:pStyle w:val="Table"/>
            </w:pPr>
            <w:r>
              <w:t>OBC31</w:t>
            </w:r>
          </w:p>
        </w:tc>
        <w:tc>
          <w:tcPr>
            <w:tcW w:w="4820" w:type="dxa"/>
          </w:tcPr>
          <w:p w:rsidR="00C74AC2" w:rsidRDefault="00C74AC2" w:rsidP="0027141C">
            <w:pPr>
              <w:pStyle w:val="Table"/>
            </w:pPr>
            <w:r>
              <w:t>The Payload  will be functional between -40° and 85°C</w:t>
            </w:r>
          </w:p>
        </w:tc>
        <w:tc>
          <w:tcPr>
            <w:tcW w:w="1842" w:type="dxa"/>
          </w:tcPr>
          <w:p w:rsidR="00C74AC2" w:rsidRDefault="00C74AC2" w:rsidP="0027141C">
            <w:pPr>
              <w:pStyle w:val="Table"/>
              <w:jc w:val="center"/>
            </w:pPr>
            <w:r>
              <w:t>E2</w:t>
            </w:r>
          </w:p>
        </w:tc>
        <w:tc>
          <w:tcPr>
            <w:tcW w:w="1418" w:type="dxa"/>
          </w:tcPr>
          <w:p w:rsidR="00C74AC2" w:rsidRDefault="00C74AC2" w:rsidP="0027141C">
            <w:pPr>
              <w:pStyle w:val="Table"/>
              <w:jc w:val="center"/>
            </w:pPr>
            <w:r>
              <w:t xml:space="preserve">Design </w:t>
            </w:r>
          </w:p>
          <w:p w:rsidR="00C74AC2" w:rsidRDefault="00C74AC2" w:rsidP="0027141C">
            <w:pPr>
              <w:pStyle w:val="Table"/>
              <w:jc w:val="center"/>
            </w:pPr>
            <w:r>
              <w:t>Test</w:t>
            </w:r>
          </w:p>
        </w:tc>
      </w:tr>
    </w:tbl>
    <w:p w:rsidR="00B83643" w:rsidRDefault="00B83643" w:rsidP="00B83643">
      <w:pPr>
        <w:pStyle w:val="Heading3"/>
      </w:pPr>
      <w:bookmarkStart w:id="329" w:name="_Toc207775106"/>
      <w:bookmarkStart w:id="330" w:name="_Toc156120240"/>
      <w:bookmarkStart w:id="331" w:name="_Toc161475795"/>
      <w:bookmarkStart w:id="332" w:name="_Toc194484281"/>
      <w:bookmarkStart w:id="333" w:name="_Toc194488710"/>
      <w:bookmarkStart w:id="334" w:name="_Toc200387067"/>
      <w:bookmarkStart w:id="335" w:name="_Toc200387765"/>
      <w:bookmarkStart w:id="336" w:name="_Toc200388036"/>
      <w:bookmarkStart w:id="337" w:name="_Toc204748241"/>
      <w:bookmarkStart w:id="338" w:name="_Toc200387077"/>
      <w:bookmarkStart w:id="339" w:name="_Toc200387775"/>
      <w:bookmarkStart w:id="340" w:name="_Toc200388046"/>
      <w:bookmarkStart w:id="341" w:name="_Toc194484283"/>
      <w:bookmarkStart w:id="342" w:name="_Toc194488712"/>
      <w:bookmarkEnd w:id="303"/>
      <w:bookmarkEnd w:id="304"/>
      <w:bookmarkEnd w:id="305"/>
      <w:r>
        <w:t>Payload</w:t>
      </w:r>
      <w:bookmarkEnd w:id="329"/>
      <w:r>
        <w:t xml:space="preserve"> </w:t>
      </w:r>
      <w:bookmarkEnd w:id="330"/>
      <w:bookmarkEnd w:id="331"/>
      <w:bookmarkEnd w:id="332"/>
      <w:bookmarkEnd w:id="333"/>
      <w:bookmarkEnd w:id="334"/>
      <w:bookmarkEnd w:id="335"/>
      <w:bookmarkEnd w:id="336"/>
      <w:bookmarkEnd w:id="337"/>
    </w:p>
    <w:p w:rsidR="00B83643" w:rsidRDefault="008336D0" w:rsidP="00B83643">
      <w:r>
        <w:t>The requirements for t</w:t>
      </w:r>
      <w:r w:rsidR="00B83643">
        <w:t>he payload came directly from the decisions made regarding the OBC and the initial proposal.</w:t>
      </w:r>
      <w:r>
        <w:t xml:space="preserve"> </w:t>
      </w:r>
    </w:p>
    <w:p w:rsidR="00B83643" w:rsidRPr="006A1FE5" w:rsidRDefault="00B83643" w:rsidP="00B83643">
      <w:pPr>
        <w:pStyle w:val="Caption"/>
      </w:pPr>
      <w:bookmarkStart w:id="343" w:name="_Toc207775255"/>
      <w:r>
        <w:t xml:space="preserve">Table </w:t>
      </w:r>
      <w:fldSimple w:instr=" SEQ Table \* ARABIC ">
        <w:r w:rsidR="00D46473">
          <w:rPr>
            <w:noProof/>
          </w:rPr>
          <w:t>16</w:t>
        </w:r>
      </w:fldSimple>
      <w:r w:rsidRPr="006A1FE5">
        <w:t xml:space="preserve">: </w:t>
      </w:r>
      <w:r>
        <w:t>Payload</w:t>
      </w:r>
      <w:r w:rsidRPr="006A1FE5">
        <w:t xml:space="preserve"> requirements</w:t>
      </w:r>
      <w:bookmarkEnd w:id="343"/>
    </w:p>
    <w:tbl>
      <w:tblPr>
        <w:tblStyle w:val="latexlike"/>
        <w:tblW w:w="8974" w:type="dxa"/>
        <w:tblLook w:val="01A0"/>
      </w:tblPr>
      <w:tblGrid>
        <w:gridCol w:w="876"/>
        <w:gridCol w:w="4820"/>
        <w:gridCol w:w="1842"/>
        <w:gridCol w:w="1436"/>
      </w:tblGrid>
      <w:tr w:rsidR="00B83643" w:rsidRPr="004845EE" w:rsidTr="00D74B38">
        <w:trPr>
          <w:cnfStyle w:val="100000000000"/>
        </w:trPr>
        <w:tc>
          <w:tcPr>
            <w:tcW w:w="876" w:type="dxa"/>
          </w:tcPr>
          <w:p w:rsidR="00B83643" w:rsidRPr="004845EE" w:rsidRDefault="00B83643" w:rsidP="004845EE">
            <w:pPr>
              <w:pStyle w:val="TD"/>
            </w:pPr>
            <w:r w:rsidRPr="004845EE">
              <w:t>#</w:t>
            </w:r>
          </w:p>
        </w:tc>
        <w:tc>
          <w:tcPr>
            <w:tcW w:w="4820" w:type="dxa"/>
          </w:tcPr>
          <w:p w:rsidR="00B83643" w:rsidRPr="004845EE" w:rsidRDefault="00B83643" w:rsidP="004845EE">
            <w:pPr>
              <w:pStyle w:val="TD"/>
            </w:pPr>
            <w:r w:rsidRPr="004845EE">
              <w:t>Requirement</w:t>
            </w:r>
          </w:p>
        </w:tc>
        <w:tc>
          <w:tcPr>
            <w:tcW w:w="1842" w:type="dxa"/>
          </w:tcPr>
          <w:p w:rsidR="00B83643" w:rsidRPr="004845EE" w:rsidRDefault="00B83643" w:rsidP="004845EE">
            <w:pPr>
              <w:pStyle w:val="TD"/>
            </w:pPr>
            <w:r w:rsidRPr="004845EE">
              <w:t>Origin</w:t>
            </w:r>
          </w:p>
        </w:tc>
        <w:tc>
          <w:tcPr>
            <w:tcW w:w="1436" w:type="dxa"/>
          </w:tcPr>
          <w:p w:rsidR="00B83643" w:rsidRPr="004845EE" w:rsidRDefault="00B83643" w:rsidP="004845EE">
            <w:pPr>
              <w:pStyle w:val="TD"/>
            </w:pPr>
            <w:r w:rsidRPr="004845EE">
              <w:t>Verification method</w:t>
            </w:r>
          </w:p>
        </w:tc>
      </w:tr>
      <w:tr w:rsidR="00B83643" w:rsidRPr="004845EE" w:rsidTr="00D74B38">
        <w:tc>
          <w:tcPr>
            <w:tcW w:w="876" w:type="dxa"/>
          </w:tcPr>
          <w:p w:rsidR="00B83643" w:rsidRPr="004845EE" w:rsidRDefault="00B83643" w:rsidP="004845EE">
            <w:pPr>
              <w:pStyle w:val="TD"/>
            </w:pPr>
            <w:r w:rsidRPr="004845EE">
              <w:t>PL1</w:t>
            </w:r>
          </w:p>
        </w:tc>
        <w:tc>
          <w:tcPr>
            <w:tcW w:w="4820" w:type="dxa"/>
          </w:tcPr>
          <w:p w:rsidR="00B83643" w:rsidRPr="004845EE" w:rsidRDefault="00B83643" w:rsidP="004845EE">
            <w:pPr>
              <w:pStyle w:val="TD"/>
            </w:pPr>
            <w:r w:rsidRPr="004845EE">
              <w:t>RyeSat shall take images of the Earth and moon.</w:t>
            </w:r>
          </w:p>
        </w:tc>
        <w:tc>
          <w:tcPr>
            <w:tcW w:w="1842" w:type="dxa"/>
          </w:tcPr>
          <w:p w:rsidR="00B83643" w:rsidRPr="004845EE" w:rsidRDefault="008336D0" w:rsidP="004845EE">
            <w:pPr>
              <w:pStyle w:val="TD"/>
            </w:pPr>
            <w:r w:rsidRPr="004845EE">
              <w:t>O2</w:t>
            </w:r>
          </w:p>
        </w:tc>
        <w:tc>
          <w:tcPr>
            <w:tcW w:w="1436" w:type="dxa"/>
          </w:tcPr>
          <w:p w:rsidR="00B83643" w:rsidRPr="004845EE" w:rsidRDefault="00B83643" w:rsidP="004845EE">
            <w:pPr>
              <w:pStyle w:val="TD"/>
            </w:pPr>
            <w:r w:rsidRPr="004845EE">
              <w:t>Design</w:t>
            </w:r>
          </w:p>
        </w:tc>
      </w:tr>
      <w:tr w:rsidR="00B83643" w:rsidRPr="004845EE" w:rsidTr="00D74B38">
        <w:tc>
          <w:tcPr>
            <w:tcW w:w="876" w:type="dxa"/>
          </w:tcPr>
          <w:p w:rsidR="00B83643" w:rsidRPr="004845EE" w:rsidRDefault="00B83643" w:rsidP="004845EE">
            <w:pPr>
              <w:pStyle w:val="TD"/>
            </w:pPr>
            <w:r w:rsidRPr="004845EE">
              <w:t>PL2</w:t>
            </w:r>
          </w:p>
        </w:tc>
        <w:tc>
          <w:tcPr>
            <w:tcW w:w="4820" w:type="dxa"/>
          </w:tcPr>
          <w:p w:rsidR="00B83643" w:rsidRPr="004845EE" w:rsidRDefault="00B83643" w:rsidP="004845EE">
            <w:pPr>
              <w:pStyle w:val="TD"/>
            </w:pPr>
            <w:r w:rsidRPr="004845EE">
              <w:t>The images shall have a resolution of 5-10 km per pixel when viewing the Earth.</w:t>
            </w:r>
          </w:p>
        </w:tc>
        <w:tc>
          <w:tcPr>
            <w:tcW w:w="1842" w:type="dxa"/>
          </w:tcPr>
          <w:p w:rsidR="00B83643" w:rsidRPr="004845EE" w:rsidRDefault="00B83643" w:rsidP="004845EE">
            <w:pPr>
              <w:pStyle w:val="TD"/>
            </w:pPr>
            <w:r w:rsidRPr="004845EE">
              <w:t>P1_1</w:t>
            </w:r>
          </w:p>
        </w:tc>
        <w:tc>
          <w:tcPr>
            <w:tcW w:w="1436" w:type="dxa"/>
          </w:tcPr>
          <w:p w:rsidR="00B83643" w:rsidRPr="004845EE" w:rsidRDefault="00B83643" w:rsidP="004845EE">
            <w:pPr>
              <w:pStyle w:val="TD"/>
            </w:pPr>
            <w:r w:rsidRPr="004845EE">
              <w:t>Analysis</w:t>
            </w:r>
          </w:p>
        </w:tc>
      </w:tr>
      <w:tr w:rsidR="00B83643" w:rsidRPr="004845EE" w:rsidTr="00D74B38">
        <w:tc>
          <w:tcPr>
            <w:tcW w:w="876" w:type="dxa"/>
          </w:tcPr>
          <w:p w:rsidR="00B83643" w:rsidRPr="004845EE" w:rsidRDefault="00B83643" w:rsidP="004845EE">
            <w:pPr>
              <w:pStyle w:val="TD"/>
            </w:pPr>
            <w:r w:rsidRPr="004845EE">
              <w:t>PL3</w:t>
            </w:r>
          </w:p>
        </w:tc>
        <w:tc>
          <w:tcPr>
            <w:tcW w:w="4820" w:type="dxa"/>
          </w:tcPr>
          <w:p w:rsidR="00B83643" w:rsidRPr="004845EE" w:rsidRDefault="00B83643" w:rsidP="004845EE">
            <w:pPr>
              <w:pStyle w:val="TD"/>
            </w:pPr>
            <w:r w:rsidRPr="004845EE">
              <w:t>The images shall have a resolution of 50-100 km per pixel when viewing the moon.</w:t>
            </w:r>
          </w:p>
        </w:tc>
        <w:tc>
          <w:tcPr>
            <w:tcW w:w="1842" w:type="dxa"/>
          </w:tcPr>
          <w:p w:rsidR="00B83643" w:rsidRPr="004845EE" w:rsidRDefault="00B83643" w:rsidP="004845EE">
            <w:pPr>
              <w:pStyle w:val="TD"/>
            </w:pPr>
            <w:r w:rsidRPr="004845EE">
              <w:t>P1_1</w:t>
            </w:r>
          </w:p>
        </w:tc>
        <w:tc>
          <w:tcPr>
            <w:tcW w:w="1436" w:type="dxa"/>
          </w:tcPr>
          <w:p w:rsidR="00B83643" w:rsidRPr="004845EE" w:rsidRDefault="00B83643" w:rsidP="004845EE">
            <w:pPr>
              <w:pStyle w:val="TD"/>
            </w:pPr>
            <w:r w:rsidRPr="004845EE">
              <w:t>Analysis</w:t>
            </w:r>
          </w:p>
        </w:tc>
      </w:tr>
      <w:tr w:rsidR="00B83643" w:rsidRPr="004845EE" w:rsidTr="00D74B38">
        <w:tc>
          <w:tcPr>
            <w:tcW w:w="876" w:type="dxa"/>
          </w:tcPr>
          <w:p w:rsidR="00B83643" w:rsidRPr="004845EE" w:rsidRDefault="00B83643" w:rsidP="004845EE">
            <w:pPr>
              <w:pStyle w:val="TD"/>
            </w:pPr>
            <w:r w:rsidRPr="004845EE">
              <w:t>PL4</w:t>
            </w:r>
          </w:p>
        </w:tc>
        <w:tc>
          <w:tcPr>
            <w:tcW w:w="4820" w:type="dxa"/>
          </w:tcPr>
          <w:p w:rsidR="00B83643" w:rsidRPr="004845EE" w:rsidRDefault="00B83643" w:rsidP="004845EE">
            <w:pPr>
              <w:pStyle w:val="TD"/>
            </w:pPr>
            <w:r w:rsidRPr="004845EE">
              <w:t>Payloads will utilize an I²C communication interface to the onboard computer.</w:t>
            </w:r>
          </w:p>
        </w:tc>
        <w:tc>
          <w:tcPr>
            <w:tcW w:w="1842" w:type="dxa"/>
          </w:tcPr>
          <w:p w:rsidR="00B83643" w:rsidRPr="004845EE" w:rsidRDefault="008336D0" w:rsidP="004845EE">
            <w:pPr>
              <w:pStyle w:val="TD"/>
            </w:pPr>
            <w:r w:rsidRPr="004845EE">
              <w:t>SB specifications</w:t>
            </w:r>
          </w:p>
        </w:tc>
        <w:tc>
          <w:tcPr>
            <w:tcW w:w="1436" w:type="dxa"/>
          </w:tcPr>
          <w:p w:rsidR="00B83643" w:rsidRPr="004845EE" w:rsidRDefault="00B83643" w:rsidP="004845EE">
            <w:pPr>
              <w:pStyle w:val="TD"/>
            </w:pPr>
            <w:r w:rsidRPr="004845EE">
              <w:t>Design</w:t>
            </w:r>
          </w:p>
        </w:tc>
      </w:tr>
      <w:tr w:rsidR="00B83643" w:rsidRPr="004845EE" w:rsidTr="00D74B38">
        <w:tc>
          <w:tcPr>
            <w:tcW w:w="876" w:type="dxa"/>
          </w:tcPr>
          <w:p w:rsidR="00B83643" w:rsidRPr="004845EE" w:rsidRDefault="00B83643" w:rsidP="004845EE">
            <w:pPr>
              <w:pStyle w:val="TD"/>
            </w:pPr>
            <w:r w:rsidRPr="004845EE">
              <w:t>PL5</w:t>
            </w:r>
          </w:p>
        </w:tc>
        <w:tc>
          <w:tcPr>
            <w:tcW w:w="4820" w:type="dxa"/>
          </w:tcPr>
          <w:p w:rsidR="00B83643" w:rsidRPr="004845EE" w:rsidRDefault="008336D0" w:rsidP="004845EE">
            <w:pPr>
              <w:pStyle w:val="TD"/>
            </w:pPr>
            <w:r w:rsidRPr="004845EE">
              <w:t>The Payload</w:t>
            </w:r>
            <w:r w:rsidR="00B83643" w:rsidRPr="004845EE">
              <w:t xml:space="preserve"> will perform </w:t>
            </w:r>
            <w:r w:rsidR="00D74B38" w:rsidRPr="004845EE">
              <w:t>a check</w:t>
            </w:r>
            <w:r w:rsidR="00B83643" w:rsidRPr="004845EE">
              <w:t xml:space="preserve"> before it enables its self on the system bus. </w:t>
            </w:r>
          </w:p>
        </w:tc>
        <w:tc>
          <w:tcPr>
            <w:tcW w:w="1842" w:type="dxa"/>
          </w:tcPr>
          <w:p w:rsidR="00B83643" w:rsidRPr="004845EE" w:rsidRDefault="00B83643" w:rsidP="004845EE">
            <w:pPr>
              <w:pStyle w:val="TD"/>
            </w:pPr>
            <w:r w:rsidRPr="004845EE">
              <w:t>SB2</w:t>
            </w:r>
          </w:p>
        </w:tc>
        <w:tc>
          <w:tcPr>
            <w:tcW w:w="1436" w:type="dxa"/>
          </w:tcPr>
          <w:p w:rsidR="00B83643" w:rsidRPr="004845EE" w:rsidRDefault="008336D0" w:rsidP="004845EE">
            <w:pPr>
              <w:pStyle w:val="TD"/>
            </w:pPr>
            <w:r w:rsidRPr="004845EE">
              <w:t xml:space="preserve">Design </w:t>
            </w:r>
          </w:p>
          <w:p w:rsidR="008336D0" w:rsidRPr="004845EE" w:rsidRDefault="008336D0" w:rsidP="004845EE">
            <w:pPr>
              <w:pStyle w:val="TD"/>
            </w:pPr>
            <w:r w:rsidRPr="004845EE">
              <w:t>Test</w:t>
            </w:r>
          </w:p>
        </w:tc>
      </w:tr>
      <w:tr w:rsidR="00B83643" w:rsidRPr="004845EE" w:rsidTr="00D74B38">
        <w:tc>
          <w:tcPr>
            <w:tcW w:w="876" w:type="dxa"/>
          </w:tcPr>
          <w:p w:rsidR="00B83643" w:rsidRPr="004845EE" w:rsidRDefault="00B83643" w:rsidP="004845EE">
            <w:pPr>
              <w:pStyle w:val="TD"/>
            </w:pPr>
            <w:r w:rsidRPr="004845EE">
              <w:t>PL6</w:t>
            </w:r>
          </w:p>
        </w:tc>
        <w:tc>
          <w:tcPr>
            <w:tcW w:w="4820" w:type="dxa"/>
          </w:tcPr>
          <w:p w:rsidR="00B83643" w:rsidRPr="004845EE" w:rsidRDefault="00B83643" w:rsidP="004845EE">
            <w:pPr>
              <w:pStyle w:val="TD"/>
            </w:pPr>
            <w:r w:rsidRPr="004845EE">
              <w:t xml:space="preserve">The </w:t>
            </w:r>
            <w:r w:rsidR="008336D0" w:rsidRPr="004845EE">
              <w:t>Payload</w:t>
            </w:r>
            <w:r w:rsidRPr="004845EE">
              <w:t xml:space="preserve"> shall only utilize only the top surface of the board </w:t>
            </w:r>
          </w:p>
        </w:tc>
        <w:tc>
          <w:tcPr>
            <w:tcW w:w="1842" w:type="dxa"/>
          </w:tcPr>
          <w:p w:rsidR="00B83643" w:rsidRPr="004845EE" w:rsidRDefault="008336D0" w:rsidP="004845EE">
            <w:pPr>
              <w:pStyle w:val="TD"/>
            </w:pPr>
            <w:r w:rsidRPr="004845EE">
              <w:t>E4</w:t>
            </w:r>
          </w:p>
        </w:tc>
        <w:tc>
          <w:tcPr>
            <w:tcW w:w="1436" w:type="dxa"/>
          </w:tcPr>
          <w:p w:rsidR="00B83643" w:rsidRPr="004845EE" w:rsidRDefault="008336D0" w:rsidP="004845EE">
            <w:pPr>
              <w:pStyle w:val="TD"/>
            </w:pPr>
            <w:r w:rsidRPr="004845EE">
              <w:t>Design Test</w:t>
            </w:r>
          </w:p>
        </w:tc>
      </w:tr>
      <w:tr w:rsidR="008336D0" w:rsidRPr="004845EE" w:rsidTr="00D74B38">
        <w:tc>
          <w:tcPr>
            <w:tcW w:w="876" w:type="dxa"/>
          </w:tcPr>
          <w:p w:rsidR="008336D0" w:rsidRPr="004845EE" w:rsidRDefault="008336D0" w:rsidP="004845EE">
            <w:pPr>
              <w:pStyle w:val="TD"/>
            </w:pPr>
            <w:r w:rsidRPr="004845EE">
              <w:t>PL7</w:t>
            </w:r>
          </w:p>
        </w:tc>
        <w:tc>
          <w:tcPr>
            <w:tcW w:w="4820" w:type="dxa"/>
          </w:tcPr>
          <w:p w:rsidR="008336D0" w:rsidRPr="004845EE" w:rsidRDefault="008336D0" w:rsidP="004845EE">
            <w:pPr>
              <w:pStyle w:val="TD"/>
            </w:pPr>
            <w:r w:rsidRPr="004845EE">
              <w:t>The Payload  will be functional between -40° and 85°C</w:t>
            </w:r>
          </w:p>
        </w:tc>
        <w:tc>
          <w:tcPr>
            <w:tcW w:w="1842" w:type="dxa"/>
          </w:tcPr>
          <w:p w:rsidR="008336D0" w:rsidRPr="004845EE" w:rsidRDefault="008336D0" w:rsidP="004845EE">
            <w:pPr>
              <w:pStyle w:val="TD"/>
            </w:pPr>
            <w:r w:rsidRPr="004845EE">
              <w:t>E2</w:t>
            </w:r>
          </w:p>
        </w:tc>
        <w:tc>
          <w:tcPr>
            <w:tcW w:w="1436" w:type="dxa"/>
          </w:tcPr>
          <w:p w:rsidR="008336D0" w:rsidRPr="004845EE" w:rsidRDefault="008336D0" w:rsidP="004845EE">
            <w:pPr>
              <w:pStyle w:val="TD"/>
            </w:pPr>
            <w:r w:rsidRPr="004845EE">
              <w:t xml:space="preserve">Design </w:t>
            </w:r>
          </w:p>
          <w:p w:rsidR="008336D0" w:rsidRPr="004845EE" w:rsidRDefault="008336D0" w:rsidP="004845EE">
            <w:pPr>
              <w:pStyle w:val="TD"/>
            </w:pPr>
            <w:r w:rsidRPr="004845EE">
              <w:t>Test</w:t>
            </w:r>
          </w:p>
        </w:tc>
      </w:tr>
    </w:tbl>
    <w:p w:rsidR="00B83643" w:rsidRPr="00152084" w:rsidRDefault="00B83643" w:rsidP="00152084">
      <w:pPr>
        <w:sectPr w:rsidR="00B83643" w:rsidRPr="00152084" w:rsidSect="00152084">
          <w:type w:val="oddPage"/>
          <w:pgSz w:w="12242" w:h="15842" w:code="1"/>
          <w:pgMar w:top="1440" w:right="1440" w:bottom="1440" w:left="1797" w:header="720" w:footer="720" w:gutter="284"/>
          <w:cols w:space="720"/>
          <w:titlePg/>
          <w:docGrid w:linePitch="360"/>
        </w:sectPr>
      </w:pPr>
    </w:p>
    <w:p w:rsidR="007C0E11" w:rsidRDefault="007C0E11" w:rsidP="00D55D55">
      <w:pPr>
        <w:pStyle w:val="Heading1"/>
      </w:pPr>
      <w:r w:rsidRPr="00AC0072">
        <w:lastRenderedPageBreak/>
        <w:br/>
      </w:r>
      <w:bookmarkStart w:id="344" w:name="_Toc204748251"/>
      <w:bookmarkStart w:id="345" w:name="_Toc207775107"/>
      <w:r w:rsidRPr="00AC0072">
        <w:t>System Analysis and Design</w:t>
      </w:r>
      <w:bookmarkEnd w:id="338"/>
      <w:bookmarkEnd w:id="339"/>
      <w:bookmarkEnd w:id="340"/>
      <w:bookmarkEnd w:id="344"/>
      <w:bookmarkEnd w:id="345"/>
    </w:p>
    <w:p w:rsidR="003F13B3" w:rsidRDefault="009D170A" w:rsidP="003F13B3">
      <w:r>
        <w:t>RyeSat is comprised of 5 subsystems</w:t>
      </w:r>
      <w:r w:rsidR="007C0E11">
        <w:t xml:space="preserve">: C&amp;DH, Power, ADS, ACS, </w:t>
      </w:r>
      <w:proofErr w:type="gramStart"/>
      <w:r w:rsidR="007C0E11">
        <w:t>payload</w:t>
      </w:r>
      <w:r>
        <w:t xml:space="preserve"> (</w:t>
      </w:r>
      <w:fldSimple w:instr=" REF _Ref201551274 \h  \* MERGEFORMAT ">
        <w:r w:rsidR="00D46473">
          <w:t xml:space="preserve">Figure </w:t>
        </w:r>
        <w:r w:rsidR="00D46473">
          <w:rPr>
            <w:noProof/>
          </w:rPr>
          <w:t>12</w:t>
        </w:r>
      </w:fldSimple>
      <w:proofErr w:type="gramEnd"/>
      <w:r>
        <w:t>)</w:t>
      </w:r>
      <w:r w:rsidR="007C0E11">
        <w:t xml:space="preserve">. </w:t>
      </w:r>
      <w:r>
        <w:t>These subsystems are connected using a standard interface based on</w:t>
      </w:r>
      <w:r w:rsidR="007C0E11">
        <w:t xml:space="preserve"> the </w:t>
      </w:r>
      <w:r w:rsidR="00C37B52">
        <w:t>I²C bus</w:t>
      </w:r>
      <w:r>
        <w:t>.  T</w:t>
      </w:r>
      <w:r w:rsidR="007C0E11">
        <w:t>he satellite’s system block diagram is shown in</w:t>
      </w:r>
      <w:r w:rsidR="003F13B3">
        <w:t xml:space="preserve"> </w:t>
      </w:r>
      <w:r w:rsidR="00C64352">
        <w:fldChar w:fldCharType="begin"/>
      </w:r>
      <w:r w:rsidR="003F13B3">
        <w:instrText xml:space="preserve"> REF _Ref207096869 \h </w:instrText>
      </w:r>
      <w:r w:rsidR="00C64352">
        <w:fldChar w:fldCharType="separate"/>
      </w:r>
      <w:r w:rsidR="00D46473">
        <w:t xml:space="preserve">Figure </w:t>
      </w:r>
      <w:r w:rsidR="00D46473">
        <w:rPr>
          <w:noProof/>
        </w:rPr>
        <w:t>13</w:t>
      </w:r>
      <w:r w:rsidR="00D46473">
        <w:t>: System block diagram (</w:t>
      </w:r>
      <w:r w:rsidR="00D46473" w:rsidRPr="00136809">
        <w:t>hardware</w:t>
      </w:r>
      <w:r w:rsidR="00D46473">
        <w:t xml:space="preserve"> specific</w:t>
      </w:r>
      <w:proofErr w:type="gramStart"/>
      <w:r w:rsidR="00D46473">
        <w:t>)</w:t>
      </w:r>
      <w:proofErr w:type="gramEnd"/>
      <w:r w:rsidR="00C64352">
        <w:fldChar w:fldCharType="end"/>
      </w:r>
      <w:r w:rsidR="00C64352">
        <w:fldChar w:fldCharType="begin"/>
      </w:r>
      <w:r w:rsidR="003F13B3">
        <w:instrText xml:space="preserve"> REF _Ref207096870 \h </w:instrText>
      </w:r>
      <w:r w:rsidR="00C64352">
        <w:fldChar w:fldCharType="separate"/>
      </w:r>
      <w:r w:rsidR="00D46473">
        <w:t xml:space="preserve">Figure </w:t>
      </w:r>
      <w:r w:rsidR="00D46473">
        <w:rPr>
          <w:noProof/>
        </w:rPr>
        <w:t>13</w:t>
      </w:r>
      <w:r w:rsidR="00C64352">
        <w:fldChar w:fldCharType="end"/>
      </w:r>
    </w:p>
    <w:p w:rsidR="007C0E11" w:rsidRDefault="007C0E11" w:rsidP="007C0E11">
      <w:r>
        <w:t>.</w:t>
      </w:r>
    </w:p>
    <w:p w:rsidR="007C0E11" w:rsidRDefault="007C0E11" w:rsidP="007C0E11">
      <w:pPr>
        <w:pStyle w:val="centerednormalpictureseqns"/>
        <w:keepNext/>
        <w:jc w:val="both"/>
      </w:pPr>
      <w:r>
        <w:rPr>
          <w:noProof/>
          <w:lang w:val="en-CA" w:eastAsia="en-CA" w:bidi="ar-SA"/>
        </w:rPr>
        <w:drawing>
          <wp:inline distT="0" distB="0" distL="0" distR="0">
            <wp:extent cx="5598636" cy="4198977"/>
            <wp:effectExtent l="19050" t="0" r="2064" b="0"/>
            <wp:docPr id="10330" name="Picture 8" descr="satellite repres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tellite representation.jpg"/>
                    <pic:cNvPicPr>
                      <a:picLocks noChangeAspect="1" noChangeArrowheads="1"/>
                    </pic:cNvPicPr>
                  </pic:nvPicPr>
                  <pic:blipFill>
                    <a:blip r:embed="rId40"/>
                    <a:stretch>
                      <a:fillRect/>
                    </a:stretch>
                  </pic:blipFill>
                  <pic:spPr bwMode="auto">
                    <a:xfrm>
                      <a:off x="0" y="0"/>
                      <a:ext cx="5598636" cy="4198977"/>
                    </a:xfrm>
                    <a:prstGeom prst="rect">
                      <a:avLst/>
                    </a:prstGeom>
                    <a:noFill/>
                    <a:ln w="9525">
                      <a:noFill/>
                      <a:miter lim="800000"/>
                      <a:headEnd/>
                      <a:tailEnd/>
                    </a:ln>
                  </pic:spPr>
                </pic:pic>
              </a:graphicData>
            </a:graphic>
          </wp:inline>
        </w:drawing>
      </w:r>
    </w:p>
    <w:p w:rsidR="007C0E11" w:rsidRPr="00B02AD3" w:rsidRDefault="007C0E11" w:rsidP="007C0E11">
      <w:pPr>
        <w:pStyle w:val="Caption"/>
      </w:pPr>
      <w:bookmarkStart w:id="346" w:name="_Ref201551274"/>
      <w:bookmarkStart w:id="347" w:name="_Ref201551273"/>
      <w:bookmarkStart w:id="348" w:name="_Toc207775187"/>
      <w:r>
        <w:t xml:space="preserve">Figure </w:t>
      </w:r>
      <w:fldSimple w:instr=" SEQ Figure \* ARABIC ">
        <w:r w:rsidR="00D46473">
          <w:rPr>
            <w:noProof/>
          </w:rPr>
          <w:t>12</w:t>
        </w:r>
      </w:fldSimple>
      <w:bookmarkEnd w:id="346"/>
      <w:r>
        <w:t>: Satellite configuration drawing</w:t>
      </w:r>
      <w:bookmarkEnd w:id="347"/>
      <w:bookmarkEnd w:id="348"/>
    </w:p>
    <w:p w:rsidR="003F13B3" w:rsidRDefault="00A21E9A" w:rsidP="007B5B01">
      <w:pPr>
        <w:pStyle w:val="centerednormalpictureseqns"/>
      </w:pPr>
      <w:r>
        <w:object w:dxaOrig="26888" w:dyaOrig="27043">
          <v:shape id="_x0000_i1028" type="#_x0000_t75" style="width:424.55pt;height:455.75pt" o:ole="">
            <v:imagedata r:id="rId41" o:title=""/>
          </v:shape>
          <o:OLEObject Type="Embed" ProgID="Visio.Drawing.11" ShapeID="_x0000_i1028" DrawAspect="Content" ObjectID="_1282128149" r:id="rId42"/>
        </w:object>
      </w:r>
      <w:bookmarkStart w:id="349" w:name="_Ref200384043"/>
    </w:p>
    <w:p w:rsidR="007C0E11" w:rsidRDefault="007C0E11" w:rsidP="007C0E11">
      <w:pPr>
        <w:pStyle w:val="Caption"/>
      </w:pPr>
      <w:bookmarkStart w:id="350" w:name="_Ref207096870"/>
      <w:bookmarkStart w:id="351" w:name="_Ref207096869"/>
      <w:bookmarkStart w:id="352" w:name="_Toc207775188"/>
      <w:r>
        <w:t xml:space="preserve">Figure </w:t>
      </w:r>
      <w:fldSimple w:instr=" SEQ Figure \* ARABIC ">
        <w:r w:rsidR="00D46473">
          <w:rPr>
            <w:noProof/>
          </w:rPr>
          <w:t>13</w:t>
        </w:r>
      </w:fldSimple>
      <w:bookmarkEnd w:id="349"/>
      <w:bookmarkEnd w:id="350"/>
      <w:r>
        <w:t>: System block diagram (</w:t>
      </w:r>
      <w:r w:rsidRPr="00136809">
        <w:t>hardware</w:t>
      </w:r>
      <w:r>
        <w:t xml:space="preserve"> specific)</w:t>
      </w:r>
      <w:bookmarkEnd w:id="351"/>
      <w:bookmarkEnd w:id="352"/>
    </w:p>
    <w:p w:rsidR="00391B01" w:rsidRDefault="00391B01" w:rsidP="00391B01">
      <w:pPr>
        <w:pStyle w:val="Heading2"/>
      </w:pPr>
      <w:bookmarkStart w:id="353" w:name="_Toc200387080"/>
      <w:bookmarkStart w:id="354" w:name="_Toc200387778"/>
      <w:bookmarkStart w:id="355" w:name="_Toc200388049"/>
      <w:bookmarkStart w:id="356" w:name="_Toc204748252"/>
      <w:bookmarkStart w:id="357" w:name="_Toc207775108"/>
      <w:r>
        <w:t>Architecture of RyeSat</w:t>
      </w:r>
      <w:bookmarkEnd w:id="353"/>
      <w:bookmarkEnd w:id="354"/>
      <w:bookmarkEnd w:id="355"/>
      <w:bookmarkEnd w:id="356"/>
      <w:bookmarkEnd w:id="357"/>
    </w:p>
    <w:p w:rsidR="00391B01" w:rsidRPr="000873E3" w:rsidRDefault="00391B01" w:rsidP="00391B01">
      <w:pPr>
        <w:rPr>
          <w:lang w:val="en-US" w:bidi="en-US"/>
        </w:rPr>
      </w:pPr>
      <w:r>
        <w:t xml:space="preserve">One of the key tasks for RyeSat was to define a method for communication between each of the individual subsystems. It was decided that the interface must be flexible to deal with future design considerations, be proven reliable and be standard in industry. Furthermore, it was noted early in the design phase that there was little chance that this mission or future missions would need an internal data transfer rate greater than 100,000 bit/sec, as the available radios designed for smaller satellites are typically limited to 9600 bits/sec. It was also noted that there are only 5 </w:t>
      </w:r>
      <w:r>
        <w:lastRenderedPageBreak/>
        <w:t xml:space="preserve">subsystems on the spacecraft capable of creating data.  These considerations led to the adoption of the </w:t>
      </w:r>
      <w:r w:rsidR="00C37B52">
        <w:t>I²C based</w:t>
      </w:r>
      <w:r>
        <w:t xml:space="preserve"> standard.</w:t>
      </w:r>
    </w:p>
    <w:p w:rsidR="00391B01" w:rsidRDefault="00391B01" w:rsidP="00391B01">
      <w:r>
        <w:t>The standard chosen for the RyeSat specifies both a data bus and a power control bus (</w:t>
      </w:r>
      <w:fldSimple w:instr=" REF _Ref200384044 \h  \* MERGEFORMAT ">
        <w:r w:rsidR="00D46473">
          <w:t xml:space="preserve">Figure </w:t>
        </w:r>
        <w:r w:rsidR="00D46473">
          <w:rPr>
            <w:noProof/>
          </w:rPr>
          <w:t>14</w:t>
        </w:r>
      </w:fldSimple>
      <w:r>
        <w:t>). This type of standard is useful for isolating each subsystem from the rest of the spacecraft.  This standard</w:t>
      </w:r>
      <w:r w:rsidR="00A21E9A">
        <w:t xml:space="preserve"> also</w:t>
      </w:r>
      <w:r>
        <w:t xml:space="preserve"> has the potential to produce individual subsystems that can later be marketed to other interested companies as proven hardware. The spacecraft bus has a 3.3V uninterruptible power source for mission critical subsystems, a 5 volt uninterruptible source for the radio, 4 separate controllable power sources for each of the subsystems, and a 2 line data bus used to communicate between the subsystems. </w:t>
      </w:r>
      <w:fldSimple w:instr=" REF _Ref200384101 \h  \* MERGEFORMAT ">
        <w:r w:rsidR="00D46473">
          <w:t xml:space="preserve">Figure </w:t>
        </w:r>
        <w:r w:rsidR="00D46473">
          <w:rPr>
            <w:noProof/>
          </w:rPr>
          <w:t>15</w:t>
        </w:r>
      </w:fldSimple>
      <w:r>
        <w:t xml:space="preserve"> illustrates the full data interface </w:t>
      </w:r>
      <w:fldSimple w:instr=" CITATION Alg071 \l 4105  ">
        <w:r w:rsidR="00D46473">
          <w:rPr>
            <w:noProof/>
          </w:rPr>
          <w:t>(Alger, et al. 2007)</w:t>
        </w:r>
      </w:fldSimple>
      <w:r>
        <w:t xml:space="preserve">. The data bus is based on the </w:t>
      </w:r>
      <w:r w:rsidR="007B5B01">
        <w:t>I²C standard</w:t>
      </w:r>
      <w:r>
        <w:t xml:space="preserve"> which is already designed to handle multiple masters, corrupted commands, and slight variations in clock speeds. The </w:t>
      </w:r>
      <w:r w:rsidR="007B5B01">
        <w:t>I²C standards</w:t>
      </w:r>
      <w:r>
        <w:t xml:space="preserve"> also offer standard data transfer rates of 100 Kbits/s, 400 Kbits/s, and 3.4Mbits/s. To improve the reliability on the first RyeSat, the </w:t>
      </w:r>
      <w:r w:rsidR="007B5B01">
        <w:t>I²C bus</w:t>
      </w:r>
      <w:r>
        <w:t xml:space="preserve"> clock speed is limited to 100Kbits/s and a data switch is placed between each subsystem and the main data bus. The data switch is designed to remain closed until the subsystem performs its own start-up checks and deems itself operational and able to communicate with the rest of the satellite. However, such a check will only en</w:t>
      </w:r>
      <w:r w:rsidRPr="002554A0">
        <w:rPr>
          <w:b/>
        </w:rPr>
        <w:t>s</w:t>
      </w:r>
      <w:r>
        <w:t>ure that the subsystems firmware is still functioning properly and will not act to disconnect the subsystem in the event of its own single event latch-up. In future revisions</w:t>
      </w:r>
      <w:r w:rsidR="001E6131">
        <w:t>,</w:t>
      </w:r>
      <w:r>
        <w:t xml:space="preserve"> a windowed watchdog timer (“dead-man“ style switch) will be developed and the subsystem will be expected to continually send a varying pulse to ensure it is working correctly, if the pulse stops (or is irregular) the switch will disconnect the subsystem from the data bus. Furthermore</w:t>
      </w:r>
      <w:r w:rsidR="001E6131">
        <w:t>,</w:t>
      </w:r>
      <w:r>
        <w:t xml:space="preserve"> if there happens to be a subsystem that is constantly causing problems, the power subsystem will simply turn off the faulty subsystem.</w:t>
      </w:r>
    </w:p>
    <w:tbl>
      <w:tblPr>
        <w:tblW w:w="0" w:type="auto"/>
        <w:tblLook w:val="04A0"/>
      </w:tblPr>
      <w:tblGrid>
        <w:gridCol w:w="4337"/>
        <w:gridCol w:w="4600"/>
      </w:tblGrid>
      <w:tr w:rsidR="009A3D00" w:rsidTr="00391B01">
        <w:tc>
          <w:tcPr>
            <w:tcW w:w="4337" w:type="dxa"/>
          </w:tcPr>
          <w:p w:rsidR="009A3D00" w:rsidRDefault="009A3D00" w:rsidP="009A3D00">
            <w:pPr>
              <w:pStyle w:val="centerednormalpictureseqns"/>
            </w:pPr>
            <w:r>
              <w:rPr>
                <w:noProof/>
                <w:lang w:val="en-CA" w:eastAsia="en-CA" w:bidi="ar-SA"/>
              </w:rPr>
              <w:lastRenderedPageBreak/>
              <w:drawing>
                <wp:inline distT="0" distB="0" distL="0" distR="0">
                  <wp:extent cx="2686050" cy="1847850"/>
                  <wp:effectExtent l="0" t="0" r="0" b="0"/>
                  <wp:docPr id="5" name="Picture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2"/>
                          <pic:cNvPicPr>
                            <a:picLocks noChangeAspect="1" noChangeArrowheads="1"/>
                          </pic:cNvPicPr>
                        </pic:nvPicPr>
                        <pic:blipFill>
                          <a:blip r:embed="rId43"/>
                          <a:srcRect/>
                          <a:stretch>
                            <a:fillRect/>
                          </a:stretch>
                        </pic:blipFill>
                        <pic:spPr bwMode="auto">
                          <a:xfrm>
                            <a:off x="0" y="0"/>
                            <a:ext cx="2686050" cy="1847850"/>
                          </a:xfrm>
                          <a:prstGeom prst="rect">
                            <a:avLst/>
                          </a:prstGeom>
                          <a:noFill/>
                          <a:ln w="9525">
                            <a:noFill/>
                            <a:miter lim="800000"/>
                            <a:headEnd/>
                            <a:tailEnd/>
                          </a:ln>
                        </pic:spPr>
                      </pic:pic>
                    </a:graphicData>
                  </a:graphic>
                </wp:inline>
              </w:drawing>
            </w:r>
          </w:p>
        </w:tc>
        <w:tc>
          <w:tcPr>
            <w:tcW w:w="4600" w:type="dxa"/>
          </w:tcPr>
          <w:p w:rsidR="009A3D00" w:rsidRDefault="009A3D00" w:rsidP="009A3D00">
            <w:pPr>
              <w:pStyle w:val="centerednormalpictureseqns"/>
            </w:pPr>
            <w:r>
              <w:rPr>
                <w:noProof/>
                <w:lang w:val="en-CA" w:eastAsia="en-CA" w:bidi="ar-SA"/>
              </w:rPr>
              <w:drawing>
                <wp:inline distT="0" distB="0" distL="0" distR="0">
                  <wp:extent cx="2828925" cy="1666875"/>
                  <wp:effectExtent l="19050" t="0" r="9525" b="0"/>
                  <wp:docPr id="6" name="Picture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3"/>
                          <pic:cNvPicPr>
                            <a:picLocks noChangeAspect="1" noChangeArrowheads="1"/>
                          </pic:cNvPicPr>
                        </pic:nvPicPr>
                        <pic:blipFill>
                          <a:blip r:embed="rId44"/>
                          <a:srcRect l="69011" t="14243" r="1620" b="52696"/>
                          <a:stretch>
                            <a:fillRect/>
                          </a:stretch>
                        </pic:blipFill>
                        <pic:spPr bwMode="auto">
                          <a:xfrm>
                            <a:off x="0" y="0"/>
                            <a:ext cx="2828925" cy="1666875"/>
                          </a:xfrm>
                          <a:prstGeom prst="rect">
                            <a:avLst/>
                          </a:prstGeom>
                          <a:noFill/>
                          <a:ln w="9525">
                            <a:noFill/>
                            <a:miter lim="800000"/>
                            <a:headEnd/>
                            <a:tailEnd/>
                          </a:ln>
                        </pic:spPr>
                      </pic:pic>
                    </a:graphicData>
                  </a:graphic>
                </wp:inline>
              </w:drawing>
            </w:r>
          </w:p>
        </w:tc>
      </w:tr>
      <w:tr w:rsidR="009A3D00" w:rsidTr="00391B01">
        <w:tc>
          <w:tcPr>
            <w:tcW w:w="4337" w:type="dxa"/>
          </w:tcPr>
          <w:p w:rsidR="009A3D00" w:rsidRDefault="009A3D00" w:rsidP="009A3D00">
            <w:pPr>
              <w:pStyle w:val="Caption"/>
            </w:pPr>
            <w:bookmarkStart w:id="358" w:name="_Ref200384044"/>
            <w:bookmarkStart w:id="359" w:name="_Toc207775189"/>
            <w:r>
              <w:t xml:space="preserve">Figure </w:t>
            </w:r>
            <w:fldSimple w:instr=" SEQ Figure \* ARABIC ">
              <w:r w:rsidR="00D46473">
                <w:rPr>
                  <w:noProof/>
                </w:rPr>
                <w:t>14</w:t>
              </w:r>
            </w:fldSimple>
            <w:bookmarkEnd w:id="358"/>
            <w:r w:rsidRPr="006A1FE5">
              <w:t xml:space="preserve">: Systems block representation of the proposed </w:t>
            </w:r>
            <w:r w:rsidRPr="00B65DE1">
              <w:t>standard</w:t>
            </w:r>
            <w:r w:rsidRPr="006A1FE5">
              <w:t>.</w:t>
            </w:r>
            <w:bookmarkEnd w:id="359"/>
          </w:p>
        </w:tc>
        <w:tc>
          <w:tcPr>
            <w:tcW w:w="4600" w:type="dxa"/>
          </w:tcPr>
          <w:p w:rsidR="009A3D00" w:rsidRDefault="009A3D00" w:rsidP="009A3D00">
            <w:pPr>
              <w:pStyle w:val="Caption"/>
            </w:pPr>
            <w:bookmarkStart w:id="360" w:name="_Ref200384101"/>
            <w:bookmarkStart w:id="361" w:name="_Toc207775190"/>
            <w:r>
              <w:t xml:space="preserve">Figure </w:t>
            </w:r>
            <w:fldSimple w:instr=" SEQ Figure \* ARABIC ">
              <w:r w:rsidR="00D46473">
                <w:rPr>
                  <w:noProof/>
                </w:rPr>
                <w:t>15</w:t>
              </w:r>
            </w:fldSimple>
            <w:bookmarkEnd w:id="360"/>
            <w:r w:rsidRPr="006A1FE5">
              <w:t xml:space="preserve">: Electrical Schematic of Interface used on </w:t>
            </w:r>
            <w:r>
              <w:t>RyeSat</w:t>
            </w:r>
            <w:r w:rsidRPr="006A1FE5">
              <w:t>.</w:t>
            </w:r>
            <w:bookmarkEnd w:id="361"/>
          </w:p>
        </w:tc>
      </w:tr>
    </w:tbl>
    <w:p w:rsidR="007C0E11" w:rsidRDefault="007C0E11" w:rsidP="007C0E11">
      <w:pPr>
        <w:pStyle w:val="Heading3"/>
      </w:pPr>
      <w:bookmarkStart w:id="362" w:name="_Toc200387081"/>
      <w:bookmarkStart w:id="363" w:name="_Toc200387779"/>
      <w:bookmarkStart w:id="364" w:name="_Toc200388050"/>
      <w:bookmarkStart w:id="365" w:name="_Toc204748253"/>
      <w:bookmarkStart w:id="366" w:name="_Toc207775109"/>
      <w:r>
        <w:t>Advant</w:t>
      </w:r>
      <w:r w:rsidRPr="00DA7FA4">
        <w:t>a</w:t>
      </w:r>
      <w:r>
        <w:t xml:space="preserve">ges of an </w:t>
      </w:r>
      <w:r w:rsidR="00C37B52">
        <w:t>I²C Data</w:t>
      </w:r>
      <w:r>
        <w:t xml:space="preserve"> Bus</w:t>
      </w:r>
      <w:bookmarkEnd w:id="362"/>
      <w:bookmarkEnd w:id="363"/>
      <w:bookmarkEnd w:id="364"/>
      <w:bookmarkEnd w:id="365"/>
      <w:bookmarkEnd w:id="366"/>
    </w:p>
    <w:p w:rsidR="007C0E11" w:rsidRDefault="007C0E11" w:rsidP="007C0E11">
      <w:r>
        <w:t xml:space="preserve">Phillips originally developed the </w:t>
      </w:r>
      <w:r w:rsidR="00C37B52">
        <w:t>I²C standard</w:t>
      </w:r>
      <w:r>
        <w:t xml:space="preserve"> in the late 1980’s to simplify the number of interconnects between devices in consumer electronics such as televisions and VCRs </w:t>
      </w:r>
      <w:fldSimple w:instr=" CITATION Phi00 \l 4105 ">
        <w:r w:rsidR="00D46473">
          <w:rPr>
            <w:noProof/>
          </w:rPr>
          <w:t>(Phillips NXP Semiconductor 2000)</w:t>
        </w:r>
      </w:fldSimple>
      <w:r>
        <w:t xml:space="preserve">.  Since then, </w:t>
      </w:r>
      <w:r w:rsidR="00C37B52">
        <w:t>I²C has</w:t>
      </w:r>
      <w:r>
        <w:t xml:space="preserve"> become a widely accepted standard for lower speed (100Kbits/s-400Kbits/s) devices such as analog to digital converters, EEPROMS and sensors. The key advantage of </w:t>
      </w:r>
      <w:r w:rsidR="00C37B52">
        <w:t>I²C is</w:t>
      </w:r>
      <w:r>
        <w:t xml:space="preserve"> its software addressable interface. This style of protocol allows for a drastic simplification of the hardware used to connect devices in spacecraft and allows for a simple and elegant system design.  Another benefit to </w:t>
      </w:r>
      <w:r w:rsidR="00C37B52">
        <w:t>I²C is</w:t>
      </w:r>
      <w:r>
        <w:t xml:space="preserve"> the possibility of adding completely different subsystems to a known working system without any modification to the hardware of the existing system, allowing older proven parts to seamlessly integrate with new payloads.  Furthermore, </w:t>
      </w:r>
      <w:r w:rsidR="00E3639E">
        <w:t>I²C is</w:t>
      </w:r>
      <w:r>
        <w:t xml:space="preserve"> capable of running multiple masters (one microcontroller </w:t>
      </w:r>
      <w:r w:rsidR="00956FCD">
        <w:t>is</w:t>
      </w:r>
      <w:r>
        <w:t xml:space="preserve"> capable of requesting data from another microcontroller on the bus without going through a</w:t>
      </w:r>
      <w:r w:rsidR="009F2A50">
        <w:t>n</w:t>
      </w:r>
      <w:r>
        <w:t xml:space="preserve"> intermediary bus controller), allowing future designers to utilize similar design architectures as found in MIL-1553b at a faster speed. Additionally, </w:t>
      </w:r>
      <w:r w:rsidR="00C37B52">
        <w:t>I²C has</w:t>
      </w:r>
      <w:r>
        <w:t xml:space="preserve"> natural noise immunity, a wide working voltage range; it is also insensitive to temperature swings and consumes a minimum amount of power </w:t>
      </w:r>
      <w:fldSimple w:instr=" CITATION Phi00 \l 4105 ">
        <w:r w:rsidR="00D46473">
          <w:rPr>
            <w:noProof/>
          </w:rPr>
          <w:t>(Phillips NXP Semiconductor 2000)</w:t>
        </w:r>
      </w:fldSimple>
      <w:r>
        <w:t xml:space="preserve">. Finally, </w:t>
      </w:r>
      <w:r w:rsidR="00C37B52">
        <w:t>I²C transceivers</w:t>
      </w:r>
      <w:r>
        <w:t xml:space="preserve"> are already found in many microcontrollers and flight computers, allowing for a relatively easy adaptation of technology developed on smaller satellites to larger ones.</w:t>
      </w:r>
    </w:p>
    <w:p w:rsidR="007C0E11" w:rsidRDefault="007C0E11" w:rsidP="007C0E11">
      <w:pPr>
        <w:pStyle w:val="Heading3"/>
      </w:pPr>
      <w:bookmarkStart w:id="367" w:name="_Toc200387082"/>
      <w:bookmarkStart w:id="368" w:name="_Toc200387780"/>
      <w:bookmarkStart w:id="369" w:name="_Toc200388051"/>
      <w:bookmarkStart w:id="370" w:name="_Toc204748254"/>
      <w:bookmarkStart w:id="371" w:name="_Toc207775110"/>
      <w:r>
        <w:t xml:space="preserve">Disadvantages of an </w:t>
      </w:r>
      <w:r w:rsidR="00C37B52">
        <w:t>I²C Based</w:t>
      </w:r>
      <w:r>
        <w:t xml:space="preserve"> Standard</w:t>
      </w:r>
      <w:bookmarkEnd w:id="367"/>
      <w:bookmarkEnd w:id="368"/>
      <w:bookmarkEnd w:id="369"/>
      <w:bookmarkEnd w:id="370"/>
      <w:bookmarkEnd w:id="371"/>
    </w:p>
    <w:p w:rsidR="007C0E11" w:rsidRDefault="007C0E11" w:rsidP="007C0E11">
      <w:r>
        <w:t>The interface proposed is not entirely free of problems and has its tradeoffs inclu</w:t>
      </w:r>
      <w:r w:rsidR="003A17ED">
        <w:t>ding</w:t>
      </w:r>
      <w:r>
        <w:t xml:space="preserve"> reliability issues associated with sharing a common bus, lack of speed associated with time division data </w:t>
      </w:r>
      <w:r>
        <w:lastRenderedPageBreak/>
        <w:t xml:space="preserve">transfer methods, and the possibility of utilizing all available addresses on a complex satellite. Most reliability issues with an </w:t>
      </w:r>
      <w:r w:rsidR="00C37B52">
        <w:t>I²C based</w:t>
      </w:r>
      <w:r>
        <w:t xml:space="preserve"> interface can be addressed with simple solutions; some of these solutions can be hardware based, like the proposed dead man switch, and others can be software based solutions, like an intelligent power/bus monitor subsystem. Either way reliability can be improved upon with little more than minor design changes that are already within the </w:t>
      </w:r>
      <w:r w:rsidR="00C37B52">
        <w:t>I²C specification</w:t>
      </w:r>
      <w:r>
        <w:t xml:space="preserve">. Additional ways to improve bus reliability would be to run a secondary </w:t>
      </w:r>
      <w:r w:rsidR="00C37B52">
        <w:t>I²C bus</w:t>
      </w:r>
      <w:r>
        <w:t xml:space="preserve"> in parallel</w:t>
      </w:r>
      <w:r w:rsidR="009F2A50">
        <w:t>,</w:t>
      </w:r>
      <w:r>
        <w:t xml:space="preserve"> similar to a standard MIL-STD-1553 system, this could potentially allow the system to recover gracefully if only one bus was experiencing problems. However</w:t>
      </w:r>
      <w:r w:rsidR="003A17ED">
        <w:t>,</w:t>
      </w:r>
      <w:r>
        <w:t xml:space="preserve"> this interface will always have problems associated with shared time access busses, which must be kept in mind when designing a subsystem using this specification. Nevertheless, this problem can be mitigated if it is encountered by using faster data transfer speeds. Address limitations will most likely never be a problem on small satellites as there are theoretically 1</w:t>
      </w:r>
      <w:r w:rsidR="00EB1E45">
        <w:t xml:space="preserve">28 possible </w:t>
      </w:r>
      <w:r w:rsidR="000873E3">
        <w:t>combinations</w:t>
      </w:r>
      <w:r w:rsidR="00EB1E45">
        <w:t xml:space="preserve"> with 7</w:t>
      </w:r>
      <w:r>
        <w:t xml:space="preserve"> bit </w:t>
      </w:r>
      <w:r w:rsidR="00C37B52">
        <w:t>I²C addressing</w:t>
      </w:r>
      <w:r>
        <w:t>. The only real addressing problems will happen when specialized compo</w:t>
      </w:r>
      <w:r w:rsidR="00EB1E45">
        <w:t>nents, like temperature sensors</w:t>
      </w:r>
      <w:r w:rsidR="001E6131">
        <w:t>,</w:t>
      </w:r>
      <w:r>
        <w:t xml:space="preserve"> share identical addresses.</w:t>
      </w:r>
    </w:p>
    <w:p w:rsidR="007C0E11" w:rsidRDefault="007C0E11" w:rsidP="007C0E11">
      <w:pPr>
        <w:pStyle w:val="Heading2"/>
      </w:pPr>
      <w:bookmarkStart w:id="372" w:name="_Toc200387083"/>
      <w:bookmarkStart w:id="373" w:name="_Toc200387781"/>
      <w:bookmarkStart w:id="374" w:name="_Toc200388052"/>
      <w:bookmarkStart w:id="375" w:name="_Toc204748255"/>
      <w:bookmarkStart w:id="376" w:name="_Toc207775111"/>
      <w:r>
        <w:t>Thermal D</w:t>
      </w:r>
      <w:r w:rsidRPr="008F31F5">
        <w:t>esign</w:t>
      </w:r>
      <w:bookmarkEnd w:id="372"/>
      <w:bookmarkEnd w:id="373"/>
      <w:bookmarkEnd w:id="374"/>
      <w:bookmarkEnd w:id="375"/>
      <w:bookmarkEnd w:id="376"/>
    </w:p>
    <w:p w:rsidR="007C0E11" w:rsidRPr="00A61FF7" w:rsidRDefault="007C0E11" w:rsidP="007C0E11">
      <w:r>
        <w:t>The design process illustrated the need for a thermal control subsystem to protect thermally sensitive subsystems such as the battery and the camera. It should also be noted that most of the commercially av</w:t>
      </w:r>
      <w:r w:rsidR="00192B83">
        <w:t>ailable integrated circuits (IC</w:t>
      </w:r>
      <w:r>
        <w:t>s) are designed for automotive thermal environments (-40</w:t>
      </w:r>
      <w:r w:rsidRPr="009C2155">
        <w:t>°</w:t>
      </w:r>
      <w:r>
        <w:t>C to 85</w:t>
      </w:r>
      <w:r w:rsidRPr="009C2155">
        <w:t>°</w:t>
      </w:r>
      <w:r>
        <w:t xml:space="preserve">C in operation). To mitigate the cold case, </w:t>
      </w:r>
      <w:r w:rsidR="009F2A50">
        <w:t xml:space="preserve">a </w:t>
      </w:r>
      <w:r>
        <w:t>thermostat system was developed and heaters were appropriately sized to keep the spacecraft warm in the cold case. To augment this system</w:t>
      </w:r>
      <w:r w:rsidR="001E6131">
        <w:t>,</w:t>
      </w:r>
      <w:r>
        <w:t xml:space="preserve"> </w:t>
      </w:r>
      <w:r w:rsidR="00C37B52">
        <w:t>I²C based</w:t>
      </w:r>
      <w:r>
        <w:t xml:space="preserve"> temperature sensors are attached to each of the subsystems to monitor and gather </w:t>
      </w:r>
      <w:r w:rsidR="007E1AE8">
        <w:t xml:space="preserve">health </w:t>
      </w:r>
      <w:r>
        <w:t xml:space="preserve">data </w:t>
      </w:r>
      <w:r w:rsidR="007E1AE8">
        <w:t xml:space="preserve">to help designs </w:t>
      </w:r>
      <w:r>
        <w:t>for future missions. From base li</w:t>
      </w:r>
      <w:r w:rsidR="00192B83">
        <w:t>ne calculations</w:t>
      </w:r>
      <w:r w:rsidR="001E6131">
        <w:t>,</w:t>
      </w:r>
      <w:r w:rsidR="00192B83">
        <w:t xml:space="preserve"> it was found</w:t>
      </w:r>
      <w:r>
        <w:t xml:space="preserve"> that the hot cases were not a major concern for the spacecraft and additional methods to cool the spac</w:t>
      </w:r>
      <w:r w:rsidR="00192B83">
        <w:t>ecraft would greatly affect</w:t>
      </w:r>
      <w:r>
        <w:t xml:space="preserve"> the mass and power budgets. </w:t>
      </w:r>
      <w:fldSimple w:instr=" REF _Ref198530588 \h  \* MERGEFORMAT ">
        <w:r w:rsidR="00D46473">
          <w:t xml:space="preserve">Figure </w:t>
        </w:r>
        <w:r w:rsidR="00D46473">
          <w:rPr>
            <w:noProof/>
          </w:rPr>
          <w:t>16</w:t>
        </w:r>
      </w:fldSimple>
      <w:r>
        <w:t xml:space="preserve"> and </w:t>
      </w:r>
      <w:fldSimple w:instr=" REF _Ref198531121 \h  \* MERGEFORMAT ">
        <w:r w:rsidR="00D46473">
          <w:t xml:space="preserve">Table </w:t>
        </w:r>
        <w:r w:rsidR="00D46473">
          <w:rPr>
            <w:noProof/>
          </w:rPr>
          <w:t>17</w:t>
        </w:r>
      </w:fldSimple>
      <w:r>
        <w:t xml:space="preserve"> illustrate how the thermal subsystem interacts with the rest of the spacecraft. </w:t>
      </w:r>
    </w:p>
    <w:p w:rsidR="007C0E11" w:rsidRPr="006A1FE5" w:rsidRDefault="009A3D00" w:rsidP="007C0E11">
      <w:pPr>
        <w:pStyle w:val="centerednormalpictureseqns"/>
      </w:pPr>
      <w:r w:rsidRPr="006A1FE5">
        <w:object w:dxaOrig="6536" w:dyaOrig="4914">
          <v:shape id="_x0000_i1029" type="#_x0000_t75" style="width:233.65pt;height:171.85pt" o:ole="">
            <v:imagedata r:id="rId45" o:title=""/>
          </v:shape>
          <o:OLEObject Type="Embed" ProgID="PowerPoint.Slide.12" ShapeID="_x0000_i1029" DrawAspect="Content" ObjectID="_1282128150" r:id="rId46"/>
        </w:object>
      </w:r>
    </w:p>
    <w:p w:rsidR="009A3D00" w:rsidRDefault="007C0E11" w:rsidP="009A3D00">
      <w:pPr>
        <w:pStyle w:val="Caption"/>
      </w:pPr>
      <w:bookmarkStart w:id="377" w:name="_Ref198530588"/>
      <w:bookmarkStart w:id="378" w:name="_Toc207775191"/>
      <w:r>
        <w:t xml:space="preserve">Figure </w:t>
      </w:r>
      <w:fldSimple w:instr=" SEQ Figure \* ARABIC ">
        <w:r w:rsidR="00D46473">
          <w:rPr>
            <w:noProof/>
          </w:rPr>
          <w:t>16</w:t>
        </w:r>
      </w:fldSimple>
      <w:bookmarkEnd w:id="377"/>
      <w:r w:rsidRPr="006A1FE5">
        <w:t>: Thermal subsystem block diagram</w:t>
      </w:r>
      <w:bookmarkEnd w:id="378"/>
    </w:p>
    <w:p w:rsidR="009A3D00" w:rsidRDefault="009A3D00" w:rsidP="009A3D00">
      <w:pPr>
        <w:rPr>
          <w:lang w:val="en-US" w:bidi="en-US"/>
        </w:rPr>
      </w:pPr>
    </w:p>
    <w:p w:rsidR="007C0E11" w:rsidRPr="006A1FE5" w:rsidRDefault="007C0E11" w:rsidP="007C0E11">
      <w:pPr>
        <w:pStyle w:val="Caption"/>
      </w:pPr>
      <w:bookmarkStart w:id="379" w:name="_Ref198531121"/>
      <w:bookmarkStart w:id="380" w:name="_Toc168464368"/>
      <w:bookmarkStart w:id="381" w:name="_Ref198531116"/>
      <w:bookmarkStart w:id="382" w:name="_Toc207775256"/>
      <w:r>
        <w:t xml:space="preserve">Table </w:t>
      </w:r>
      <w:fldSimple w:instr=" SEQ Table \* ARABIC ">
        <w:r w:rsidR="00D46473">
          <w:rPr>
            <w:noProof/>
          </w:rPr>
          <w:t>17</w:t>
        </w:r>
      </w:fldSimple>
      <w:bookmarkEnd w:id="379"/>
      <w:r w:rsidRPr="006A1FE5">
        <w:t>: Interface matrix</w:t>
      </w:r>
      <w:bookmarkEnd w:id="380"/>
      <w:bookmarkEnd w:id="381"/>
      <w:bookmarkEnd w:id="382"/>
    </w:p>
    <w:tbl>
      <w:tblPr>
        <w:tblStyle w:val="latexlike"/>
        <w:tblW w:w="0" w:type="auto"/>
        <w:tblLook w:val="0120"/>
      </w:tblPr>
      <w:tblGrid>
        <w:gridCol w:w="1189"/>
        <w:gridCol w:w="3589"/>
        <w:gridCol w:w="3640"/>
      </w:tblGrid>
      <w:tr w:rsidR="007C0E11" w:rsidRPr="00EC673F" w:rsidTr="00EC673F">
        <w:trPr>
          <w:cnfStyle w:val="100000000000"/>
          <w:trHeight w:val="272"/>
        </w:trPr>
        <w:tc>
          <w:tcPr>
            <w:tcW w:w="0" w:type="auto"/>
          </w:tcPr>
          <w:p w:rsidR="007C0E11" w:rsidRPr="00EC673F" w:rsidRDefault="007C0E11" w:rsidP="00EC673F">
            <w:pPr>
              <w:pStyle w:val="TD"/>
            </w:pPr>
            <w:r w:rsidRPr="00EC673F">
              <w:t>Type</w:t>
            </w:r>
          </w:p>
        </w:tc>
        <w:tc>
          <w:tcPr>
            <w:tcW w:w="0" w:type="auto"/>
          </w:tcPr>
          <w:p w:rsidR="007C0E11" w:rsidRPr="00EC673F" w:rsidRDefault="007C0E11" w:rsidP="00EC673F">
            <w:pPr>
              <w:pStyle w:val="TD"/>
            </w:pPr>
            <w:r w:rsidRPr="00EC673F">
              <w:t>Input</w:t>
            </w:r>
          </w:p>
        </w:tc>
        <w:tc>
          <w:tcPr>
            <w:tcW w:w="0" w:type="auto"/>
          </w:tcPr>
          <w:p w:rsidR="007C0E11" w:rsidRPr="00EC673F" w:rsidRDefault="007C0E11" w:rsidP="00EC673F">
            <w:pPr>
              <w:pStyle w:val="TD"/>
            </w:pPr>
            <w:r w:rsidRPr="00EC673F">
              <w:t>Output</w:t>
            </w:r>
          </w:p>
        </w:tc>
      </w:tr>
      <w:tr w:rsidR="007C0E11" w:rsidRPr="00EC673F" w:rsidTr="00EC673F">
        <w:trPr>
          <w:trHeight w:val="459"/>
        </w:trPr>
        <w:tc>
          <w:tcPr>
            <w:tcW w:w="0" w:type="auto"/>
          </w:tcPr>
          <w:p w:rsidR="007C0E11" w:rsidRPr="00EC673F" w:rsidRDefault="007C0E11" w:rsidP="00EC673F">
            <w:pPr>
              <w:pStyle w:val="TD"/>
            </w:pPr>
            <w:r w:rsidRPr="00EC673F">
              <w:t>Power</w:t>
            </w:r>
          </w:p>
        </w:tc>
        <w:tc>
          <w:tcPr>
            <w:tcW w:w="0" w:type="auto"/>
          </w:tcPr>
          <w:p w:rsidR="007C0E11" w:rsidRPr="00EC673F" w:rsidRDefault="007C0E11" w:rsidP="00EC673F">
            <w:pPr>
              <w:pStyle w:val="TD"/>
            </w:pPr>
            <w:r w:rsidRPr="00EC673F">
              <w:t>3.3V 850 mA source</w:t>
            </w:r>
          </w:p>
          <w:p w:rsidR="007C0E11" w:rsidRPr="00EC673F" w:rsidRDefault="007C0E11" w:rsidP="00EC673F">
            <w:pPr>
              <w:pStyle w:val="TD"/>
            </w:pPr>
            <w:r w:rsidRPr="00EC673F">
              <w:t>3.3V uninterruptible source</w:t>
            </w:r>
          </w:p>
        </w:tc>
        <w:tc>
          <w:tcPr>
            <w:tcW w:w="0" w:type="auto"/>
          </w:tcPr>
          <w:p w:rsidR="007C0E11" w:rsidRPr="00EC673F" w:rsidRDefault="007C0E11" w:rsidP="00EC673F">
            <w:pPr>
              <w:pStyle w:val="TD"/>
            </w:pPr>
          </w:p>
        </w:tc>
      </w:tr>
      <w:tr w:rsidR="007C0E11" w:rsidRPr="00EC673F" w:rsidTr="00EC673F">
        <w:trPr>
          <w:trHeight w:val="301"/>
        </w:trPr>
        <w:tc>
          <w:tcPr>
            <w:tcW w:w="0" w:type="auto"/>
          </w:tcPr>
          <w:p w:rsidR="007C0E11" w:rsidRPr="00EC673F" w:rsidRDefault="007C0E11" w:rsidP="00EC673F">
            <w:pPr>
              <w:pStyle w:val="TD"/>
            </w:pPr>
            <w:r w:rsidRPr="00EC673F">
              <w:t>Data</w:t>
            </w:r>
          </w:p>
        </w:tc>
        <w:tc>
          <w:tcPr>
            <w:tcW w:w="0" w:type="auto"/>
          </w:tcPr>
          <w:p w:rsidR="007C0E11" w:rsidRPr="00EC673F" w:rsidRDefault="007C0E11" w:rsidP="00EC673F">
            <w:pPr>
              <w:pStyle w:val="TD"/>
            </w:pPr>
            <w:r w:rsidRPr="00EC673F">
              <w:t xml:space="preserve">Standard </w:t>
            </w:r>
            <w:r w:rsidR="00226768">
              <w:t xml:space="preserve">I²C </w:t>
            </w:r>
            <w:r w:rsidRPr="00EC673F">
              <w:t xml:space="preserve"> based interface (temperature sensors)</w:t>
            </w:r>
          </w:p>
        </w:tc>
        <w:tc>
          <w:tcPr>
            <w:tcW w:w="0" w:type="auto"/>
          </w:tcPr>
          <w:p w:rsidR="007C0E11" w:rsidRPr="00EC673F" w:rsidRDefault="007C0E11" w:rsidP="00EC673F">
            <w:pPr>
              <w:pStyle w:val="TD"/>
            </w:pPr>
            <w:r w:rsidRPr="00EC673F">
              <w:t xml:space="preserve">Temperature in </w:t>
            </w:r>
            <w:r w:rsidR="00226768">
              <w:t xml:space="preserve">I²C </w:t>
            </w:r>
            <w:r w:rsidRPr="00EC673F">
              <w:t xml:space="preserve"> format</w:t>
            </w:r>
          </w:p>
        </w:tc>
      </w:tr>
      <w:tr w:rsidR="007C0E11" w:rsidRPr="00EC673F" w:rsidTr="00EC673F">
        <w:trPr>
          <w:trHeight w:val="272"/>
        </w:trPr>
        <w:tc>
          <w:tcPr>
            <w:tcW w:w="0" w:type="auto"/>
          </w:tcPr>
          <w:p w:rsidR="007C0E11" w:rsidRPr="00EC673F" w:rsidRDefault="007C0E11" w:rsidP="00EC673F">
            <w:pPr>
              <w:pStyle w:val="TD"/>
            </w:pPr>
            <w:r w:rsidRPr="00EC673F">
              <w:t>Structure</w:t>
            </w:r>
          </w:p>
        </w:tc>
        <w:tc>
          <w:tcPr>
            <w:tcW w:w="0" w:type="auto"/>
          </w:tcPr>
          <w:p w:rsidR="007C0E11" w:rsidRPr="00EC673F" w:rsidRDefault="007C0E11" w:rsidP="00EC673F">
            <w:pPr>
              <w:pStyle w:val="TD"/>
            </w:pPr>
            <w:r w:rsidRPr="00EC673F">
              <w:t>Attached to all cards</w:t>
            </w:r>
          </w:p>
        </w:tc>
        <w:tc>
          <w:tcPr>
            <w:tcW w:w="0" w:type="auto"/>
          </w:tcPr>
          <w:p w:rsidR="007C0E11" w:rsidRPr="00EC673F" w:rsidRDefault="007C0E11" w:rsidP="00EC673F">
            <w:pPr>
              <w:pStyle w:val="TD"/>
            </w:pPr>
          </w:p>
        </w:tc>
      </w:tr>
      <w:tr w:rsidR="007C0E11" w:rsidRPr="00EC673F" w:rsidTr="00EC673F">
        <w:trPr>
          <w:trHeight w:val="269"/>
        </w:trPr>
        <w:tc>
          <w:tcPr>
            <w:tcW w:w="0" w:type="auto"/>
          </w:tcPr>
          <w:p w:rsidR="007C0E11" w:rsidRPr="00EC673F" w:rsidRDefault="007C0E11" w:rsidP="00EC673F">
            <w:pPr>
              <w:pStyle w:val="TD"/>
            </w:pPr>
            <w:r w:rsidRPr="00EC673F">
              <w:t>Thermal</w:t>
            </w:r>
          </w:p>
        </w:tc>
        <w:tc>
          <w:tcPr>
            <w:tcW w:w="0" w:type="auto"/>
          </w:tcPr>
          <w:p w:rsidR="007C0E11" w:rsidRPr="00EC673F" w:rsidRDefault="007C0E11" w:rsidP="00EC673F">
            <w:pPr>
              <w:pStyle w:val="TD"/>
            </w:pPr>
            <w:r w:rsidRPr="00EC673F">
              <w:t>Local temperatures</w:t>
            </w:r>
          </w:p>
        </w:tc>
        <w:tc>
          <w:tcPr>
            <w:tcW w:w="0" w:type="auto"/>
          </w:tcPr>
          <w:p w:rsidR="007C0E11" w:rsidRPr="00EC673F" w:rsidRDefault="007C0E11" w:rsidP="00EC673F">
            <w:pPr>
              <w:pStyle w:val="TD"/>
            </w:pPr>
            <w:r w:rsidRPr="00EC673F">
              <w:t>6 micro heaters  (system wide total of 2.3 W of heat)</w:t>
            </w:r>
          </w:p>
          <w:p w:rsidR="007C0E11" w:rsidRPr="00EC673F" w:rsidRDefault="007C0E11" w:rsidP="00EC673F">
            <w:pPr>
              <w:pStyle w:val="TD"/>
            </w:pPr>
            <w:r w:rsidRPr="00EC673F">
              <w:t>Heat loss through structure</w:t>
            </w:r>
          </w:p>
        </w:tc>
      </w:tr>
      <w:tr w:rsidR="007C0E11" w:rsidRPr="00EC673F" w:rsidTr="00EC673F">
        <w:trPr>
          <w:trHeight w:val="290"/>
        </w:trPr>
        <w:tc>
          <w:tcPr>
            <w:tcW w:w="0" w:type="auto"/>
          </w:tcPr>
          <w:p w:rsidR="007C0E11" w:rsidRPr="00EC673F" w:rsidRDefault="007C0E11" w:rsidP="00EC673F">
            <w:pPr>
              <w:pStyle w:val="TD"/>
            </w:pPr>
            <w:r w:rsidRPr="00EC673F">
              <w:t>Electrical noise</w:t>
            </w:r>
          </w:p>
        </w:tc>
        <w:tc>
          <w:tcPr>
            <w:tcW w:w="0" w:type="auto"/>
          </w:tcPr>
          <w:p w:rsidR="007C0E11" w:rsidRPr="00EC673F" w:rsidRDefault="007C0E11" w:rsidP="00EC673F">
            <w:pPr>
              <w:pStyle w:val="TD"/>
            </w:pPr>
          </w:p>
        </w:tc>
        <w:tc>
          <w:tcPr>
            <w:tcW w:w="0" w:type="auto"/>
          </w:tcPr>
          <w:p w:rsidR="007C0E11" w:rsidRPr="00EC673F" w:rsidRDefault="007C0E11" w:rsidP="00EC673F">
            <w:pPr>
              <w:pStyle w:val="TD"/>
            </w:pPr>
            <w:r w:rsidRPr="00EC673F">
              <w:t>Possible noise due to Switching of heater (ƒ&lt; .5 Hz)</w:t>
            </w:r>
          </w:p>
        </w:tc>
      </w:tr>
    </w:tbl>
    <w:p w:rsidR="007C0E11" w:rsidRDefault="007C0E11" w:rsidP="007C6BA8">
      <w:pPr>
        <w:pStyle w:val="Heading3"/>
        <w:numPr>
          <w:ilvl w:val="0"/>
          <w:numId w:val="0"/>
        </w:numPr>
        <w:ind w:left="720"/>
      </w:pPr>
      <w:bookmarkStart w:id="383" w:name="_Toc168464356"/>
      <w:bookmarkStart w:id="384" w:name="_Toc200387085"/>
      <w:bookmarkStart w:id="385" w:name="_Toc200387783"/>
      <w:bookmarkStart w:id="386" w:name="_Toc200388054"/>
      <w:bookmarkStart w:id="387" w:name="_Toc204748256"/>
      <w:bookmarkStart w:id="388" w:name="_Toc207775112"/>
      <w:r w:rsidRPr="00306092">
        <w:t>Analysis</w:t>
      </w:r>
      <w:bookmarkEnd w:id="383"/>
      <w:bookmarkEnd w:id="384"/>
      <w:bookmarkEnd w:id="385"/>
      <w:bookmarkEnd w:id="386"/>
      <w:bookmarkEnd w:id="387"/>
      <w:bookmarkEnd w:id="388"/>
    </w:p>
    <w:p w:rsidR="007C0E11" w:rsidRDefault="00192B83" w:rsidP="007C0E11">
      <w:r>
        <w:t>Thermal a</w:t>
      </w:r>
      <w:r w:rsidR="007C0E11">
        <w:t xml:space="preserve">nalysis was conducted using the methods outlined in </w:t>
      </w:r>
      <w:sdt>
        <w:sdtPr>
          <w:rPr>
            <w:vanish/>
            <w:highlight w:val="yellow"/>
          </w:rPr>
          <w:id w:val="290230423"/>
          <w:citation/>
        </w:sdtPr>
        <w:sdtContent>
          <w:fldSimple w:instr=" CITATION Lar05 \l 4105  ">
            <w:r w:rsidR="00D46473">
              <w:rPr>
                <w:noProof/>
              </w:rPr>
              <w:t>(Larson and Wertz 2005)</w:t>
            </w:r>
          </w:fldSimple>
        </w:sdtContent>
      </w:sdt>
      <w:r w:rsidR="007C0E11">
        <w:t xml:space="preserve">. </w:t>
      </w:r>
      <w:fldSimple w:instr=" REF _Ref198532036 \h  \* MERGEFORMAT ">
        <w:r w:rsidR="00D46473">
          <w:t xml:space="preserve">Table </w:t>
        </w:r>
        <w:r w:rsidR="00D46473">
          <w:rPr>
            <w:noProof/>
          </w:rPr>
          <w:t>18</w:t>
        </w:r>
      </w:fldSimple>
      <w:r w:rsidR="007C0E11">
        <w:t xml:space="preserve"> to </w:t>
      </w:r>
      <w:fldSimple w:instr=" REF _Ref198532042 \h  \* MERGEFORMAT ">
        <w:r w:rsidR="00D46473">
          <w:t xml:space="preserve">Table </w:t>
        </w:r>
        <w:r w:rsidR="00D46473">
          <w:rPr>
            <w:noProof/>
          </w:rPr>
          <w:t>21</w:t>
        </w:r>
      </w:fldSimple>
      <w:r w:rsidR="007C0E11">
        <w:t xml:space="preserve"> and the additional tables found in </w:t>
      </w:r>
      <w:fldSimple w:instr=" REF _Ref198533131 \r \h  \* MERGEFORMAT ">
        <w:r w:rsidR="00D46473">
          <w:t>Appendix A</w:t>
        </w:r>
      </w:fldSimple>
      <w:r w:rsidR="007C0E11">
        <w:t xml:space="preserve"> were used to ensure the heaters were adequately sized for the mission. </w:t>
      </w:r>
    </w:p>
    <w:p w:rsidR="007C0E11" w:rsidRDefault="007C0E11" w:rsidP="007C0E11">
      <w:r>
        <w:t>First</w:t>
      </w:r>
      <w:r w:rsidR="001E6131">
        <w:t>,</w:t>
      </w:r>
      <w:r>
        <w:t xml:space="preserve"> the hot case was </w:t>
      </w:r>
      <w:r w:rsidR="001E6131">
        <w:t>calculated using</w:t>
      </w:r>
      <w:r>
        <w:t xml:space="preserve"> the assumption that one face of the CubeSat was facing the </w:t>
      </w:r>
      <w:r w:rsidR="00C37B52">
        <w:t>Sun;</w:t>
      </w:r>
      <w:r>
        <w:t xml:space="preserve"> another was facing the Earth</w:t>
      </w:r>
      <w:r w:rsidR="001E6131">
        <w:t>, while</w:t>
      </w:r>
      <w:r>
        <w:t xml:space="preserve"> the r</w:t>
      </w:r>
      <w:r w:rsidR="001E6131">
        <w:t xml:space="preserve">emaining </w:t>
      </w:r>
      <w:r w:rsidR="00C37B52">
        <w:t xml:space="preserve">sides </w:t>
      </w:r>
      <w:r w:rsidR="001E6131">
        <w:t>were facing cold space.</w:t>
      </w:r>
      <w:r>
        <w:t xml:space="preserve"> </w:t>
      </w:r>
      <w:r w:rsidR="001E6131">
        <w:t>T</w:t>
      </w:r>
      <w:r>
        <w:t>his simpli</w:t>
      </w:r>
      <w:r w:rsidR="00192B83">
        <w:t>fied the process of determining</w:t>
      </w:r>
      <w:r w:rsidR="001E6131">
        <w:t xml:space="preserve"> the g</w:t>
      </w:r>
      <w:r>
        <w:t xml:space="preserve">eometric factors for albedo and Earth infrared </w:t>
      </w:r>
      <w:r w:rsidR="001E6131">
        <w:t xml:space="preserve">effects. </w:t>
      </w:r>
      <w:r>
        <w:t>From these assumptions</w:t>
      </w:r>
      <w:r w:rsidR="001E6131">
        <w:t>,</w:t>
      </w:r>
      <w:r>
        <w:t xml:space="preserve"> the heat flux for each side was calculated and summed together.  Next</w:t>
      </w:r>
      <w:r w:rsidR="001E6131">
        <w:t>,</w:t>
      </w:r>
      <w:r>
        <w:t xml:space="preserve"> assumptions regarding heat generated by the parts within the spacecraft were added to this </w:t>
      </w:r>
      <w:r w:rsidR="00192B83">
        <w:t>heat flux</w:t>
      </w:r>
      <w:r>
        <w:t>.  Finally</w:t>
      </w:r>
      <w:r w:rsidR="00192B83">
        <w:t>,</w:t>
      </w:r>
      <w:r>
        <w:t xml:space="preserve"> radiative mean</w:t>
      </w:r>
      <w:r w:rsidR="00192B83">
        <w:t xml:space="preserve">s of expelling heat were </w:t>
      </w:r>
      <w:r>
        <w:t xml:space="preserve">modeled and temperatures on the surface and within the spacecraft were calculated. This process was carried out similarly for the cold case but with the assumption the sun facing side was actually facing cold space. </w:t>
      </w:r>
    </w:p>
    <w:p w:rsidR="007C0E11" w:rsidRDefault="007C0E11" w:rsidP="007C0E11">
      <w:r>
        <w:lastRenderedPageBreak/>
        <w:t xml:space="preserve">The 1000 km orbit was determined to be the worst case for </w:t>
      </w:r>
      <w:r w:rsidR="007E1AE8">
        <w:t>RyeSat</w:t>
      </w:r>
      <w:r>
        <w:t xml:space="preserve"> thermally</w:t>
      </w:r>
      <w:r w:rsidR="009F2A50">
        <w:t xml:space="preserve"> as it was the coldest. I</w:t>
      </w:r>
      <w:r>
        <w:t>t was determined that a minimum of 2.3W of heating was needed to satisfy the typical minimum temperature requirements for most components on the spacecraft (-</w:t>
      </w:r>
      <w:bookmarkStart w:id="389" w:name="OLE_LINK1"/>
      <w:bookmarkStart w:id="390" w:name="OLE_LINK2"/>
      <w:r>
        <w:t>40</w:t>
      </w:r>
      <w:r w:rsidRPr="009C2155">
        <w:t>°</w:t>
      </w:r>
      <w:r>
        <w:t>C</w:t>
      </w:r>
      <w:bookmarkEnd w:id="389"/>
      <w:bookmarkEnd w:id="390"/>
      <w:r>
        <w:t>).  For the other extremes (500Km)</w:t>
      </w:r>
      <w:r w:rsidR="001E6131">
        <w:t>,</w:t>
      </w:r>
      <w:r>
        <w:t xml:space="preserve"> it was established  that the spacecraft would have no problems with components over-heating as the spacecraft</w:t>
      </w:r>
      <w:r w:rsidR="001E6131">
        <w:t>’</w:t>
      </w:r>
      <w:r>
        <w:t xml:space="preserve">s overall temperatures would be around </w:t>
      </w:r>
      <w:r w:rsidR="00956FCD">
        <w:t>79</w:t>
      </w:r>
      <w:r w:rsidRPr="009C2155">
        <w:t>°</w:t>
      </w:r>
      <w:r>
        <w:t xml:space="preserve">C, within </w:t>
      </w:r>
      <w:r w:rsidR="00956FCD">
        <w:t xml:space="preserve">the </w:t>
      </w:r>
      <w:r>
        <w:t xml:space="preserve"> components cooling requirements. </w:t>
      </w:r>
    </w:p>
    <w:p w:rsidR="007C0E11" w:rsidRDefault="007C0E11" w:rsidP="007C0E11">
      <w:pPr>
        <w:pStyle w:val="Caption"/>
      </w:pPr>
      <w:bookmarkStart w:id="391" w:name="_Ref198532036"/>
      <w:bookmarkStart w:id="392" w:name="_Toc168464369"/>
      <w:bookmarkStart w:id="393" w:name="_Toc207775257"/>
      <w:r>
        <w:t xml:space="preserve">Table </w:t>
      </w:r>
      <w:fldSimple w:instr=" SEQ Table \* ARABIC ">
        <w:r w:rsidR="00D46473">
          <w:rPr>
            <w:noProof/>
          </w:rPr>
          <w:t>18</w:t>
        </w:r>
      </w:fldSimple>
      <w:bookmarkEnd w:id="391"/>
      <w:r w:rsidRPr="006A1FE5">
        <w:t xml:space="preserve">: </w:t>
      </w:r>
      <w:r>
        <w:t>Spacecraft</w:t>
      </w:r>
      <w:r w:rsidRPr="006A1FE5">
        <w:t xml:space="preserve"> overall temperature </w:t>
      </w:r>
      <w:r w:rsidR="001E6131">
        <w:t>at</w:t>
      </w:r>
      <w:r w:rsidRPr="006A1FE5">
        <w:t xml:space="preserve"> 1000 km without heaters</w:t>
      </w:r>
      <w:bookmarkEnd w:id="392"/>
      <w:bookmarkEnd w:id="393"/>
    </w:p>
    <w:tbl>
      <w:tblPr>
        <w:tblStyle w:val="latexlike"/>
        <w:tblW w:w="4640" w:type="dxa"/>
        <w:tblLook w:val="04A0"/>
      </w:tblPr>
      <w:tblGrid>
        <w:gridCol w:w="2268"/>
        <w:gridCol w:w="1281"/>
        <w:gridCol w:w="1134"/>
      </w:tblGrid>
      <w:tr w:rsidR="007C0E11" w:rsidTr="006A5360">
        <w:trPr>
          <w:cnfStyle w:val="100000000000"/>
          <w:trHeight w:val="255"/>
        </w:trPr>
        <w:tc>
          <w:tcPr>
            <w:tcW w:w="2268" w:type="dxa"/>
            <w:noWrap/>
            <w:hideMark/>
          </w:tcPr>
          <w:p w:rsidR="007C0E11" w:rsidRDefault="007C0E11" w:rsidP="00EC673F">
            <w:pPr>
              <w:pStyle w:val="Table"/>
            </w:pPr>
            <w:r>
              <w:t xml:space="preserve">overall </w:t>
            </w:r>
          </w:p>
        </w:tc>
        <w:tc>
          <w:tcPr>
            <w:tcW w:w="1134" w:type="dxa"/>
            <w:noWrap/>
            <w:hideMark/>
          </w:tcPr>
          <w:p w:rsidR="007C0E11" w:rsidRDefault="007C0E11" w:rsidP="00EC673F">
            <w:pPr>
              <w:pStyle w:val="Table"/>
            </w:pPr>
            <w:r>
              <w:t xml:space="preserve">HOT </w:t>
            </w:r>
          </w:p>
        </w:tc>
        <w:tc>
          <w:tcPr>
            <w:tcW w:w="1134" w:type="dxa"/>
            <w:noWrap/>
            <w:hideMark/>
          </w:tcPr>
          <w:p w:rsidR="007C0E11" w:rsidRDefault="007C0E11" w:rsidP="00EC673F">
            <w:pPr>
              <w:pStyle w:val="Table"/>
            </w:pPr>
            <w:r>
              <w:t>COLD</w:t>
            </w:r>
          </w:p>
        </w:tc>
      </w:tr>
      <w:tr w:rsidR="007C0E11" w:rsidTr="006A5360">
        <w:trPr>
          <w:trHeight w:val="255"/>
        </w:trPr>
        <w:tc>
          <w:tcPr>
            <w:tcW w:w="2268" w:type="dxa"/>
            <w:noWrap/>
            <w:hideMark/>
          </w:tcPr>
          <w:p w:rsidR="007C0E11" w:rsidRDefault="007C0E11" w:rsidP="00EC673F">
            <w:pPr>
              <w:pStyle w:val="Table"/>
            </w:pPr>
            <w:r>
              <w:t>Q power consumed</w:t>
            </w:r>
            <w:r w:rsidR="00C37B52">
              <w:t xml:space="preserve"> [W]</w:t>
            </w:r>
          </w:p>
        </w:tc>
        <w:tc>
          <w:tcPr>
            <w:tcW w:w="1134" w:type="dxa"/>
            <w:noWrap/>
            <w:hideMark/>
          </w:tcPr>
          <w:p w:rsidR="007C0E11" w:rsidRDefault="007C0E11" w:rsidP="00EC673F">
            <w:pPr>
              <w:pStyle w:val="Table"/>
            </w:pPr>
            <w:r>
              <w:t>3</w:t>
            </w:r>
          </w:p>
        </w:tc>
        <w:tc>
          <w:tcPr>
            <w:tcW w:w="1134" w:type="dxa"/>
            <w:noWrap/>
            <w:hideMark/>
          </w:tcPr>
          <w:p w:rsidR="007C0E11" w:rsidRDefault="007C0E11" w:rsidP="00EC673F">
            <w:pPr>
              <w:pStyle w:val="Table"/>
            </w:pPr>
            <w:r>
              <w:t>0.5</w:t>
            </w:r>
          </w:p>
        </w:tc>
      </w:tr>
      <w:tr w:rsidR="007C0E11" w:rsidTr="006A5360">
        <w:trPr>
          <w:trHeight w:val="255"/>
        </w:trPr>
        <w:tc>
          <w:tcPr>
            <w:tcW w:w="2268" w:type="dxa"/>
            <w:noWrap/>
            <w:hideMark/>
          </w:tcPr>
          <w:p w:rsidR="007C0E11" w:rsidRDefault="007C0E11" w:rsidP="00EC673F">
            <w:pPr>
              <w:pStyle w:val="Table"/>
            </w:pPr>
            <w:r>
              <w:t>Q</w:t>
            </w:r>
            <w:r w:rsidR="00DE0678">
              <w:t xml:space="preserve"> </w:t>
            </w:r>
            <w:r>
              <w:t>total in HOT</w:t>
            </w:r>
            <w:r w:rsidR="00C37B52">
              <w:t xml:space="preserve"> [W]</w:t>
            </w:r>
          </w:p>
        </w:tc>
        <w:tc>
          <w:tcPr>
            <w:tcW w:w="1134" w:type="dxa"/>
            <w:noWrap/>
            <w:hideMark/>
          </w:tcPr>
          <w:p w:rsidR="007C0E11" w:rsidRDefault="007C0E11" w:rsidP="00EC673F">
            <w:pPr>
              <w:pStyle w:val="Table"/>
            </w:pPr>
            <w:r>
              <w:t>23.93419004</w:t>
            </w:r>
          </w:p>
        </w:tc>
        <w:tc>
          <w:tcPr>
            <w:tcW w:w="1134" w:type="dxa"/>
            <w:noWrap/>
            <w:hideMark/>
          </w:tcPr>
          <w:p w:rsidR="007C0E11" w:rsidRDefault="007C0E11" w:rsidP="00EC673F">
            <w:pPr>
              <w:pStyle w:val="Table"/>
            </w:pPr>
            <w:r>
              <w:t>6.567948</w:t>
            </w:r>
          </w:p>
        </w:tc>
      </w:tr>
      <w:tr w:rsidR="007C0E11" w:rsidTr="006A5360">
        <w:trPr>
          <w:trHeight w:val="255"/>
        </w:trPr>
        <w:tc>
          <w:tcPr>
            <w:tcW w:w="2268" w:type="dxa"/>
            <w:noWrap/>
            <w:hideMark/>
          </w:tcPr>
          <w:p w:rsidR="007C0E11" w:rsidRDefault="007C0E11" w:rsidP="00C37B52">
            <w:pPr>
              <w:pStyle w:val="Table"/>
            </w:pPr>
            <w:r>
              <w:t>T average surface (</w:t>
            </w:r>
            <w:r w:rsidR="00C37B52">
              <w:t>°</w:t>
            </w:r>
            <w:r>
              <w:t>C)</w:t>
            </w:r>
          </w:p>
        </w:tc>
        <w:tc>
          <w:tcPr>
            <w:tcW w:w="1134" w:type="dxa"/>
            <w:noWrap/>
            <w:hideMark/>
          </w:tcPr>
          <w:p w:rsidR="007C0E11" w:rsidRDefault="007C0E11" w:rsidP="00EC673F">
            <w:pPr>
              <w:pStyle w:val="Table"/>
            </w:pPr>
            <w:r>
              <w:t>28.61755116</w:t>
            </w:r>
          </w:p>
        </w:tc>
        <w:tc>
          <w:tcPr>
            <w:tcW w:w="1134" w:type="dxa"/>
            <w:noWrap/>
            <w:hideMark/>
          </w:tcPr>
          <w:p w:rsidR="007C0E11" w:rsidRDefault="007C0E11" w:rsidP="00EC673F">
            <w:pPr>
              <w:pStyle w:val="Table"/>
            </w:pPr>
            <w:r>
              <w:t>-54.6972</w:t>
            </w:r>
          </w:p>
        </w:tc>
      </w:tr>
      <w:tr w:rsidR="007C0E11" w:rsidTr="006A5360">
        <w:trPr>
          <w:trHeight w:val="255"/>
        </w:trPr>
        <w:tc>
          <w:tcPr>
            <w:tcW w:w="2268" w:type="dxa"/>
            <w:noWrap/>
            <w:hideMark/>
          </w:tcPr>
          <w:p w:rsidR="007C0E11" w:rsidRDefault="007C0E11" w:rsidP="00C37B52">
            <w:pPr>
              <w:pStyle w:val="Table"/>
            </w:pPr>
            <w:r>
              <w:t>T average inside</w:t>
            </w:r>
            <w:r w:rsidR="00C37B52">
              <w:t>(°C)</w:t>
            </w:r>
          </w:p>
        </w:tc>
        <w:tc>
          <w:tcPr>
            <w:tcW w:w="1134" w:type="dxa"/>
            <w:noWrap/>
            <w:hideMark/>
          </w:tcPr>
          <w:p w:rsidR="007C0E11" w:rsidRDefault="007C0E11" w:rsidP="00EC673F">
            <w:pPr>
              <w:pStyle w:val="Table"/>
            </w:pPr>
            <w:r>
              <w:t>70.45526918</w:t>
            </w:r>
          </w:p>
        </w:tc>
        <w:tc>
          <w:tcPr>
            <w:tcW w:w="1134" w:type="dxa"/>
            <w:noWrap/>
            <w:hideMark/>
          </w:tcPr>
          <w:p w:rsidR="007C0E11" w:rsidRDefault="007C0E11" w:rsidP="00EC673F">
            <w:pPr>
              <w:pStyle w:val="Table"/>
            </w:pPr>
            <w:r>
              <w:t>-43.2162</w:t>
            </w:r>
          </w:p>
        </w:tc>
      </w:tr>
    </w:tbl>
    <w:p w:rsidR="007C0E11" w:rsidRDefault="007C0E11" w:rsidP="007C0E11">
      <w:pPr>
        <w:pStyle w:val="Caption"/>
      </w:pPr>
      <w:bookmarkStart w:id="394" w:name="_Toc168464370"/>
    </w:p>
    <w:p w:rsidR="007C0E11" w:rsidRDefault="007C0E11" w:rsidP="007C0E11">
      <w:pPr>
        <w:pStyle w:val="Caption"/>
      </w:pPr>
      <w:bookmarkStart w:id="395" w:name="_Toc207775258"/>
      <w:r>
        <w:t xml:space="preserve">Table </w:t>
      </w:r>
      <w:fldSimple w:instr=" SEQ Table \* ARABIC ">
        <w:r w:rsidR="00D46473">
          <w:rPr>
            <w:noProof/>
          </w:rPr>
          <w:t>19</w:t>
        </w:r>
      </w:fldSimple>
      <w:r w:rsidRPr="006A1FE5">
        <w:t xml:space="preserve">: </w:t>
      </w:r>
      <w:r>
        <w:t>Spacecraft</w:t>
      </w:r>
      <w:r w:rsidRPr="006A1FE5">
        <w:t xml:space="preserve"> overall temperature </w:t>
      </w:r>
      <w:r w:rsidR="001E6131">
        <w:t>at</w:t>
      </w:r>
      <w:r w:rsidRPr="006A1FE5">
        <w:t xml:space="preserve"> 1000 km with 2.35W heater</w:t>
      </w:r>
      <w:bookmarkEnd w:id="394"/>
      <w:bookmarkEnd w:id="395"/>
    </w:p>
    <w:tbl>
      <w:tblPr>
        <w:tblStyle w:val="latexlike"/>
        <w:tblW w:w="4683" w:type="dxa"/>
        <w:tblLook w:val="04A0"/>
      </w:tblPr>
      <w:tblGrid>
        <w:gridCol w:w="2268"/>
        <w:gridCol w:w="1281"/>
        <w:gridCol w:w="1134"/>
      </w:tblGrid>
      <w:tr w:rsidR="007C0E11" w:rsidTr="00C37B52">
        <w:trPr>
          <w:cnfStyle w:val="100000000000"/>
          <w:trHeight w:val="255"/>
        </w:trPr>
        <w:tc>
          <w:tcPr>
            <w:tcW w:w="2268" w:type="dxa"/>
            <w:noWrap/>
            <w:hideMark/>
          </w:tcPr>
          <w:p w:rsidR="007C0E11" w:rsidRDefault="007C0E11" w:rsidP="00EC673F">
            <w:pPr>
              <w:pStyle w:val="Table"/>
            </w:pPr>
            <w:r>
              <w:t xml:space="preserve">overall </w:t>
            </w:r>
          </w:p>
        </w:tc>
        <w:tc>
          <w:tcPr>
            <w:tcW w:w="1281" w:type="dxa"/>
            <w:noWrap/>
            <w:hideMark/>
          </w:tcPr>
          <w:p w:rsidR="007C0E11" w:rsidRDefault="007C0E11" w:rsidP="00EC673F">
            <w:pPr>
              <w:pStyle w:val="Table"/>
            </w:pPr>
            <w:r>
              <w:t xml:space="preserve">HOT </w:t>
            </w:r>
          </w:p>
        </w:tc>
        <w:tc>
          <w:tcPr>
            <w:tcW w:w="1134" w:type="dxa"/>
            <w:noWrap/>
            <w:hideMark/>
          </w:tcPr>
          <w:p w:rsidR="007C0E11" w:rsidRDefault="007C0E11" w:rsidP="00EC673F">
            <w:pPr>
              <w:pStyle w:val="Table"/>
            </w:pPr>
            <w:r>
              <w:t>COLD</w:t>
            </w:r>
          </w:p>
        </w:tc>
      </w:tr>
      <w:tr w:rsidR="00C37B52" w:rsidTr="00C37B52">
        <w:trPr>
          <w:trHeight w:val="255"/>
        </w:trPr>
        <w:tc>
          <w:tcPr>
            <w:tcW w:w="2268" w:type="dxa"/>
            <w:noWrap/>
            <w:hideMark/>
          </w:tcPr>
          <w:p w:rsidR="00C37B52" w:rsidRDefault="00C37B52" w:rsidP="004C5ADE">
            <w:pPr>
              <w:pStyle w:val="Table"/>
            </w:pPr>
            <w:r>
              <w:t>Q power consumed [W]</w:t>
            </w:r>
          </w:p>
        </w:tc>
        <w:tc>
          <w:tcPr>
            <w:tcW w:w="1281" w:type="dxa"/>
            <w:noWrap/>
            <w:hideMark/>
          </w:tcPr>
          <w:p w:rsidR="00C37B52" w:rsidRDefault="00C37B52" w:rsidP="00EC673F">
            <w:pPr>
              <w:pStyle w:val="Table"/>
            </w:pPr>
            <w:r>
              <w:t>3</w:t>
            </w:r>
          </w:p>
        </w:tc>
        <w:tc>
          <w:tcPr>
            <w:tcW w:w="1134" w:type="dxa"/>
            <w:noWrap/>
            <w:hideMark/>
          </w:tcPr>
          <w:p w:rsidR="00C37B52" w:rsidRDefault="00C37B52" w:rsidP="00EC673F">
            <w:pPr>
              <w:pStyle w:val="Table"/>
            </w:pPr>
            <w:r>
              <w:t>0.5</w:t>
            </w:r>
          </w:p>
        </w:tc>
      </w:tr>
      <w:tr w:rsidR="00C37B52" w:rsidTr="00C37B52">
        <w:trPr>
          <w:trHeight w:val="255"/>
        </w:trPr>
        <w:tc>
          <w:tcPr>
            <w:tcW w:w="2268" w:type="dxa"/>
            <w:noWrap/>
            <w:hideMark/>
          </w:tcPr>
          <w:p w:rsidR="00C37B52" w:rsidRDefault="00C37B52" w:rsidP="004C5ADE">
            <w:pPr>
              <w:pStyle w:val="Table"/>
            </w:pPr>
            <w:r>
              <w:t>Q</w:t>
            </w:r>
            <w:r w:rsidR="00DE0678">
              <w:t xml:space="preserve"> </w:t>
            </w:r>
            <w:r>
              <w:t>total in HOT [W]</w:t>
            </w:r>
          </w:p>
        </w:tc>
        <w:tc>
          <w:tcPr>
            <w:tcW w:w="1281" w:type="dxa"/>
            <w:noWrap/>
            <w:hideMark/>
          </w:tcPr>
          <w:p w:rsidR="00C37B52" w:rsidRDefault="00C37B52" w:rsidP="00EC673F">
            <w:pPr>
              <w:pStyle w:val="Table"/>
            </w:pPr>
            <w:r>
              <w:t>23.93419004</w:t>
            </w:r>
          </w:p>
        </w:tc>
        <w:tc>
          <w:tcPr>
            <w:tcW w:w="1134" w:type="dxa"/>
            <w:noWrap/>
            <w:hideMark/>
          </w:tcPr>
          <w:p w:rsidR="00C37B52" w:rsidRDefault="00C37B52" w:rsidP="00EC673F">
            <w:pPr>
              <w:pStyle w:val="Table"/>
            </w:pPr>
            <w:r>
              <w:t>8.917948</w:t>
            </w:r>
          </w:p>
        </w:tc>
      </w:tr>
      <w:tr w:rsidR="00C37B52" w:rsidTr="00C37B52">
        <w:trPr>
          <w:trHeight w:val="255"/>
        </w:trPr>
        <w:tc>
          <w:tcPr>
            <w:tcW w:w="2268" w:type="dxa"/>
            <w:noWrap/>
            <w:hideMark/>
          </w:tcPr>
          <w:p w:rsidR="00C37B52" w:rsidRDefault="00C37B52" w:rsidP="004C5ADE">
            <w:pPr>
              <w:pStyle w:val="Table"/>
            </w:pPr>
            <w:r>
              <w:t>T average surface (°C)</w:t>
            </w:r>
          </w:p>
        </w:tc>
        <w:tc>
          <w:tcPr>
            <w:tcW w:w="1281" w:type="dxa"/>
            <w:noWrap/>
            <w:hideMark/>
          </w:tcPr>
          <w:p w:rsidR="00C37B52" w:rsidRDefault="00C37B52" w:rsidP="00EC673F">
            <w:pPr>
              <w:pStyle w:val="Table"/>
            </w:pPr>
            <w:r>
              <w:t>28.61755116</w:t>
            </w:r>
          </w:p>
        </w:tc>
        <w:tc>
          <w:tcPr>
            <w:tcW w:w="1134" w:type="dxa"/>
            <w:noWrap/>
            <w:hideMark/>
          </w:tcPr>
          <w:p w:rsidR="00C37B52" w:rsidRDefault="00C37B52" w:rsidP="00EC673F">
            <w:pPr>
              <w:pStyle w:val="Table"/>
            </w:pPr>
            <w:r>
              <w:t>-37.3496</w:t>
            </w:r>
          </w:p>
        </w:tc>
      </w:tr>
      <w:tr w:rsidR="00C37B52" w:rsidTr="00C37B52">
        <w:trPr>
          <w:trHeight w:val="255"/>
        </w:trPr>
        <w:tc>
          <w:tcPr>
            <w:tcW w:w="2268" w:type="dxa"/>
            <w:noWrap/>
            <w:hideMark/>
          </w:tcPr>
          <w:p w:rsidR="00C37B52" w:rsidRDefault="00C37B52" w:rsidP="004C5ADE">
            <w:pPr>
              <w:pStyle w:val="Table"/>
            </w:pPr>
            <w:r>
              <w:t>T average inside(°C)</w:t>
            </w:r>
          </w:p>
        </w:tc>
        <w:tc>
          <w:tcPr>
            <w:tcW w:w="1281" w:type="dxa"/>
            <w:noWrap/>
            <w:hideMark/>
          </w:tcPr>
          <w:p w:rsidR="00C37B52" w:rsidRDefault="00C37B52" w:rsidP="00EC673F">
            <w:pPr>
              <w:pStyle w:val="Table"/>
            </w:pPr>
            <w:r>
              <w:t>70.45526918</w:t>
            </w:r>
          </w:p>
        </w:tc>
        <w:tc>
          <w:tcPr>
            <w:tcW w:w="1134" w:type="dxa"/>
            <w:noWrap/>
            <w:hideMark/>
          </w:tcPr>
          <w:p w:rsidR="00C37B52" w:rsidRDefault="00C37B52" w:rsidP="00EC673F">
            <w:pPr>
              <w:pStyle w:val="Table"/>
            </w:pPr>
            <w:r>
              <w:t>-21.7608</w:t>
            </w:r>
          </w:p>
        </w:tc>
      </w:tr>
    </w:tbl>
    <w:p w:rsidR="007C0E11" w:rsidRDefault="007C0E11">
      <w:pPr>
        <w:jc w:val="left"/>
        <w:rPr>
          <w:rFonts w:eastAsiaTheme="minorEastAsia"/>
          <w:b/>
          <w:bCs/>
          <w:sz w:val="18"/>
          <w:szCs w:val="18"/>
          <w:lang w:val="en-US" w:bidi="en-US"/>
        </w:rPr>
      </w:pPr>
    </w:p>
    <w:p w:rsidR="007C0E11" w:rsidRDefault="007C0E11" w:rsidP="007C0E11">
      <w:pPr>
        <w:pStyle w:val="Caption"/>
      </w:pPr>
      <w:bookmarkStart w:id="396" w:name="_Toc207775259"/>
      <w:r>
        <w:t xml:space="preserve">Table </w:t>
      </w:r>
      <w:fldSimple w:instr=" SEQ Table \* ARABIC ">
        <w:r w:rsidR="00D46473">
          <w:rPr>
            <w:noProof/>
          </w:rPr>
          <w:t>20</w:t>
        </w:r>
      </w:fldSimple>
      <w:r w:rsidRPr="006A1FE5">
        <w:t xml:space="preserve">: </w:t>
      </w:r>
      <w:r>
        <w:t>Spacecraft</w:t>
      </w:r>
      <w:r w:rsidRPr="006A1FE5">
        <w:t xml:space="preserve"> overall temperature </w:t>
      </w:r>
      <w:r w:rsidR="001E6131">
        <w:t>at</w:t>
      </w:r>
      <w:r w:rsidRPr="006A1FE5">
        <w:t xml:space="preserve"> 500 km without heaters</w:t>
      </w:r>
      <w:bookmarkEnd w:id="396"/>
    </w:p>
    <w:tbl>
      <w:tblPr>
        <w:tblStyle w:val="latexlike"/>
        <w:tblW w:w="4692" w:type="dxa"/>
        <w:tblLook w:val="04A0"/>
      </w:tblPr>
      <w:tblGrid>
        <w:gridCol w:w="2346"/>
        <w:gridCol w:w="1173"/>
        <w:gridCol w:w="1173"/>
      </w:tblGrid>
      <w:tr w:rsidR="007C0E11" w:rsidRPr="009C2155" w:rsidTr="00C37B52">
        <w:trPr>
          <w:cnfStyle w:val="100000000000"/>
          <w:trHeight w:val="255"/>
        </w:trPr>
        <w:tc>
          <w:tcPr>
            <w:tcW w:w="2346" w:type="dxa"/>
            <w:noWrap/>
            <w:hideMark/>
          </w:tcPr>
          <w:p w:rsidR="007C0E11" w:rsidRPr="009C2155" w:rsidRDefault="007C0E11" w:rsidP="00EC673F">
            <w:pPr>
              <w:pStyle w:val="Table"/>
            </w:pPr>
            <w:r w:rsidRPr="009C2155">
              <w:t xml:space="preserve">overall </w:t>
            </w:r>
          </w:p>
        </w:tc>
        <w:tc>
          <w:tcPr>
            <w:tcW w:w="1173" w:type="dxa"/>
            <w:noWrap/>
            <w:hideMark/>
          </w:tcPr>
          <w:p w:rsidR="007C0E11" w:rsidRPr="009C2155" w:rsidRDefault="007C0E11" w:rsidP="00EC673F">
            <w:pPr>
              <w:pStyle w:val="Table"/>
            </w:pPr>
            <w:r w:rsidRPr="009C2155">
              <w:t xml:space="preserve">HOT </w:t>
            </w:r>
          </w:p>
        </w:tc>
        <w:tc>
          <w:tcPr>
            <w:tcW w:w="1173" w:type="dxa"/>
            <w:noWrap/>
            <w:hideMark/>
          </w:tcPr>
          <w:p w:rsidR="007C0E11" w:rsidRPr="009C2155" w:rsidRDefault="007C0E11" w:rsidP="00EC673F">
            <w:pPr>
              <w:pStyle w:val="Table"/>
            </w:pPr>
            <w:r w:rsidRPr="009C2155">
              <w:t>COLD</w:t>
            </w:r>
          </w:p>
        </w:tc>
      </w:tr>
      <w:tr w:rsidR="00C37B52" w:rsidRPr="009C2155" w:rsidTr="00C37B52">
        <w:trPr>
          <w:trHeight w:val="255"/>
        </w:trPr>
        <w:tc>
          <w:tcPr>
            <w:tcW w:w="2346" w:type="dxa"/>
            <w:noWrap/>
            <w:hideMark/>
          </w:tcPr>
          <w:p w:rsidR="00C37B52" w:rsidRDefault="00C37B52" w:rsidP="004C5ADE">
            <w:pPr>
              <w:pStyle w:val="Table"/>
            </w:pPr>
            <w:r>
              <w:t>Q power consumed [W]</w:t>
            </w:r>
          </w:p>
        </w:tc>
        <w:tc>
          <w:tcPr>
            <w:tcW w:w="1173" w:type="dxa"/>
            <w:noWrap/>
            <w:hideMark/>
          </w:tcPr>
          <w:p w:rsidR="00C37B52" w:rsidRPr="009C2155" w:rsidRDefault="00C37B52" w:rsidP="00EC673F">
            <w:pPr>
              <w:pStyle w:val="Table"/>
            </w:pPr>
            <w:r w:rsidRPr="009C2155">
              <w:t>3</w:t>
            </w:r>
          </w:p>
        </w:tc>
        <w:tc>
          <w:tcPr>
            <w:tcW w:w="1173" w:type="dxa"/>
            <w:noWrap/>
            <w:hideMark/>
          </w:tcPr>
          <w:p w:rsidR="00C37B52" w:rsidRPr="009C2155" w:rsidRDefault="00C37B52" w:rsidP="00EC673F">
            <w:pPr>
              <w:pStyle w:val="Table"/>
            </w:pPr>
            <w:r w:rsidRPr="009C2155">
              <w:t>0.5</w:t>
            </w:r>
          </w:p>
        </w:tc>
      </w:tr>
      <w:tr w:rsidR="00C37B52" w:rsidRPr="009C2155" w:rsidTr="00C37B52">
        <w:trPr>
          <w:trHeight w:val="255"/>
        </w:trPr>
        <w:tc>
          <w:tcPr>
            <w:tcW w:w="2346" w:type="dxa"/>
            <w:noWrap/>
            <w:hideMark/>
          </w:tcPr>
          <w:p w:rsidR="00C37B52" w:rsidRDefault="00C37B52" w:rsidP="004C5ADE">
            <w:pPr>
              <w:pStyle w:val="Table"/>
            </w:pPr>
            <w:r>
              <w:t>Q</w:t>
            </w:r>
            <w:r w:rsidR="00DE0678">
              <w:t xml:space="preserve"> </w:t>
            </w:r>
            <w:r>
              <w:t>total in HOT [W]</w:t>
            </w:r>
          </w:p>
        </w:tc>
        <w:tc>
          <w:tcPr>
            <w:tcW w:w="1173" w:type="dxa"/>
            <w:noWrap/>
            <w:hideMark/>
          </w:tcPr>
          <w:p w:rsidR="00C37B52" w:rsidRPr="009C2155" w:rsidRDefault="00C37B52" w:rsidP="006A5360">
            <w:pPr>
              <w:pStyle w:val="Table"/>
            </w:pPr>
            <w:r w:rsidRPr="009C2155">
              <w:t>25.7198</w:t>
            </w:r>
          </w:p>
        </w:tc>
        <w:tc>
          <w:tcPr>
            <w:tcW w:w="1173" w:type="dxa"/>
            <w:noWrap/>
            <w:hideMark/>
          </w:tcPr>
          <w:p w:rsidR="00C37B52" w:rsidRPr="009C2155" w:rsidRDefault="00C37B52" w:rsidP="006A5360">
            <w:pPr>
              <w:pStyle w:val="Table"/>
            </w:pPr>
            <w:r w:rsidRPr="009C2155">
              <w:t>7.9041</w:t>
            </w:r>
          </w:p>
        </w:tc>
      </w:tr>
      <w:tr w:rsidR="00C37B52" w:rsidRPr="009C2155" w:rsidTr="00C37B52">
        <w:trPr>
          <w:trHeight w:val="255"/>
        </w:trPr>
        <w:tc>
          <w:tcPr>
            <w:tcW w:w="2346" w:type="dxa"/>
            <w:noWrap/>
            <w:hideMark/>
          </w:tcPr>
          <w:p w:rsidR="00C37B52" w:rsidRDefault="00C37B52" w:rsidP="004C5ADE">
            <w:pPr>
              <w:pStyle w:val="Table"/>
            </w:pPr>
            <w:r>
              <w:t>T average surface (°C)</w:t>
            </w:r>
          </w:p>
        </w:tc>
        <w:tc>
          <w:tcPr>
            <w:tcW w:w="1173" w:type="dxa"/>
            <w:noWrap/>
            <w:hideMark/>
          </w:tcPr>
          <w:p w:rsidR="00C37B52" w:rsidRPr="009C2155" w:rsidRDefault="00C37B52" w:rsidP="006A5360">
            <w:pPr>
              <w:pStyle w:val="Table"/>
            </w:pPr>
            <w:r w:rsidRPr="009C2155">
              <w:t>34.0923</w:t>
            </w:r>
          </w:p>
        </w:tc>
        <w:tc>
          <w:tcPr>
            <w:tcW w:w="1173" w:type="dxa"/>
            <w:noWrap/>
            <w:hideMark/>
          </w:tcPr>
          <w:p w:rsidR="00C37B52" w:rsidRPr="009C2155" w:rsidRDefault="00C37B52" w:rsidP="006A5360">
            <w:pPr>
              <w:pStyle w:val="Table"/>
            </w:pPr>
            <w:r w:rsidRPr="009C2155">
              <w:t>-44.3531</w:t>
            </w:r>
          </w:p>
        </w:tc>
      </w:tr>
      <w:tr w:rsidR="00C37B52" w:rsidRPr="009C2155" w:rsidTr="00C37B52">
        <w:trPr>
          <w:trHeight w:val="255"/>
        </w:trPr>
        <w:tc>
          <w:tcPr>
            <w:tcW w:w="2346" w:type="dxa"/>
            <w:noWrap/>
            <w:hideMark/>
          </w:tcPr>
          <w:p w:rsidR="00C37B52" w:rsidRDefault="00C37B52" w:rsidP="004C5ADE">
            <w:pPr>
              <w:pStyle w:val="Table"/>
            </w:pPr>
            <w:r>
              <w:t>T average inside(°C)</w:t>
            </w:r>
          </w:p>
        </w:tc>
        <w:tc>
          <w:tcPr>
            <w:tcW w:w="1173" w:type="dxa"/>
            <w:noWrap/>
            <w:hideMark/>
          </w:tcPr>
          <w:p w:rsidR="00C37B52" w:rsidRPr="009C2155" w:rsidRDefault="00C37B52" w:rsidP="006A5360">
            <w:pPr>
              <w:pStyle w:val="Table"/>
            </w:pPr>
            <w:r w:rsidRPr="009C2155">
              <w:t>79.0513</w:t>
            </w:r>
          </w:p>
        </w:tc>
        <w:tc>
          <w:tcPr>
            <w:tcW w:w="1173" w:type="dxa"/>
            <w:noWrap/>
            <w:hideMark/>
          </w:tcPr>
          <w:p w:rsidR="00C37B52" w:rsidRPr="009C2155" w:rsidRDefault="00C37B52" w:rsidP="006A5360">
            <w:pPr>
              <w:pStyle w:val="Table"/>
            </w:pPr>
            <w:r w:rsidRPr="009C2155">
              <w:t>-30.5365</w:t>
            </w:r>
          </w:p>
        </w:tc>
      </w:tr>
    </w:tbl>
    <w:p w:rsidR="007C0E11" w:rsidRDefault="007C0E11" w:rsidP="007C0E11">
      <w:pPr>
        <w:pStyle w:val="Caption"/>
      </w:pPr>
      <w:bookmarkStart w:id="397" w:name="_Toc168464372"/>
    </w:p>
    <w:p w:rsidR="007C0E11" w:rsidRPr="006A1FE5" w:rsidRDefault="007C0E11" w:rsidP="007C0E11">
      <w:pPr>
        <w:pStyle w:val="Caption"/>
      </w:pPr>
      <w:bookmarkStart w:id="398" w:name="_Ref198532042"/>
      <w:bookmarkStart w:id="399" w:name="_Toc207775260"/>
      <w:r>
        <w:t xml:space="preserve">Table </w:t>
      </w:r>
      <w:fldSimple w:instr=" SEQ Table \* ARABIC ">
        <w:r w:rsidR="00D46473">
          <w:rPr>
            <w:noProof/>
          </w:rPr>
          <w:t>21</w:t>
        </w:r>
      </w:fldSimple>
      <w:bookmarkEnd w:id="398"/>
      <w:r w:rsidRPr="006A1FE5">
        <w:t xml:space="preserve">: </w:t>
      </w:r>
      <w:r>
        <w:t>Spacecraft</w:t>
      </w:r>
      <w:r w:rsidRPr="006A1FE5">
        <w:t xml:space="preserve"> overall temperature and </w:t>
      </w:r>
      <w:r w:rsidR="001E6131">
        <w:t>at</w:t>
      </w:r>
      <w:r w:rsidRPr="006A1FE5">
        <w:t xml:space="preserve"> km with 2.35W heater</w:t>
      </w:r>
      <w:bookmarkEnd w:id="397"/>
      <w:bookmarkEnd w:id="399"/>
    </w:p>
    <w:tbl>
      <w:tblPr>
        <w:tblStyle w:val="latexlike"/>
        <w:tblW w:w="4621" w:type="dxa"/>
        <w:tblLook w:val="04A0"/>
      </w:tblPr>
      <w:tblGrid>
        <w:gridCol w:w="2311"/>
        <w:gridCol w:w="1155"/>
        <w:gridCol w:w="1155"/>
      </w:tblGrid>
      <w:tr w:rsidR="007C0E11" w:rsidTr="00C37B52">
        <w:trPr>
          <w:cnfStyle w:val="100000000000"/>
          <w:trHeight w:val="255"/>
        </w:trPr>
        <w:tc>
          <w:tcPr>
            <w:tcW w:w="2311" w:type="dxa"/>
            <w:noWrap/>
            <w:hideMark/>
          </w:tcPr>
          <w:p w:rsidR="007C0E11" w:rsidRDefault="007C0E11" w:rsidP="00EC673F">
            <w:pPr>
              <w:pStyle w:val="Table"/>
            </w:pPr>
            <w:r>
              <w:t xml:space="preserve">overall </w:t>
            </w:r>
          </w:p>
        </w:tc>
        <w:tc>
          <w:tcPr>
            <w:tcW w:w="1155" w:type="dxa"/>
            <w:noWrap/>
            <w:hideMark/>
          </w:tcPr>
          <w:p w:rsidR="007C0E11" w:rsidRDefault="007C0E11" w:rsidP="00EC673F">
            <w:pPr>
              <w:pStyle w:val="Table"/>
            </w:pPr>
            <w:r>
              <w:t xml:space="preserve">HOT </w:t>
            </w:r>
          </w:p>
        </w:tc>
        <w:tc>
          <w:tcPr>
            <w:tcW w:w="1155" w:type="dxa"/>
            <w:noWrap/>
            <w:hideMark/>
          </w:tcPr>
          <w:p w:rsidR="007C0E11" w:rsidRDefault="007C0E11" w:rsidP="00EC673F">
            <w:pPr>
              <w:pStyle w:val="Table"/>
            </w:pPr>
            <w:r>
              <w:t>COLD</w:t>
            </w:r>
          </w:p>
        </w:tc>
      </w:tr>
      <w:tr w:rsidR="00C37B52" w:rsidTr="00C37B52">
        <w:trPr>
          <w:trHeight w:val="255"/>
        </w:trPr>
        <w:tc>
          <w:tcPr>
            <w:tcW w:w="2311" w:type="dxa"/>
            <w:noWrap/>
            <w:hideMark/>
          </w:tcPr>
          <w:p w:rsidR="00C37B52" w:rsidRDefault="00C37B52" w:rsidP="004C5ADE">
            <w:pPr>
              <w:pStyle w:val="Table"/>
            </w:pPr>
            <w:r>
              <w:t>Q power consumed [W]</w:t>
            </w:r>
          </w:p>
        </w:tc>
        <w:tc>
          <w:tcPr>
            <w:tcW w:w="1155" w:type="dxa"/>
            <w:noWrap/>
            <w:hideMark/>
          </w:tcPr>
          <w:p w:rsidR="00C37B52" w:rsidRDefault="00C37B52" w:rsidP="00EC673F">
            <w:pPr>
              <w:pStyle w:val="Table"/>
            </w:pPr>
            <w:r>
              <w:t>3</w:t>
            </w:r>
          </w:p>
        </w:tc>
        <w:tc>
          <w:tcPr>
            <w:tcW w:w="1155" w:type="dxa"/>
            <w:noWrap/>
            <w:hideMark/>
          </w:tcPr>
          <w:p w:rsidR="00C37B52" w:rsidRDefault="00C37B52" w:rsidP="00EC673F">
            <w:pPr>
              <w:pStyle w:val="Table"/>
            </w:pPr>
            <w:r>
              <w:t>0.5</w:t>
            </w:r>
          </w:p>
        </w:tc>
      </w:tr>
      <w:tr w:rsidR="00C37B52" w:rsidTr="00C37B52">
        <w:trPr>
          <w:trHeight w:val="255"/>
        </w:trPr>
        <w:tc>
          <w:tcPr>
            <w:tcW w:w="2311" w:type="dxa"/>
            <w:noWrap/>
            <w:hideMark/>
          </w:tcPr>
          <w:p w:rsidR="00C37B52" w:rsidRDefault="00C37B52" w:rsidP="004C5ADE">
            <w:pPr>
              <w:pStyle w:val="Table"/>
            </w:pPr>
            <w:r>
              <w:t>Q</w:t>
            </w:r>
            <w:r w:rsidR="00DE0678">
              <w:t xml:space="preserve"> </w:t>
            </w:r>
            <w:r>
              <w:t>total in HOT [W]</w:t>
            </w:r>
          </w:p>
        </w:tc>
        <w:tc>
          <w:tcPr>
            <w:tcW w:w="1155" w:type="dxa"/>
            <w:noWrap/>
            <w:hideMark/>
          </w:tcPr>
          <w:p w:rsidR="00C37B52" w:rsidRDefault="00C37B52" w:rsidP="006A5360">
            <w:pPr>
              <w:pStyle w:val="Table"/>
            </w:pPr>
            <w:r>
              <w:t>25.7198</w:t>
            </w:r>
          </w:p>
        </w:tc>
        <w:tc>
          <w:tcPr>
            <w:tcW w:w="1155" w:type="dxa"/>
            <w:noWrap/>
            <w:hideMark/>
          </w:tcPr>
          <w:p w:rsidR="00C37B52" w:rsidRDefault="00C37B52" w:rsidP="006A5360">
            <w:pPr>
              <w:pStyle w:val="Table"/>
            </w:pPr>
            <w:r>
              <w:t>10.2541</w:t>
            </w:r>
          </w:p>
        </w:tc>
      </w:tr>
      <w:tr w:rsidR="00C37B52" w:rsidTr="00C37B52">
        <w:trPr>
          <w:trHeight w:val="255"/>
        </w:trPr>
        <w:tc>
          <w:tcPr>
            <w:tcW w:w="2311" w:type="dxa"/>
            <w:noWrap/>
            <w:hideMark/>
          </w:tcPr>
          <w:p w:rsidR="00C37B52" w:rsidRDefault="00C37B52" w:rsidP="004C5ADE">
            <w:pPr>
              <w:pStyle w:val="Table"/>
            </w:pPr>
            <w:r>
              <w:t>T average surface (°C)</w:t>
            </w:r>
          </w:p>
        </w:tc>
        <w:tc>
          <w:tcPr>
            <w:tcW w:w="1155" w:type="dxa"/>
            <w:noWrap/>
            <w:hideMark/>
          </w:tcPr>
          <w:p w:rsidR="00C37B52" w:rsidRDefault="00C37B52" w:rsidP="006A5360">
            <w:pPr>
              <w:pStyle w:val="Table"/>
            </w:pPr>
            <w:r>
              <w:t>34.0923</w:t>
            </w:r>
          </w:p>
        </w:tc>
        <w:tc>
          <w:tcPr>
            <w:tcW w:w="1155" w:type="dxa"/>
            <w:noWrap/>
            <w:hideMark/>
          </w:tcPr>
          <w:p w:rsidR="00C37B52" w:rsidRDefault="00C37B52" w:rsidP="006A5360">
            <w:pPr>
              <w:pStyle w:val="Table"/>
            </w:pPr>
            <w:r>
              <w:t>-28.9794</w:t>
            </w:r>
          </w:p>
        </w:tc>
      </w:tr>
      <w:tr w:rsidR="00C37B52" w:rsidTr="00C37B52">
        <w:trPr>
          <w:trHeight w:val="255"/>
        </w:trPr>
        <w:tc>
          <w:tcPr>
            <w:tcW w:w="2311" w:type="dxa"/>
            <w:noWrap/>
            <w:hideMark/>
          </w:tcPr>
          <w:p w:rsidR="00C37B52" w:rsidRDefault="00C37B52" w:rsidP="004C5ADE">
            <w:pPr>
              <w:pStyle w:val="Table"/>
            </w:pPr>
            <w:r>
              <w:t>T average inside(°C)</w:t>
            </w:r>
          </w:p>
        </w:tc>
        <w:tc>
          <w:tcPr>
            <w:tcW w:w="1155" w:type="dxa"/>
            <w:noWrap/>
            <w:hideMark/>
          </w:tcPr>
          <w:p w:rsidR="00C37B52" w:rsidRDefault="00C37B52" w:rsidP="006A5360">
            <w:pPr>
              <w:pStyle w:val="Table"/>
            </w:pPr>
            <w:r>
              <w:t>79.0513</w:t>
            </w:r>
          </w:p>
        </w:tc>
        <w:tc>
          <w:tcPr>
            <w:tcW w:w="1155" w:type="dxa"/>
            <w:noWrap/>
            <w:hideMark/>
          </w:tcPr>
          <w:p w:rsidR="00C37B52" w:rsidRDefault="00C37B52" w:rsidP="006A5360">
            <w:pPr>
              <w:pStyle w:val="Table"/>
            </w:pPr>
            <w:r>
              <w:t>-11.0548</w:t>
            </w:r>
          </w:p>
        </w:tc>
      </w:tr>
    </w:tbl>
    <w:p w:rsidR="007C0E11" w:rsidRDefault="007C0E11" w:rsidP="007C0E11">
      <w:pPr>
        <w:pStyle w:val="Heading2"/>
      </w:pPr>
      <w:bookmarkStart w:id="400" w:name="_Toc200387086"/>
      <w:bookmarkStart w:id="401" w:name="_Toc200387784"/>
      <w:bookmarkStart w:id="402" w:name="_Toc200388055"/>
      <w:bookmarkStart w:id="403" w:name="_Toc204748257"/>
      <w:bookmarkStart w:id="404" w:name="_Toc207775113"/>
      <w:r w:rsidRPr="008F31F5">
        <w:t xml:space="preserve">Power </w:t>
      </w:r>
      <w:r>
        <w:t>S</w:t>
      </w:r>
      <w:r w:rsidRPr="008F31F5">
        <w:t>ubsystem</w:t>
      </w:r>
      <w:bookmarkEnd w:id="400"/>
      <w:bookmarkEnd w:id="401"/>
      <w:bookmarkEnd w:id="402"/>
      <w:bookmarkEnd w:id="403"/>
      <w:bookmarkEnd w:id="404"/>
    </w:p>
    <w:p w:rsidR="007C0E11" w:rsidRDefault="007C0E11" w:rsidP="00EB1E45">
      <w:r>
        <w:t xml:space="preserve">The power subsystem is one of the key </w:t>
      </w:r>
      <w:r w:rsidR="00A428DD">
        <w:t>subsystems on</w:t>
      </w:r>
      <w:r w:rsidR="00DE0678">
        <w:t xml:space="preserve"> </w:t>
      </w:r>
      <w:r w:rsidR="00A428DD">
        <w:t>RyeSat</w:t>
      </w:r>
      <w:r>
        <w:t>; it is responsible for charging the satellite’s battery</w:t>
      </w:r>
      <w:r w:rsidR="007E1AE8">
        <w:t>,</w:t>
      </w:r>
      <w:r>
        <w:t xml:space="preserve"> using power from the solar cells. This subsystem will also be regulating and controlling the flow of power to secondary system</w:t>
      </w:r>
      <w:r w:rsidR="004F70F5">
        <w:t>s</w:t>
      </w:r>
      <w:r>
        <w:t xml:space="preserve"> s</w:t>
      </w:r>
      <w:r w:rsidR="00956FCD">
        <w:t xml:space="preserve">uch as the ACS, ADS and payload. This </w:t>
      </w:r>
      <w:r w:rsidR="00956FCD">
        <w:lastRenderedPageBreak/>
        <w:t xml:space="preserve">system will also be </w:t>
      </w:r>
      <w:r>
        <w:t xml:space="preserve">providing uninterruptible power to mission critical systems such as the radio and C&amp;DH module. </w:t>
      </w:r>
      <w:r w:rsidRPr="009C2155">
        <w:t>To accomplish these tasks</w:t>
      </w:r>
      <w:r w:rsidR="004F70F5">
        <w:t>,</w:t>
      </w:r>
      <w:r w:rsidRPr="009C2155">
        <w:t xml:space="preserve"> the </w:t>
      </w:r>
      <w:r w:rsidR="002975D8">
        <w:t>functions and structure</w:t>
      </w:r>
      <w:r w:rsidRPr="009C2155">
        <w:t xml:space="preserve"> illustrated in </w:t>
      </w:r>
      <w:fldSimple w:instr=" REF _Ref198447224 \h  \* MERGEFORMAT ">
        <w:r w:rsidR="00D46473">
          <w:t xml:space="preserve">Figure </w:t>
        </w:r>
        <w:r w:rsidR="00D46473">
          <w:rPr>
            <w:noProof/>
          </w:rPr>
          <w:t>17</w:t>
        </w:r>
      </w:fldSimple>
      <w:r w:rsidRPr="009C2155">
        <w:t xml:space="preserve"> was implemented into a single subsystem. </w:t>
      </w:r>
      <w:r w:rsidR="00C64352">
        <w:fldChar w:fldCharType="begin"/>
      </w:r>
      <w:r w:rsidR="00EB1E45">
        <w:instrText xml:space="preserve"> REF _Ref204963052 \h </w:instrText>
      </w:r>
      <w:r w:rsidR="00C64352">
        <w:fldChar w:fldCharType="separate"/>
      </w:r>
      <w:r w:rsidR="00D46473">
        <w:t xml:space="preserve">Table </w:t>
      </w:r>
      <w:r w:rsidR="00D46473">
        <w:rPr>
          <w:noProof/>
        </w:rPr>
        <w:t>22</w:t>
      </w:r>
      <w:r w:rsidR="00C64352">
        <w:fldChar w:fldCharType="end"/>
      </w:r>
      <w:r w:rsidR="00A428DD">
        <w:t xml:space="preserve"> illustrates</w:t>
      </w:r>
      <w:r w:rsidRPr="009C2155">
        <w:t xml:space="preserve"> </w:t>
      </w:r>
      <w:r>
        <w:t>t</w:t>
      </w:r>
      <w:r w:rsidR="004F70F5">
        <w:t>he interaction of the subsystem</w:t>
      </w:r>
      <w:r>
        <w:t xml:space="preserve"> </w:t>
      </w:r>
      <w:r w:rsidRPr="009C2155">
        <w:t xml:space="preserve">with the rest of the spacecraft. </w:t>
      </w:r>
    </w:p>
    <w:p w:rsidR="007C0E11" w:rsidRPr="006A1FE5" w:rsidRDefault="0006116E" w:rsidP="007C0E11">
      <w:pPr>
        <w:pStyle w:val="centerednormalpictureseqns"/>
      </w:pPr>
      <w:r w:rsidRPr="006A1FE5">
        <w:object w:dxaOrig="7102" w:dyaOrig="5337">
          <v:shape id="_x0000_i1030" type="#_x0000_t75" style="width:367.45pt;height:273.75pt" o:ole="">
            <v:imagedata r:id="rId47" o:title=""/>
          </v:shape>
          <o:OLEObject Type="Embed" ProgID="PowerPoint.Slide.12" ShapeID="_x0000_i1030" DrawAspect="Content" ObjectID="_1282128151" r:id="rId48"/>
        </w:object>
      </w:r>
    </w:p>
    <w:p w:rsidR="007C0E11" w:rsidRDefault="007C0E11" w:rsidP="007C0E11">
      <w:pPr>
        <w:pStyle w:val="Caption"/>
      </w:pPr>
      <w:bookmarkStart w:id="405" w:name="_Ref198447224"/>
      <w:bookmarkStart w:id="406" w:name="_Toc207775192"/>
      <w:r>
        <w:t xml:space="preserve">Figure </w:t>
      </w:r>
      <w:fldSimple w:instr=" SEQ Figure \* ARABIC ">
        <w:r w:rsidR="00D46473">
          <w:rPr>
            <w:noProof/>
          </w:rPr>
          <w:t>17</w:t>
        </w:r>
      </w:fldSimple>
      <w:bookmarkEnd w:id="405"/>
      <w:r>
        <w:t xml:space="preserve">: Power subsystem </w:t>
      </w:r>
      <w:r w:rsidR="00956FCD">
        <w:t xml:space="preserve">function </w:t>
      </w:r>
      <w:r>
        <w:t>block diagram</w:t>
      </w:r>
      <w:bookmarkEnd w:id="406"/>
    </w:p>
    <w:p w:rsidR="00EB1E45" w:rsidRDefault="00EB1E45" w:rsidP="007C0E11">
      <w:pPr>
        <w:pStyle w:val="Caption"/>
      </w:pPr>
      <w:bookmarkStart w:id="407" w:name="_Ref198447273"/>
      <w:bookmarkStart w:id="408" w:name="_Ref198547095"/>
      <w:bookmarkStart w:id="409" w:name="_Toc172869393"/>
      <w:bookmarkStart w:id="410" w:name="_Ref198447267"/>
    </w:p>
    <w:p w:rsidR="007C0E11" w:rsidRPr="009A1B31" w:rsidRDefault="007C0E11" w:rsidP="007C0E11">
      <w:pPr>
        <w:pStyle w:val="Caption"/>
      </w:pPr>
      <w:bookmarkStart w:id="411" w:name="_Ref204963052"/>
      <w:bookmarkStart w:id="412" w:name="_Toc207775261"/>
      <w:r>
        <w:t xml:space="preserve">Table </w:t>
      </w:r>
      <w:fldSimple w:instr=" SEQ Table \* ARABIC ">
        <w:r w:rsidR="00D46473">
          <w:rPr>
            <w:noProof/>
          </w:rPr>
          <w:t>22</w:t>
        </w:r>
      </w:fldSimple>
      <w:bookmarkEnd w:id="407"/>
      <w:bookmarkEnd w:id="408"/>
      <w:bookmarkEnd w:id="411"/>
      <w:r w:rsidRPr="006A1FE5">
        <w:t>: Interface matrix</w:t>
      </w:r>
      <w:bookmarkEnd w:id="409"/>
      <w:bookmarkEnd w:id="410"/>
      <w:bookmarkEnd w:id="412"/>
    </w:p>
    <w:tbl>
      <w:tblPr>
        <w:tblStyle w:val="latexlike"/>
        <w:tblW w:w="0" w:type="auto"/>
        <w:tblLook w:val="01A0"/>
      </w:tblPr>
      <w:tblGrid>
        <w:gridCol w:w="1189"/>
        <w:gridCol w:w="3914"/>
        <w:gridCol w:w="2736"/>
      </w:tblGrid>
      <w:tr w:rsidR="007C0E11" w:rsidRPr="00C42E16" w:rsidTr="007C0E11">
        <w:trPr>
          <w:cnfStyle w:val="100000000000"/>
          <w:trHeight w:val="93"/>
        </w:trPr>
        <w:tc>
          <w:tcPr>
            <w:tcW w:w="0" w:type="auto"/>
          </w:tcPr>
          <w:p w:rsidR="007C0E11" w:rsidRPr="00C42E16" w:rsidRDefault="007C0E11" w:rsidP="00EC673F">
            <w:pPr>
              <w:pStyle w:val="TD"/>
            </w:pPr>
            <w:r w:rsidRPr="00C42E16">
              <w:t>Type</w:t>
            </w:r>
          </w:p>
        </w:tc>
        <w:tc>
          <w:tcPr>
            <w:tcW w:w="0" w:type="auto"/>
          </w:tcPr>
          <w:p w:rsidR="007C0E11" w:rsidRPr="00C42E16" w:rsidRDefault="007C0E11" w:rsidP="00EC673F">
            <w:pPr>
              <w:pStyle w:val="TD"/>
            </w:pPr>
            <w:r w:rsidRPr="00C42E16">
              <w:t>Input</w:t>
            </w:r>
          </w:p>
        </w:tc>
        <w:tc>
          <w:tcPr>
            <w:tcW w:w="0" w:type="auto"/>
          </w:tcPr>
          <w:p w:rsidR="007C0E11" w:rsidRPr="00C42E16" w:rsidRDefault="007C0E11" w:rsidP="00EC673F">
            <w:pPr>
              <w:pStyle w:val="TD"/>
            </w:pPr>
            <w:r w:rsidRPr="00C42E16">
              <w:t>Output</w:t>
            </w:r>
          </w:p>
        </w:tc>
      </w:tr>
      <w:tr w:rsidR="007C0E11" w:rsidRPr="00C42E16" w:rsidTr="007C0E11">
        <w:trPr>
          <w:trHeight w:val="1120"/>
        </w:trPr>
        <w:tc>
          <w:tcPr>
            <w:tcW w:w="0" w:type="auto"/>
          </w:tcPr>
          <w:p w:rsidR="007C0E11" w:rsidRPr="00C42E16" w:rsidRDefault="007C0E11" w:rsidP="00EC673F">
            <w:pPr>
              <w:pStyle w:val="TD"/>
            </w:pPr>
            <w:r w:rsidRPr="00C42E16">
              <w:t>Power</w:t>
            </w:r>
          </w:p>
        </w:tc>
        <w:tc>
          <w:tcPr>
            <w:tcW w:w="0" w:type="auto"/>
          </w:tcPr>
          <w:p w:rsidR="007C0E11" w:rsidRPr="00C42E16" w:rsidRDefault="007C0E11" w:rsidP="00EC673F">
            <w:pPr>
              <w:pStyle w:val="TD"/>
            </w:pPr>
            <w:r w:rsidRPr="00C42E16">
              <w:t>11 Raw Solar cells</w:t>
            </w:r>
          </w:p>
          <w:p w:rsidR="007C0E11" w:rsidRPr="00C42E16" w:rsidRDefault="007C0E11" w:rsidP="00EC673F">
            <w:pPr>
              <w:pStyle w:val="TD"/>
            </w:pPr>
            <w:r w:rsidRPr="00C42E16">
              <w:t>Battery</w:t>
            </w:r>
          </w:p>
        </w:tc>
        <w:tc>
          <w:tcPr>
            <w:tcW w:w="0" w:type="auto"/>
          </w:tcPr>
          <w:p w:rsidR="007C0E11" w:rsidRPr="00C42E16" w:rsidRDefault="007C0E11" w:rsidP="00EC673F">
            <w:pPr>
              <w:pStyle w:val="TD"/>
            </w:pPr>
            <w:r w:rsidRPr="00C42E16">
              <w:t>3.3 uninterrupted</w:t>
            </w:r>
          </w:p>
          <w:p w:rsidR="007C0E11" w:rsidRPr="00C42E16" w:rsidRDefault="007C0E11" w:rsidP="00EC673F">
            <w:pPr>
              <w:pStyle w:val="TD"/>
            </w:pPr>
            <w:r w:rsidRPr="00C42E16">
              <w:t>5V uninterrupted</w:t>
            </w:r>
          </w:p>
          <w:p w:rsidR="007C0E11" w:rsidRPr="00C42E16" w:rsidRDefault="007C0E11" w:rsidP="00EC673F">
            <w:pPr>
              <w:pStyle w:val="TD"/>
            </w:pPr>
            <w:r w:rsidRPr="00C42E16">
              <w:t>Battery</w:t>
            </w:r>
          </w:p>
          <w:p w:rsidR="007C0E11" w:rsidRPr="00C42E16" w:rsidRDefault="007C0E11" w:rsidP="00EC673F">
            <w:pPr>
              <w:pStyle w:val="TD"/>
            </w:pPr>
            <w:r w:rsidRPr="00C42E16">
              <w:t>Feed line 1 (3.3V 200 mA)</w:t>
            </w:r>
          </w:p>
          <w:p w:rsidR="007C0E11" w:rsidRPr="00C42E16" w:rsidRDefault="007C0E11" w:rsidP="00EC673F">
            <w:pPr>
              <w:pStyle w:val="TD"/>
            </w:pPr>
            <w:r w:rsidRPr="00C42E16">
              <w:t>Feed line 2 (3.3V 800 mA)</w:t>
            </w:r>
          </w:p>
          <w:p w:rsidR="007C0E11" w:rsidRPr="00C42E16" w:rsidRDefault="007C0E11" w:rsidP="00EC673F">
            <w:pPr>
              <w:pStyle w:val="TD"/>
            </w:pPr>
            <w:r w:rsidRPr="00C42E16">
              <w:t>Feed line 3 (3.3V 200 mA)</w:t>
            </w:r>
          </w:p>
          <w:p w:rsidR="007C0E11" w:rsidRPr="00C42E16" w:rsidRDefault="007C0E11" w:rsidP="00EC673F">
            <w:pPr>
              <w:pStyle w:val="TD"/>
            </w:pPr>
            <w:r w:rsidRPr="00C42E16">
              <w:t>Feed line 4 (3.3V 800 mA)</w:t>
            </w:r>
          </w:p>
        </w:tc>
      </w:tr>
      <w:tr w:rsidR="007C0E11" w:rsidRPr="00C42E16" w:rsidTr="007C0E11">
        <w:trPr>
          <w:trHeight w:val="1106"/>
        </w:trPr>
        <w:tc>
          <w:tcPr>
            <w:tcW w:w="0" w:type="auto"/>
          </w:tcPr>
          <w:p w:rsidR="007C0E11" w:rsidRPr="00C42E16" w:rsidRDefault="007C0E11" w:rsidP="00EC673F">
            <w:pPr>
              <w:pStyle w:val="TD"/>
            </w:pPr>
            <w:r w:rsidRPr="00C42E16">
              <w:t>Data</w:t>
            </w:r>
          </w:p>
        </w:tc>
        <w:tc>
          <w:tcPr>
            <w:tcW w:w="0" w:type="auto"/>
          </w:tcPr>
          <w:p w:rsidR="007C0E11" w:rsidRPr="00C42E16" w:rsidRDefault="007C0E11" w:rsidP="00EC673F">
            <w:pPr>
              <w:pStyle w:val="TD"/>
            </w:pPr>
            <w:r w:rsidRPr="00C42E16">
              <w:t>Programming interface (PGC  PGD)</w:t>
            </w:r>
          </w:p>
          <w:p w:rsidR="007C0E11" w:rsidRPr="00C42E16" w:rsidRDefault="007C0E11" w:rsidP="00EC673F">
            <w:pPr>
              <w:pStyle w:val="TD"/>
            </w:pPr>
            <w:r w:rsidRPr="00C42E16">
              <w:t>System wide reset (activates when brought low)</w:t>
            </w:r>
          </w:p>
          <w:p w:rsidR="007C0E11" w:rsidRPr="00C42E16" w:rsidRDefault="007C0E11" w:rsidP="00EC673F">
            <w:pPr>
              <w:pStyle w:val="TD"/>
            </w:pPr>
            <w:r w:rsidRPr="00C42E16">
              <w:t>Commands to turn on supply lines</w:t>
            </w:r>
          </w:p>
          <w:p w:rsidR="007C0E11" w:rsidRPr="00C42E16" w:rsidRDefault="007C0E11" w:rsidP="00EC673F">
            <w:pPr>
              <w:pStyle w:val="TD"/>
            </w:pPr>
            <w:r w:rsidRPr="00C42E16">
              <w:t>Commands to turn off supply lines</w:t>
            </w:r>
          </w:p>
          <w:p w:rsidR="007C0E11" w:rsidRPr="00C42E16" w:rsidRDefault="007C0E11" w:rsidP="00EC673F">
            <w:pPr>
              <w:pStyle w:val="TD"/>
            </w:pPr>
            <w:r w:rsidRPr="00C42E16">
              <w:t>Commands requesting Battery Voltage</w:t>
            </w:r>
          </w:p>
          <w:p w:rsidR="007C0E11" w:rsidRPr="00C42E16" w:rsidRDefault="007C0E11" w:rsidP="00EC673F">
            <w:pPr>
              <w:pStyle w:val="TD"/>
            </w:pPr>
            <w:r w:rsidRPr="00C42E16">
              <w:t>Commands Requesting battery current</w:t>
            </w:r>
          </w:p>
          <w:p w:rsidR="007C0E11" w:rsidRPr="00C42E16" w:rsidRDefault="007C0E11" w:rsidP="00EC673F">
            <w:pPr>
              <w:pStyle w:val="TD"/>
            </w:pPr>
            <w:r w:rsidRPr="00C42E16">
              <w:t>Commands requesting remaining battery life</w:t>
            </w:r>
          </w:p>
        </w:tc>
        <w:tc>
          <w:tcPr>
            <w:tcW w:w="0" w:type="auto"/>
          </w:tcPr>
          <w:p w:rsidR="007C0E11" w:rsidRPr="00C42E16" w:rsidRDefault="007C0E11" w:rsidP="00EC673F">
            <w:pPr>
              <w:pStyle w:val="TD"/>
            </w:pPr>
          </w:p>
          <w:p w:rsidR="007C0E11" w:rsidRPr="00C42E16" w:rsidRDefault="007C0E11" w:rsidP="00EC673F">
            <w:pPr>
              <w:pStyle w:val="TD"/>
            </w:pPr>
          </w:p>
          <w:p w:rsidR="007C0E11" w:rsidRPr="00C42E16" w:rsidRDefault="007C0E11" w:rsidP="00EC673F">
            <w:pPr>
              <w:pStyle w:val="TD"/>
            </w:pPr>
          </w:p>
          <w:p w:rsidR="007C0E11" w:rsidRPr="00C42E16" w:rsidRDefault="007C0E11" w:rsidP="00EC673F">
            <w:pPr>
              <w:pStyle w:val="TD"/>
            </w:pPr>
          </w:p>
          <w:p w:rsidR="007C0E11" w:rsidRPr="00C42E16" w:rsidRDefault="007C0E11" w:rsidP="00EC673F">
            <w:pPr>
              <w:pStyle w:val="TD"/>
            </w:pPr>
            <w:r w:rsidRPr="00C42E16">
              <w:t>Battery voltage</w:t>
            </w:r>
          </w:p>
          <w:p w:rsidR="007C0E11" w:rsidRPr="00C42E16" w:rsidRDefault="007C0E11" w:rsidP="00EC673F">
            <w:pPr>
              <w:pStyle w:val="TD"/>
            </w:pPr>
            <w:r w:rsidRPr="00C42E16">
              <w:t>Battery current draw</w:t>
            </w:r>
          </w:p>
          <w:p w:rsidR="007C0E11" w:rsidRPr="00C42E16" w:rsidRDefault="007C0E11" w:rsidP="00EC673F">
            <w:pPr>
              <w:pStyle w:val="TD"/>
            </w:pPr>
            <w:r w:rsidRPr="00C42E16">
              <w:t>Estimated Battery life in mAhrs</w:t>
            </w:r>
          </w:p>
        </w:tc>
      </w:tr>
      <w:tr w:rsidR="007C0E11" w:rsidRPr="00C42E16" w:rsidTr="007C0E11">
        <w:trPr>
          <w:trHeight w:val="272"/>
        </w:trPr>
        <w:tc>
          <w:tcPr>
            <w:tcW w:w="0" w:type="auto"/>
          </w:tcPr>
          <w:p w:rsidR="007C0E11" w:rsidRPr="00C42E16" w:rsidRDefault="007C0E11" w:rsidP="00EC673F">
            <w:pPr>
              <w:pStyle w:val="TD"/>
            </w:pPr>
            <w:r w:rsidRPr="00C42E16">
              <w:t>Structure</w:t>
            </w:r>
          </w:p>
        </w:tc>
        <w:tc>
          <w:tcPr>
            <w:tcW w:w="0" w:type="auto"/>
          </w:tcPr>
          <w:p w:rsidR="007C0E11" w:rsidRPr="00C42E16" w:rsidRDefault="007C0E11" w:rsidP="00EC673F">
            <w:pPr>
              <w:pStyle w:val="TD"/>
            </w:pPr>
            <w:r w:rsidRPr="00C42E16">
              <w:t>1 Standard PCB card (see structure document for details)</w:t>
            </w:r>
          </w:p>
        </w:tc>
        <w:tc>
          <w:tcPr>
            <w:tcW w:w="0" w:type="auto"/>
          </w:tcPr>
          <w:p w:rsidR="007C0E11" w:rsidRPr="00C42E16" w:rsidRDefault="007C0E11" w:rsidP="00EC673F">
            <w:pPr>
              <w:pStyle w:val="TD"/>
            </w:pPr>
            <w:r w:rsidRPr="00C42E16">
              <w:t>Connection to structure in corners</w:t>
            </w:r>
          </w:p>
        </w:tc>
      </w:tr>
      <w:tr w:rsidR="007C0E11" w:rsidRPr="00C42E16" w:rsidTr="007C0E11">
        <w:trPr>
          <w:trHeight w:val="290"/>
        </w:trPr>
        <w:tc>
          <w:tcPr>
            <w:tcW w:w="0" w:type="auto"/>
          </w:tcPr>
          <w:p w:rsidR="007C0E11" w:rsidRPr="00C42E16" w:rsidRDefault="007C0E11" w:rsidP="00EC673F">
            <w:pPr>
              <w:pStyle w:val="TD"/>
            </w:pPr>
            <w:r w:rsidRPr="00C42E16">
              <w:t>Thermal</w:t>
            </w:r>
          </w:p>
        </w:tc>
        <w:tc>
          <w:tcPr>
            <w:tcW w:w="0" w:type="auto"/>
          </w:tcPr>
          <w:p w:rsidR="007C0E11" w:rsidRPr="00C42E16" w:rsidRDefault="007C0E11" w:rsidP="00EC673F">
            <w:pPr>
              <w:pStyle w:val="TD"/>
            </w:pPr>
            <w:r w:rsidRPr="00C42E16">
              <w:t>1 micro heater</w:t>
            </w:r>
          </w:p>
        </w:tc>
        <w:tc>
          <w:tcPr>
            <w:tcW w:w="0" w:type="auto"/>
          </w:tcPr>
          <w:p w:rsidR="007C0E11" w:rsidRPr="00C42E16" w:rsidRDefault="007C0E11" w:rsidP="00EC673F">
            <w:pPr>
              <w:pStyle w:val="TD"/>
            </w:pPr>
            <w:r w:rsidRPr="00C42E16">
              <w:t>4 thermal pads in corner</w:t>
            </w:r>
          </w:p>
        </w:tc>
      </w:tr>
      <w:tr w:rsidR="007C0E11" w:rsidRPr="00C42E16" w:rsidTr="007C0E11">
        <w:trPr>
          <w:trHeight w:val="201"/>
        </w:trPr>
        <w:tc>
          <w:tcPr>
            <w:tcW w:w="0" w:type="auto"/>
          </w:tcPr>
          <w:p w:rsidR="007C0E11" w:rsidRPr="00C42E16" w:rsidRDefault="007C0E11" w:rsidP="00EC673F">
            <w:pPr>
              <w:pStyle w:val="TD"/>
            </w:pPr>
            <w:r w:rsidRPr="00C42E16">
              <w:t>Electrical noise</w:t>
            </w:r>
          </w:p>
        </w:tc>
        <w:tc>
          <w:tcPr>
            <w:tcW w:w="0" w:type="auto"/>
          </w:tcPr>
          <w:p w:rsidR="007C0E11" w:rsidRPr="00C42E16" w:rsidRDefault="007C0E11" w:rsidP="00EC673F">
            <w:pPr>
              <w:pStyle w:val="TD"/>
            </w:pPr>
          </w:p>
        </w:tc>
        <w:tc>
          <w:tcPr>
            <w:tcW w:w="0" w:type="auto"/>
          </w:tcPr>
          <w:p w:rsidR="007C0E11" w:rsidRPr="00C42E16" w:rsidRDefault="007C0E11" w:rsidP="00EC673F">
            <w:pPr>
              <w:pStyle w:val="TD"/>
            </w:pPr>
            <w:r w:rsidRPr="00C42E16">
              <w:t>Possible 1 MHz from DC-DC converters</w:t>
            </w:r>
          </w:p>
        </w:tc>
      </w:tr>
    </w:tbl>
    <w:p w:rsidR="007C0E11" w:rsidRDefault="007C0E11" w:rsidP="007C6BA8">
      <w:pPr>
        <w:pStyle w:val="Heading3"/>
        <w:numPr>
          <w:ilvl w:val="0"/>
          <w:numId w:val="0"/>
        </w:numPr>
        <w:ind w:left="720"/>
      </w:pPr>
      <w:bookmarkStart w:id="413" w:name="_Toc172869333"/>
      <w:bookmarkStart w:id="414" w:name="_Toc200387088"/>
      <w:bookmarkStart w:id="415" w:name="_Toc200387786"/>
      <w:bookmarkStart w:id="416" w:name="_Toc200388057"/>
      <w:bookmarkStart w:id="417" w:name="_Toc204748258"/>
      <w:bookmarkStart w:id="418" w:name="_Toc207775114"/>
      <w:r>
        <w:lastRenderedPageBreak/>
        <w:t>Analysis</w:t>
      </w:r>
      <w:bookmarkEnd w:id="413"/>
      <w:bookmarkEnd w:id="414"/>
      <w:bookmarkEnd w:id="415"/>
      <w:bookmarkEnd w:id="416"/>
      <w:bookmarkEnd w:id="417"/>
      <w:bookmarkEnd w:id="418"/>
    </w:p>
    <w:p w:rsidR="007C0E11" w:rsidRDefault="007C0E11" w:rsidP="007C0E11">
      <w:r>
        <w:t xml:space="preserve">To provide a base line of the power available, </w:t>
      </w:r>
      <w:r w:rsidR="00A428DD">
        <w:t xml:space="preserve">three test cases </w:t>
      </w:r>
      <w:r w:rsidR="00DE0678">
        <w:t>were</w:t>
      </w:r>
      <w:r w:rsidR="00A428DD">
        <w:t xml:space="preserve"> considered; these are the S</w:t>
      </w:r>
      <w:r>
        <w:t xml:space="preserve">un directly facing a single side of the spacecraft, the </w:t>
      </w:r>
      <w:r w:rsidR="000B6F67">
        <w:t>Sun</w:t>
      </w:r>
      <w:r>
        <w:t xml:space="preserve"> striking</w:t>
      </w:r>
      <w:r w:rsidR="008F3C38">
        <w:t xml:space="preserve"> a edge directly on exposing</w:t>
      </w:r>
      <w:r>
        <w:t xml:space="preserve"> two sides at an equal angle, and the </w:t>
      </w:r>
      <w:r w:rsidR="000B6F67">
        <w:t>Sun</w:t>
      </w:r>
      <w:r>
        <w:t xml:space="preserve"> facing a corner of the spacecraft striking three faces at an equal angle</w:t>
      </w:r>
      <w:r w:rsidR="00DE0678">
        <w:t>s</w:t>
      </w:r>
      <w:r>
        <w:t>. It should be noted that these cases are only ideal</w:t>
      </w:r>
      <w:r w:rsidR="00A428DD">
        <w:t xml:space="preserve"> </w:t>
      </w:r>
      <w:r w:rsidR="00FB6175">
        <w:t>cases and, without a maximum p</w:t>
      </w:r>
      <w:r>
        <w:t xml:space="preserve">ower </w:t>
      </w:r>
      <w:r w:rsidR="00FB6175">
        <w:t>p</w:t>
      </w:r>
      <w:r>
        <w:t xml:space="preserve">oint </w:t>
      </w:r>
      <w:r w:rsidR="00FB6175">
        <w:t>t</w:t>
      </w:r>
      <w:r>
        <w:t xml:space="preserve">racking system (MPPT) it is unlikely to see such power output from the solar cells. </w:t>
      </w:r>
      <w:fldSimple w:instr=" REF _Ref204507795 \h  \* MERGEFORMAT ">
        <w:r w:rsidR="00D46473" w:rsidRPr="009C2155">
          <w:t xml:space="preserve">Table </w:t>
        </w:r>
        <w:r w:rsidR="00D46473">
          <w:rPr>
            <w:noProof/>
          </w:rPr>
          <w:t>25</w:t>
        </w:r>
      </w:fldSimple>
      <w:r>
        <w:t xml:space="preserve"> and</w:t>
      </w:r>
      <w:r w:rsidRPr="007631CF">
        <w:t xml:space="preserve"> </w:t>
      </w:r>
      <w:fldSimple w:instr=" REF _Ref198447809 \h  \* MERGEFORMAT ">
        <w:r w:rsidR="00D46473" w:rsidRPr="009C2155">
          <w:t xml:space="preserve">Table </w:t>
        </w:r>
        <w:r w:rsidR="00D46473">
          <w:t>26</w:t>
        </w:r>
      </w:fldSimple>
      <w:r w:rsidR="00A428DD">
        <w:t xml:space="preserve"> show</w:t>
      </w:r>
      <w:r>
        <w:t xml:space="preserve"> </w:t>
      </w:r>
      <w:r w:rsidR="00A428DD">
        <w:t>power budgets</w:t>
      </w:r>
      <w:r w:rsidR="008F3C38">
        <w:t>,</w:t>
      </w:r>
      <w:r w:rsidR="00A428DD">
        <w:t xml:space="preserve"> and were used to</w:t>
      </w:r>
      <w:r>
        <w:t xml:space="preserve"> determine if at any point the power subsystem would have to cut off a secondary subsystem to maintain power for mission critical systems. </w:t>
      </w:r>
      <w:r w:rsidR="00020DA6">
        <w:t xml:space="preserve">The equation that is used to estimate the output of the solar cells is shown below in </w:t>
      </w:r>
      <w:r w:rsidR="00C64352">
        <w:fldChar w:fldCharType="begin"/>
      </w:r>
      <w:r w:rsidR="00020DA6">
        <w:instrText xml:space="preserve"> REF _Ref207097124 \h </w:instrText>
      </w:r>
      <w:r w:rsidR="00C64352">
        <w:fldChar w:fldCharType="separate"/>
      </w:r>
      <w:r w:rsidR="00D46473">
        <w:rPr>
          <w:noProof/>
        </w:rPr>
        <w:t>4</w:t>
      </w:r>
      <w:r w:rsidR="00D46473">
        <w:noBreakHyphen/>
      </w:r>
      <w:r w:rsidR="00D46473">
        <w:rPr>
          <w:noProof/>
        </w:rPr>
        <w:t>1</w:t>
      </w:r>
      <w:r w:rsidR="00C64352">
        <w:fldChar w:fldCharType="end"/>
      </w:r>
      <w:r w:rsidR="00020DA6">
        <w:t>.</w:t>
      </w:r>
    </w:p>
    <w:tbl>
      <w:tblPr>
        <w:tblW w:w="4999" w:type="pct"/>
        <w:tblLook w:val="04A0"/>
      </w:tblPr>
      <w:tblGrid>
        <w:gridCol w:w="8474"/>
        <w:gridCol w:w="461"/>
      </w:tblGrid>
      <w:tr w:rsidR="007C0E11" w:rsidTr="005F4EDA">
        <w:trPr>
          <w:trHeight w:val="398"/>
        </w:trPr>
        <w:tc>
          <w:tcPr>
            <w:tcW w:w="4742" w:type="pct"/>
          </w:tcPr>
          <w:p w:rsidR="007C0E11" w:rsidRPr="006A1FE5" w:rsidRDefault="007C0E11" w:rsidP="007C0E11">
            <w:pPr>
              <w:pStyle w:val="centerednormalpictureseqns"/>
            </w:pPr>
            <m:oMathPara>
              <m:oMath>
                <m:r>
                  <w:rPr>
                    <w:rFonts w:ascii="Cambria Math" w:hAnsi="Cambria Math"/>
                  </w:rPr>
                  <m:t>P</m:t>
                </m:r>
                <m:r>
                  <m:rPr>
                    <m:sty m:val="p"/>
                  </m:rPr>
                  <w:rPr>
                    <w:rFonts w:ascii="Cambria Math" w:hAnsi="Cambria Math"/>
                  </w:rPr>
                  <m:t>=cos</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solarcell</m:t>
                    </m:r>
                  </m:sub>
                </m:sSub>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oMath>
            </m:oMathPara>
          </w:p>
        </w:tc>
        <w:bookmarkStart w:id="419" w:name="_Ref207097124"/>
        <w:tc>
          <w:tcPr>
            <w:tcW w:w="258" w:type="pct"/>
            <w:vAlign w:val="center"/>
          </w:tcPr>
          <w:p w:rsidR="007C0E11" w:rsidRPr="006A1FE5" w:rsidRDefault="00C64352" w:rsidP="008D577C">
            <w:pPr>
              <w:pStyle w:val="Caption"/>
            </w:pPr>
            <w:r>
              <w:fldChar w:fldCharType="begin"/>
            </w:r>
            <w:r w:rsidR="00AC6154">
              <w:instrText xml:space="preserve"> STYLEREF 1 \s </w:instrText>
            </w:r>
            <w:r>
              <w:fldChar w:fldCharType="separate"/>
            </w:r>
            <w:r w:rsidR="00D46473">
              <w:rPr>
                <w:noProof/>
              </w:rPr>
              <w:t>4</w:t>
            </w:r>
            <w:r>
              <w:fldChar w:fldCharType="end"/>
            </w:r>
            <w:r w:rsidR="007C0E11">
              <w:noBreakHyphen/>
            </w:r>
            <w:fldSimple w:instr=" SEQ Equation \* ARABIC \s 1 ">
              <w:r w:rsidR="00D46473">
                <w:rPr>
                  <w:noProof/>
                </w:rPr>
                <w:t>1</w:t>
              </w:r>
            </w:fldSimple>
            <w:bookmarkEnd w:id="419"/>
          </w:p>
        </w:tc>
      </w:tr>
    </w:tbl>
    <w:p w:rsidR="00391B01" w:rsidRDefault="00C37B52" w:rsidP="008F3C38">
      <w:bookmarkStart w:id="420" w:name="_Ref198447356"/>
      <w:r>
        <w:t>Where</w:t>
      </w:r>
      <w:r w:rsidR="00A428DD">
        <w:t xml:space="preserve"> </w:t>
      </w:r>
      <m:oMath>
        <m:r>
          <w:rPr>
            <w:rFonts w:ascii="Cambria Math" w:hAnsi="Cambria Math"/>
          </w:rPr>
          <m:t>θ</m:t>
        </m:r>
      </m:oMath>
      <w:r w:rsidR="00E92D01">
        <w:rPr>
          <w:iCs/>
        </w:rPr>
        <w:t xml:space="preserve"> i</w:t>
      </w:r>
      <w:r w:rsidR="007C0E11">
        <w:rPr>
          <w:iCs/>
        </w:rPr>
        <w:t xml:space="preserve">s the angle of the cell to the </w:t>
      </w:r>
      <w:r w:rsidR="000B6F67">
        <w:rPr>
          <w:iCs/>
        </w:rPr>
        <w:t>Sun</w:t>
      </w:r>
      <w:r w:rsidR="00391B01">
        <w:rPr>
          <w:iCs/>
        </w:rPr>
        <w:t xml:space="preserve">, </w:t>
      </w:r>
      <m:oMath>
        <m:sSub>
          <m:sSubPr>
            <m:ctrlPr>
              <w:rPr>
                <w:rFonts w:ascii="Cambria Math" w:hAnsi="Cambria Math"/>
              </w:rPr>
            </m:ctrlPr>
          </m:sSubPr>
          <m:e>
            <m:r>
              <w:rPr>
                <w:rFonts w:ascii="Cambria Math" w:hAnsi="Cambria Math"/>
              </w:rPr>
              <m:t>η</m:t>
            </m:r>
          </m:e>
          <m:sub>
            <m:r>
              <m:rPr>
                <m:sty m:val="p"/>
              </m:rPr>
              <w:rPr>
                <w:rFonts w:ascii="Cambria Math" w:hAnsi="Cambria Math"/>
              </w:rPr>
              <m:t>solarcell</m:t>
            </m:r>
          </m:sub>
        </m:sSub>
      </m:oMath>
      <w:r w:rsidR="00E92D01">
        <w:t xml:space="preserve"> i</w:t>
      </w:r>
      <w:r w:rsidR="007C0E11">
        <w:t>s the efficiency of the solar cell</w:t>
      </w:r>
      <w:r w:rsidR="00391B01">
        <w:t xml:space="preserve">, </w:t>
      </w:r>
      <m:oMath>
        <m:r>
          <m:rPr>
            <m:sty m:val="p"/>
          </m:rPr>
          <w:rPr>
            <w:rFonts w:ascii="Cambria Math" w:hAnsi="Cambria Math"/>
          </w:rPr>
          <m:t>A</m:t>
        </m:r>
      </m:oMath>
      <w:r w:rsidR="00E92D01">
        <w:t xml:space="preserve"> i</w:t>
      </w:r>
      <w:r w:rsidR="007C0E11">
        <w:t>s the area of the cell, and</w:t>
      </w:r>
      <w:r w:rsidR="00391B01">
        <w:t xml:space="preserve"> </w:t>
      </w:r>
      <m:oMath>
        <m:r>
          <m:rPr>
            <m:sty m:val="p"/>
          </m:rPr>
          <w:rPr>
            <w:rFonts w:ascii="Cambria Math" w:hAnsi="Cambria Math"/>
          </w:rPr>
          <m:t>S</m:t>
        </m:r>
      </m:oMath>
      <w:r w:rsidR="00391B01">
        <w:t xml:space="preserve"> is the solar </w:t>
      </w:r>
      <w:proofErr w:type="gramStart"/>
      <w:r w:rsidR="00391B01">
        <w:t>flux</w:t>
      </w:r>
      <w:r w:rsidR="0006116E">
        <w:t>,</w:t>
      </w:r>
      <m:oMath>
        <m:r>
          <w:rPr>
            <w:rFonts w:ascii="Cambria Math" w:hAnsi="Cambria Math"/>
          </w:rPr>
          <m:t xml:space="preserve"> S=</m:t>
        </m:r>
        <m:r>
          <m:rPr>
            <m:sty m:val="p"/>
          </m:rPr>
          <w:rPr>
            <w:rFonts w:ascii="Cambria Math" w:hAnsi="Cambria Math"/>
          </w:rPr>
          <m:t>1320 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E92D01">
        <w:t>.</w:t>
      </w:r>
      <w:proofErr w:type="gramEnd"/>
    </w:p>
    <w:p w:rsidR="00E92D01" w:rsidRDefault="00E92D01" w:rsidP="007C0E11">
      <w:pPr>
        <w:pStyle w:val="NoSpacing"/>
      </w:pPr>
    </w:p>
    <w:p w:rsidR="007C0E11" w:rsidRDefault="007C0E11" w:rsidP="007C0E11">
      <w:pPr>
        <w:pStyle w:val="Caption"/>
        <w:keepNext/>
      </w:pPr>
      <w:bookmarkStart w:id="421" w:name="_Toc207775262"/>
      <w:r>
        <w:t xml:space="preserve">Table </w:t>
      </w:r>
      <w:fldSimple w:instr=" SEQ Table \* ARABIC ">
        <w:r w:rsidR="00D46473">
          <w:rPr>
            <w:noProof/>
          </w:rPr>
          <w:t>23</w:t>
        </w:r>
      </w:fldSimple>
      <w:r>
        <w:t>: Solar cell power generation assumptions</w:t>
      </w:r>
      <w:bookmarkEnd w:id="421"/>
    </w:p>
    <w:tbl>
      <w:tblPr>
        <w:tblStyle w:val="latexlike"/>
        <w:tblW w:w="0" w:type="auto"/>
        <w:tblLook w:val="0480"/>
      </w:tblPr>
      <w:tblGrid>
        <w:gridCol w:w="3199"/>
        <w:gridCol w:w="866"/>
      </w:tblGrid>
      <w:tr w:rsidR="007C0E11" w:rsidTr="0006116E">
        <w:trPr>
          <w:trHeight w:val="255"/>
        </w:trPr>
        <w:tc>
          <w:tcPr>
            <w:tcW w:w="0" w:type="auto"/>
            <w:noWrap/>
            <w:hideMark/>
          </w:tcPr>
          <w:p w:rsidR="007C0E11" w:rsidRDefault="007C0E11" w:rsidP="008D577C">
            <w:pPr>
              <w:pStyle w:val="Tablesdefaultsize"/>
            </w:pPr>
            <w:r>
              <w:t>Satellite power calculations</w:t>
            </w:r>
            <w:r w:rsidR="0006116E">
              <w:t xml:space="preserve"> temperature</w:t>
            </w:r>
          </w:p>
        </w:tc>
        <w:tc>
          <w:tcPr>
            <w:tcW w:w="0" w:type="auto"/>
            <w:noWrap/>
            <w:hideMark/>
          </w:tcPr>
          <w:p w:rsidR="007C0E11" w:rsidRDefault="007C0E11" w:rsidP="008D577C">
            <w:pPr>
              <w:pStyle w:val="Tablesdefaultsize"/>
            </w:pPr>
            <w:r>
              <w:t xml:space="preserve"> 28 deg c</w:t>
            </w:r>
          </w:p>
        </w:tc>
      </w:tr>
      <w:tr w:rsidR="007C0E11" w:rsidTr="0006116E">
        <w:trPr>
          <w:trHeight w:val="255"/>
        </w:trPr>
        <w:tc>
          <w:tcPr>
            <w:tcW w:w="0" w:type="auto"/>
            <w:noWrap/>
            <w:hideMark/>
          </w:tcPr>
          <w:p w:rsidR="007C0E11" w:rsidRDefault="00C37B52" w:rsidP="008D577C">
            <w:pPr>
              <w:pStyle w:val="Tablesdefaultsize"/>
            </w:pPr>
            <w:r>
              <w:t>S</w:t>
            </w:r>
            <w:r w:rsidR="007C0E11">
              <w:t>olar constant</w:t>
            </w:r>
          </w:p>
        </w:tc>
        <w:tc>
          <w:tcPr>
            <w:tcW w:w="0" w:type="auto"/>
            <w:noWrap/>
            <w:hideMark/>
          </w:tcPr>
          <w:p w:rsidR="007C0E11" w:rsidRDefault="007C0E11" w:rsidP="008D577C">
            <w:pPr>
              <w:pStyle w:val="Tablesdefaultsize"/>
            </w:pPr>
            <w:r>
              <w:t>1320</w:t>
            </w:r>
          </w:p>
        </w:tc>
      </w:tr>
      <w:tr w:rsidR="007C0E11" w:rsidTr="0006116E">
        <w:trPr>
          <w:trHeight w:val="255"/>
        </w:trPr>
        <w:tc>
          <w:tcPr>
            <w:tcW w:w="0" w:type="auto"/>
            <w:noWrap/>
            <w:hideMark/>
          </w:tcPr>
          <w:p w:rsidR="007C0E11" w:rsidRDefault="007C0E11" w:rsidP="008D577C">
            <w:pPr>
              <w:pStyle w:val="Tablesdefaultsize"/>
            </w:pPr>
            <w:r>
              <w:t xml:space="preserve">Solar cell </w:t>
            </w:r>
            <w:r w:rsidR="007E1AE8">
              <w:t>efficiency</w:t>
            </w:r>
            <w:r>
              <w:t xml:space="preserve"> BOL loaded</w:t>
            </w:r>
          </w:p>
        </w:tc>
        <w:tc>
          <w:tcPr>
            <w:tcW w:w="0" w:type="auto"/>
            <w:noWrap/>
            <w:hideMark/>
          </w:tcPr>
          <w:p w:rsidR="007C0E11" w:rsidRDefault="007C0E11" w:rsidP="008D577C">
            <w:pPr>
              <w:pStyle w:val="Tablesdefaultsize"/>
            </w:pPr>
            <w:r>
              <w:t>26.5%</w:t>
            </w:r>
          </w:p>
        </w:tc>
      </w:tr>
      <w:tr w:rsidR="007C0E11" w:rsidTr="0006116E">
        <w:trPr>
          <w:trHeight w:val="255"/>
        </w:trPr>
        <w:tc>
          <w:tcPr>
            <w:tcW w:w="0" w:type="auto"/>
            <w:noWrap/>
            <w:hideMark/>
          </w:tcPr>
          <w:p w:rsidR="007C0E11" w:rsidRDefault="007C0E11" w:rsidP="00C37B52">
            <w:pPr>
              <w:pStyle w:val="Tablesdefaultsize"/>
            </w:pPr>
            <w:r>
              <w:t xml:space="preserve">Solar </w:t>
            </w:r>
            <w:r w:rsidR="00C37B52">
              <w:t>c</w:t>
            </w:r>
            <w:r>
              <w:t xml:space="preserve">ell </w:t>
            </w:r>
            <w:r w:rsidR="007E1AE8">
              <w:t>efficiency</w:t>
            </w:r>
            <w:r>
              <w:t xml:space="preserve"> EOL </w:t>
            </w:r>
          </w:p>
        </w:tc>
        <w:tc>
          <w:tcPr>
            <w:tcW w:w="0" w:type="auto"/>
            <w:noWrap/>
            <w:hideMark/>
          </w:tcPr>
          <w:p w:rsidR="007C0E11" w:rsidRDefault="007C0E11" w:rsidP="008D577C">
            <w:pPr>
              <w:pStyle w:val="Tablesdefaultsize"/>
            </w:pPr>
            <w:r>
              <w:t>22.1%</w:t>
            </w:r>
          </w:p>
        </w:tc>
      </w:tr>
      <w:tr w:rsidR="007C0E11" w:rsidTr="0006116E">
        <w:trPr>
          <w:trHeight w:val="255"/>
        </w:trPr>
        <w:tc>
          <w:tcPr>
            <w:tcW w:w="0" w:type="auto"/>
            <w:noWrap/>
            <w:hideMark/>
          </w:tcPr>
          <w:p w:rsidR="007C0E11" w:rsidRDefault="00C37B52" w:rsidP="008D577C">
            <w:pPr>
              <w:pStyle w:val="Tablesdefaultsize"/>
            </w:pPr>
            <w:r>
              <w:t>S</w:t>
            </w:r>
            <w:r w:rsidR="007C0E11">
              <w:t>olar cell voltage @ max power</w:t>
            </w:r>
          </w:p>
        </w:tc>
        <w:tc>
          <w:tcPr>
            <w:tcW w:w="0" w:type="auto"/>
            <w:noWrap/>
            <w:hideMark/>
          </w:tcPr>
          <w:p w:rsidR="007C0E11" w:rsidRDefault="007C0E11" w:rsidP="008D577C">
            <w:pPr>
              <w:pStyle w:val="Tablesdefaultsize"/>
            </w:pPr>
            <w:r>
              <w:t>2.4</w:t>
            </w:r>
          </w:p>
        </w:tc>
      </w:tr>
      <w:tr w:rsidR="007C0E11" w:rsidTr="0006116E">
        <w:trPr>
          <w:trHeight w:val="255"/>
        </w:trPr>
        <w:tc>
          <w:tcPr>
            <w:tcW w:w="0" w:type="auto"/>
            <w:noWrap/>
            <w:hideMark/>
          </w:tcPr>
          <w:p w:rsidR="007C0E11" w:rsidRDefault="00C37B52" w:rsidP="00DE0678">
            <w:pPr>
              <w:pStyle w:val="Tablesdefaultsize"/>
            </w:pPr>
            <w:r>
              <w:t>S</w:t>
            </w:r>
            <w:r w:rsidR="007C0E11">
              <w:t>olar cell current @ max power(cm</w:t>
            </w:r>
            <w:r w:rsidR="00DE0678">
              <w:t>²</w:t>
            </w:r>
            <w:r w:rsidR="007C0E11">
              <w:t>)</w:t>
            </w:r>
          </w:p>
        </w:tc>
        <w:tc>
          <w:tcPr>
            <w:tcW w:w="0" w:type="auto"/>
            <w:noWrap/>
            <w:hideMark/>
          </w:tcPr>
          <w:p w:rsidR="007C0E11" w:rsidRDefault="007C0E11" w:rsidP="008D577C">
            <w:pPr>
              <w:pStyle w:val="Tablesdefaultsize"/>
            </w:pPr>
            <w:r>
              <w:t>0.016</w:t>
            </w:r>
          </w:p>
        </w:tc>
      </w:tr>
      <w:tr w:rsidR="007C0E11" w:rsidTr="0006116E">
        <w:trPr>
          <w:trHeight w:val="255"/>
        </w:trPr>
        <w:tc>
          <w:tcPr>
            <w:tcW w:w="0" w:type="auto"/>
            <w:noWrap/>
            <w:hideMark/>
          </w:tcPr>
          <w:p w:rsidR="007C0E11" w:rsidRDefault="00C37B52" w:rsidP="00DE0678">
            <w:pPr>
              <w:pStyle w:val="Tablesdefaultsize"/>
            </w:pPr>
            <w:r>
              <w:t>S</w:t>
            </w:r>
            <w:r w:rsidR="007C0E11">
              <w:t>olar cell area cm</w:t>
            </w:r>
            <w:r w:rsidR="00DE0678">
              <w:t>²</w:t>
            </w:r>
          </w:p>
        </w:tc>
        <w:tc>
          <w:tcPr>
            <w:tcW w:w="0" w:type="auto"/>
            <w:noWrap/>
            <w:hideMark/>
          </w:tcPr>
          <w:p w:rsidR="007C0E11" w:rsidRDefault="007C0E11" w:rsidP="008D577C">
            <w:pPr>
              <w:pStyle w:val="Tablesdefaultsize"/>
            </w:pPr>
            <w:r>
              <w:t>26.62</w:t>
            </w:r>
          </w:p>
        </w:tc>
      </w:tr>
      <w:tr w:rsidR="007C0E11" w:rsidTr="0006116E">
        <w:trPr>
          <w:trHeight w:val="255"/>
        </w:trPr>
        <w:tc>
          <w:tcPr>
            <w:tcW w:w="0" w:type="auto"/>
            <w:noWrap/>
            <w:hideMark/>
          </w:tcPr>
          <w:p w:rsidR="007C0E11" w:rsidRDefault="007C0E11" w:rsidP="008D577C">
            <w:pPr>
              <w:pStyle w:val="Tablesdefaultsize"/>
            </w:pPr>
            <w:r>
              <w:t># of cells per side</w:t>
            </w:r>
          </w:p>
        </w:tc>
        <w:tc>
          <w:tcPr>
            <w:tcW w:w="0" w:type="auto"/>
            <w:noWrap/>
            <w:hideMark/>
          </w:tcPr>
          <w:p w:rsidR="007C0E11" w:rsidRDefault="007C0E11" w:rsidP="008D577C">
            <w:pPr>
              <w:pStyle w:val="Tablesdefaultsize"/>
            </w:pPr>
            <w:r>
              <w:t>2</w:t>
            </w:r>
          </w:p>
        </w:tc>
      </w:tr>
    </w:tbl>
    <w:p w:rsidR="007C0E11" w:rsidRDefault="007C0E11" w:rsidP="008F3C38"/>
    <w:p w:rsidR="007C0E11" w:rsidRDefault="007C0E11" w:rsidP="007C0E11">
      <w:pPr>
        <w:pStyle w:val="Caption"/>
        <w:keepNext/>
      </w:pPr>
      <w:bookmarkStart w:id="422" w:name="_Toc207775263"/>
      <w:r>
        <w:t xml:space="preserve">Table </w:t>
      </w:r>
      <w:fldSimple w:instr=" SEQ Table \* ARABIC ">
        <w:r w:rsidR="00D46473">
          <w:rPr>
            <w:noProof/>
          </w:rPr>
          <w:t>24</w:t>
        </w:r>
      </w:fldSimple>
      <w:r w:rsidR="00A428DD">
        <w:t xml:space="preserve">: Power outputs </w:t>
      </w:r>
      <w:r>
        <w:t>f</w:t>
      </w:r>
      <w:r w:rsidR="00A428DD">
        <w:t>rom</w:t>
      </w:r>
      <w:r>
        <w:t xml:space="preserve"> solar cells</w:t>
      </w:r>
      <w:bookmarkEnd w:id="422"/>
      <w:r>
        <w:t xml:space="preserve"> </w:t>
      </w:r>
    </w:p>
    <w:tbl>
      <w:tblPr>
        <w:tblStyle w:val="latexlike"/>
        <w:tblW w:w="0" w:type="auto"/>
        <w:tblLook w:val="04A0"/>
      </w:tblPr>
      <w:tblGrid>
        <w:gridCol w:w="5234"/>
        <w:gridCol w:w="1281"/>
        <w:gridCol w:w="1281"/>
      </w:tblGrid>
      <w:tr w:rsidR="007C0E11" w:rsidTr="008D577C">
        <w:trPr>
          <w:cnfStyle w:val="100000000000"/>
          <w:trHeight w:val="255"/>
        </w:trPr>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 xml:space="preserve">BOL </w:t>
            </w:r>
          </w:p>
        </w:tc>
        <w:tc>
          <w:tcPr>
            <w:tcW w:w="0" w:type="auto"/>
            <w:noWrap/>
            <w:hideMark/>
          </w:tcPr>
          <w:p w:rsidR="007C0E11" w:rsidRDefault="007C0E11" w:rsidP="00EC673F">
            <w:pPr>
              <w:pStyle w:val="Table"/>
            </w:pPr>
            <w:r>
              <w:t xml:space="preserve">EOL </w:t>
            </w:r>
          </w:p>
        </w:tc>
      </w:tr>
      <w:tr w:rsidR="007C0E11" w:rsidTr="008D577C">
        <w:trPr>
          <w:trHeight w:val="255"/>
        </w:trPr>
        <w:tc>
          <w:tcPr>
            <w:tcW w:w="0" w:type="auto"/>
            <w:noWrap/>
            <w:hideMark/>
          </w:tcPr>
          <w:p w:rsidR="007C0E11" w:rsidRDefault="007C0E11" w:rsidP="00EC673F">
            <w:pPr>
              <w:pStyle w:val="Table"/>
            </w:pPr>
            <w:r>
              <w:t> Power generated Case 1[W] (direct sunlight against one face)</w:t>
            </w:r>
          </w:p>
        </w:tc>
        <w:tc>
          <w:tcPr>
            <w:tcW w:w="0" w:type="auto"/>
            <w:noWrap/>
            <w:hideMark/>
          </w:tcPr>
          <w:p w:rsidR="007C0E11" w:rsidRDefault="007C0E11" w:rsidP="00EC673F">
            <w:pPr>
              <w:pStyle w:val="Table"/>
            </w:pPr>
            <w:r>
              <w:t>1.8623352</w:t>
            </w:r>
          </w:p>
        </w:tc>
        <w:tc>
          <w:tcPr>
            <w:tcW w:w="0" w:type="auto"/>
            <w:noWrap/>
            <w:hideMark/>
          </w:tcPr>
          <w:p w:rsidR="007C0E11" w:rsidRDefault="007C0E11" w:rsidP="00EC673F">
            <w:pPr>
              <w:pStyle w:val="Table"/>
            </w:pPr>
            <w:r>
              <w:t>1.55311728</w:t>
            </w:r>
          </w:p>
        </w:tc>
      </w:tr>
      <w:tr w:rsidR="007C0E11" w:rsidTr="008D577C">
        <w:trPr>
          <w:trHeight w:val="255"/>
        </w:trPr>
        <w:tc>
          <w:tcPr>
            <w:tcW w:w="0" w:type="auto"/>
            <w:noWrap/>
            <w:hideMark/>
          </w:tcPr>
          <w:p w:rsidR="007C0E11" w:rsidRDefault="00C37B52" w:rsidP="00EC673F">
            <w:pPr>
              <w:pStyle w:val="Table"/>
            </w:pPr>
            <w:r>
              <w:t>Power generated C</w:t>
            </w:r>
            <w:r w:rsidR="007C0E11">
              <w:t>ase 2[W]  (two sides)</w:t>
            </w:r>
          </w:p>
        </w:tc>
        <w:tc>
          <w:tcPr>
            <w:tcW w:w="0" w:type="auto"/>
            <w:noWrap/>
            <w:hideMark/>
          </w:tcPr>
          <w:p w:rsidR="007C0E11" w:rsidRDefault="007C0E11" w:rsidP="00EC673F">
            <w:pPr>
              <w:pStyle w:val="Table"/>
            </w:pPr>
            <w:r>
              <w:t>2.633739698</w:t>
            </w:r>
          </w:p>
        </w:tc>
        <w:tc>
          <w:tcPr>
            <w:tcW w:w="0" w:type="auto"/>
            <w:noWrap/>
            <w:hideMark/>
          </w:tcPr>
          <w:p w:rsidR="007C0E11" w:rsidRDefault="007C0E11" w:rsidP="00EC673F">
            <w:pPr>
              <w:pStyle w:val="Table"/>
            </w:pPr>
            <w:r>
              <w:t>2.196439521</w:t>
            </w:r>
          </w:p>
        </w:tc>
      </w:tr>
      <w:tr w:rsidR="007C0E11" w:rsidTr="008D577C">
        <w:trPr>
          <w:trHeight w:val="255"/>
        </w:trPr>
        <w:tc>
          <w:tcPr>
            <w:tcW w:w="0" w:type="auto"/>
            <w:noWrap/>
            <w:hideMark/>
          </w:tcPr>
          <w:p w:rsidR="007C0E11" w:rsidRDefault="00C37B52" w:rsidP="00C37B52">
            <w:pPr>
              <w:pStyle w:val="Table"/>
            </w:pPr>
            <w:r>
              <w:t>P</w:t>
            </w:r>
            <w:r w:rsidR="007C0E11">
              <w:t xml:space="preserve">ower generated </w:t>
            </w:r>
            <w:r>
              <w:t>C</w:t>
            </w:r>
            <w:r w:rsidR="007C0E11">
              <w:t>ase 3 [W]</w:t>
            </w:r>
          </w:p>
        </w:tc>
        <w:tc>
          <w:tcPr>
            <w:tcW w:w="0" w:type="auto"/>
            <w:noWrap/>
            <w:hideMark/>
          </w:tcPr>
          <w:p w:rsidR="007C0E11" w:rsidRDefault="007C0E11" w:rsidP="00EC673F">
            <w:pPr>
              <w:pStyle w:val="Table"/>
            </w:pPr>
            <w:r>
              <w:t>4.562018089</w:t>
            </w:r>
          </w:p>
        </w:tc>
        <w:tc>
          <w:tcPr>
            <w:tcW w:w="0" w:type="auto"/>
            <w:noWrap/>
            <w:hideMark/>
          </w:tcPr>
          <w:p w:rsidR="007C0E11" w:rsidRDefault="007C0E11" w:rsidP="00EC673F">
            <w:pPr>
              <w:pStyle w:val="Table"/>
            </w:pPr>
            <w:r>
              <w:t>3.804550934</w:t>
            </w:r>
          </w:p>
        </w:tc>
      </w:tr>
    </w:tbl>
    <w:p w:rsidR="007C0E11" w:rsidRDefault="007C0E11" w:rsidP="007C0E11">
      <w:pPr>
        <w:pStyle w:val="NoSpacing"/>
      </w:pPr>
    </w:p>
    <w:p w:rsidR="008F3C38" w:rsidRDefault="008F3C38" w:rsidP="007C0E11">
      <w:pPr>
        <w:pStyle w:val="NoSpacing"/>
      </w:pPr>
    </w:p>
    <w:p w:rsidR="008F3C38" w:rsidRDefault="008F3C38" w:rsidP="007C0E11">
      <w:pPr>
        <w:pStyle w:val="NoSpacing"/>
      </w:pPr>
    </w:p>
    <w:p w:rsidR="008F3C38" w:rsidRDefault="008F3C38" w:rsidP="007C0E11">
      <w:pPr>
        <w:pStyle w:val="NoSpacing"/>
      </w:pPr>
    </w:p>
    <w:p w:rsidR="008F3C38" w:rsidRDefault="008F3C38" w:rsidP="007C0E11">
      <w:pPr>
        <w:pStyle w:val="NoSpacing"/>
      </w:pPr>
    </w:p>
    <w:p w:rsidR="008F3C38" w:rsidRDefault="008F3C38" w:rsidP="007C0E11">
      <w:pPr>
        <w:pStyle w:val="NoSpacing"/>
      </w:pPr>
    </w:p>
    <w:p w:rsidR="005F3697" w:rsidRDefault="005F3697" w:rsidP="007C0E11">
      <w:pPr>
        <w:pStyle w:val="NoSpacing"/>
      </w:pPr>
    </w:p>
    <w:p w:rsidR="00A81448" w:rsidRDefault="00A81448" w:rsidP="007C0E11">
      <w:pPr>
        <w:pStyle w:val="NoSpacing"/>
      </w:pPr>
    </w:p>
    <w:bookmarkEnd w:id="420"/>
    <w:tbl>
      <w:tblPr>
        <w:tblW w:w="9180" w:type="dxa"/>
        <w:tblLook w:val="04A0"/>
      </w:tblPr>
      <w:tblGrid>
        <w:gridCol w:w="8937"/>
        <w:gridCol w:w="243"/>
      </w:tblGrid>
      <w:tr w:rsidR="007C0E11" w:rsidTr="009A3D00">
        <w:trPr>
          <w:gridAfter w:val="1"/>
          <w:wAfter w:w="243" w:type="dxa"/>
        </w:trPr>
        <w:tc>
          <w:tcPr>
            <w:tcW w:w="8937" w:type="dxa"/>
          </w:tcPr>
          <w:p w:rsidR="007C0E11" w:rsidRPr="009C2155" w:rsidRDefault="00C8639B" w:rsidP="008D577C">
            <w:pPr>
              <w:pStyle w:val="Caption"/>
            </w:pPr>
            <w:r>
              <w:lastRenderedPageBreak/>
              <w:br w:type="page"/>
            </w:r>
            <w:bookmarkStart w:id="423" w:name="_Ref198447802"/>
            <w:bookmarkStart w:id="424" w:name="_Ref204507795"/>
            <w:bookmarkStart w:id="425" w:name="_Toc207775264"/>
            <w:r w:rsidR="007C0E11" w:rsidRPr="009C2155">
              <w:t xml:space="preserve">Table </w:t>
            </w:r>
            <w:fldSimple w:instr=" SEQ Table \* ARABIC ">
              <w:r w:rsidR="00D46473">
                <w:rPr>
                  <w:noProof/>
                </w:rPr>
                <w:t>25</w:t>
              </w:r>
            </w:fldSimple>
            <w:bookmarkEnd w:id="423"/>
            <w:bookmarkEnd w:id="424"/>
            <w:r w:rsidR="007C0E11" w:rsidRPr="009C2155">
              <w:t>: Power consumption (without heaters on)</w:t>
            </w:r>
            <w:bookmarkEnd w:id="425"/>
          </w:p>
        </w:tc>
      </w:tr>
      <w:tr w:rsidR="007C0E11" w:rsidTr="009A3D00">
        <w:trPr>
          <w:trHeight w:val="3918"/>
        </w:trPr>
        <w:tc>
          <w:tcPr>
            <w:tcW w:w="9180" w:type="dxa"/>
            <w:gridSpan w:val="2"/>
          </w:tcPr>
          <w:p w:rsidR="007C0E11" w:rsidRPr="009C2155" w:rsidRDefault="00C37B52" w:rsidP="008D577C">
            <w:pPr>
              <w:pStyle w:val="centerednormalpictureseqns"/>
              <w:tabs>
                <w:tab w:val="left" w:pos="7230"/>
              </w:tabs>
            </w:pPr>
            <w:r w:rsidRPr="009C2155">
              <w:object w:dxaOrig="15096" w:dyaOrig="5616">
                <v:shape id="_x0000_i1031" type="#_x0000_t75" style="width:445.6pt;height:192.25pt" o:ole="">
                  <v:imagedata r:id="rId49" o:title=""/>
                </v:shape>
                <o:OLEObject Type="Embed" ProgID="Excel.Sheet.8" ShapeID="_x0000_i1031" DrawAspect="Content" ObjectID="_1282128152" r:id="rId50"/>
              </w:object>
            </w:r>
          </w:p>
        </w:tc>
      </w:tr>
    </w:tbl>
    <w:p w:rsidR="007C0E11" w:rsidRDefault="007C0E11" w:rsidP="007C0E11">
      <w:pPr>
        <w:pStyle w:val="centerednormalpictureseqns"/>
      </w:pPr>
    </w:p>
    <w:tbl>
      <w:tblPr>
        <w:tblW w:w="9312" w:type="dxa"/>
        <w:tblLook w:val="04A0"/>
      </w:tblPr>
      <w:tblGrid>
        <w:gridCol w:w="9312"/>
      </w:tblGrid>
      <w:tr w:rsidR="007C0E11" w:rsidTr="008F3C38">
        <w:trPr>
          <w:trHeight w:val="336"/>
        </w:trPr>
        <w:tc>
          <w:tcPr>
            <w:tcW w:w="9312" w:type="dxa"/>
          </w:tcPr>
          <w:p w:rsidR="007C0E11" w:rsidRPr="009C2155" w:rsidRDefault="007C0E11" w:rsidP="008D577C">
            <w:pPr>
              <w:pStyle w:val="Caption"/>
            </w:pPr>
            <w:bookmarkStart w:id="426" w:name="_Ref198447809"/>
            <w:bookmarkStart w:id="427" w:name="_Toc207775265"/>
            <w:r w:rsidRPr="009C2155">
              <w:t xml:space="preserve">Table </w:t>
            </w:r>
            <w:fldSimple w:instr=" SEQ Table \* ARABIC ">
              <w:r w:rsidR="00D46473">
                <w:rPr>
                  <w:noProof/>
                </w:rPr>
                <w:t>26</w:t>
              </w:r>
            </w:fldSimple>
            <w:bookmarkEnd w:id="426"/>
            <w:r w:rsidRPr="009C2155">
              <w:t>: Power consumption (with heaters on)</w:t>
            </w:r>
            <w:bookmarkEnd w:id="427"/>
          </w:p>
        </w:tc>
      </w:tr>
      <w:tr w:rsidR="007C0E11" w:rsidTr="008F3C38">
        <w:trPr>
          <w:trHeight w:val="3962"/>
        </w:trPr>
        <w:tc>
          <w:tcPr>
            <w:tcW w:w="9312" w:type="dxa"/>
          </w:tcPr>
          <w:p w:rsidR="007C0E11" w:rsidRPr="009C2155" w:rsidRDefault="00C37B52" w:rsidP="008D577C">
            <w:pPr>
              <w:pStyle w:val="centerednormalpictureseqns"/>
            </w:pPr>
            <w:r w:rsidRPr="009C2155">
              <w:object w:dxaOrig="15317" w:dyaOrig="5580">
                <v:shape id="_x0000_i1032" type="#_x0000_t75" style="width:451.7pt;height:190.85pt" o:ole="">
                  <v:imagedata r:id="rId51" o:title=""/>
                </v:shape>
                <o:OLEObject Type="Embed" ProgID="Excel.Sheet.8" ShapeID="_x0000_i1032" DrawAspect="Content" ObjectID="_1282128153" r:id="rId52"/>
              </w:object>
            </w:r>
          </w:p>
        </w:tc>
      </w:tr>
    </w:tbl>
    <w:p w:rsidR="007C0E11" w:rsidRDefault="007C0E11" w:rsidP="007C0E11">
      <w:pPr>
        <w:pStyle w:val="Heading2"/>
      </w:pPr>
      <w:bookmarkStart w:id="428" w:name="_Toc200387089"/>
      <w:bookmarkStart w:id="429" w:name="_Toc200387787"/>
      <w:bookmarkStart w:id="430" w:name="_Toc200388058"/>
      <w:bookmarkStart w:id="431" w:name="_Toc200955385"/>
      <w:bookmarkStart w:id="432" w:name="_Toc200963116"/>
      <w:bookmarkStart w:id="433" w:name="_Toc204748259"/>
      <w:bookmarkStart w:id="434" w:name="_Toc207775115"/>
      <w:bookmarkStart w:id="435" w:name="_Toc200387106"/>
      <w:bookmarkStart w:id="436" w:name="_Toc200387804"/>
      <w:bookmarkStart w:id="437" w:name="_Toc200388075"/>
      <w:bookmarkEnd w:id="306"/>
      <w:bookmarkEnd w:id="341"/>
      <w:bookmarkEnd w:id="342"/>
      <w:r w:rsidRPr="008F31F5">
        <w:t>Attitude Control Subsystem</w:t>
      </w:r>
      <w:bookmarkEnd w:id="428"/>
      <w:bookmarkEnd w:id="429"/>
      <w:bookmarkEnd w:id="430"/>
      <w:bookmarkEnd w:id="431"/>
      <w:bookmarkEnd w:id="432"/>
      <w:bookmarkEnd w:id="433"/>
      <w:bookmarkEnd w:id="434"/>
    </w:p>
    <w:p w:rsidR="007C0E11" w:rsidRPr="00FE4BCD" w:rsidRDefault="007C0E11" w:rsidP="007C0E11">
      <w:r>
        <w:t xml:space="preserve">The attitude control subsystem is an </w:t>
      </w:r>
      <w:r w:rsidR="00C37B52">
        <w:t>I²C based</w:t>
      </w:r>
      <w:r w:rsidR="00A428DD">
        <w:t xml:space="preserve"> magnetic torque controller;</w:t>
      </w:r>
      <w:r>
        <w:t xml:space="preserve"> its task is to control power to three orthogonally placed magnetic torquers. </w:t>
      </w:r>
      <w:fldSimple w:instr=" REF _Ref198458530 \h  \* MERGEFORMAT ">
        <w:r w:rsidR="00D46473">
          <w:t xml:space="preserve">Figure </w:t>
        </w:r>
        <w:r w:rsidR="00D46473">
          <w:rPr>
            <w:noProof/>
          </w:rPr>
          <w:t>18</w:t>
        </w:r>
      </w:fldSimple>
      <w:r>
        <w:t xml:space="preserve"> shows its configuration and </w:t>
      </w:r>
      <w:fldSimple w:instr=" REF _Ref198458568 \h  \* MERGEFORMAT ">
        <w:r w:rsidR="00D46473">
          <w:t xml:space="preserve">Table </w:t>
        </w:r>
        <w:r w:rsidR="00D46473">
          <w:rPr>
            <w:noProof/>
          </w:rPr>
          <w:t>27</w:t>
        </w:r>
      </w:fldSimple>
      <w:r w:rsidR="00E92D01">
        <w:t xml:space="preserve"> illustrates</w:t>
      </w:r>
      <w:r>
        <w:t xml:space="preserve"> the subsystem’s interaction with the rest of the spacecraft. </w:t>
      </w:r>
    </w:p>
    <w:p w:rsidR="007C0E11" w:rsidRPr="006A1FE5" w:rsidRDefault="007C0E11" w:rsidP="007C0E11">
      <w:pPr>
        <w:pStyle w:val="centerednormalpictureseqns"/>
      </w:pPr>
      <w:r w:rsidRPr="006A1FE5">
        <w:object w:dxaOrig="7191" w:dyaOrig="5404">
          <v:shape id="_x0000_i1033" type="#_x0000_t75" style="width:315.85pt;height:233.65pt" o:ole="">
            <v:imagedata r:id="rId53" o:title=""/>
          </v:shape>
          <o:OLEObject Type="Embed" ProgID="PowerPoint.Slide.12" ShapeID="_x0000_i1033" DrawAspect="Content" ObjectID="_1282128154" r:id="rId54"/>
        </w:object>
      </w:r>
    </w:p>
    <w:p w:rsidR="007C0E11" w:rsidRDefault="007C0E11" w:rsidP="007C0E11">
      <w:pPr>
        <w:pStyle w:val="Caption"/>
      </w:pPr>
      <w:bookmarkStart w:id="438" w:name="_Ref198458530"/>
      <w:bookmarkStart w:id="439" w:name="_Toc200955468"/>
      <w:bookmarkStart w:id="440" w:name="_Toc200963196"/>
      <w:bookmarkStart w:id="441" w:name="_Toc207775193"/>
      <w:r>
        <w:t xml:space="preserve">Figure </w:t>
      </w:r>
      <w:fldSimple w:instr=" SEQ Figure \* ARABIC ">
        <w:r w:rsidR="00D46473">
          <w:rPr>
            <w:noProof/>
          </w:rPr>
          <w:t>18</w:t>
        </w:r>
      </w:fldSimple>
      <w:bookmarkEnd w:id="438"/>
      <w:r w:rsidRPr="006A1FE5">
        <w:t>: ACS hardware block diagram</w:t>
      </w:r>
      <w:bookmarkEnd w:id="439"/>
      <w:bookmarkEnd w:id="440"/>
      <w:bookmarkEnd w:id="441"/>
    </w:p>
    <w:p w:rsidR="00391B01" w:rsidRDefault="00391B01" w:rsidP="00391B01">
      <w:pPr>
        <w:rPr>
          <w:lang w:val="en-US" w:bidi="en-US"/>
        </w:rPr>
      </w:pPr>
    </w:p>
    <w:p w:rsidR="007C0E11" w:rsidRPr="006A1FE5" w:rsidRDefault="007C0E11" w:rsidP="007C0E11">
      <w:pPr>
        <w:pStyle w:val="Caption"/>
      </w:pPr>
      <w:bookmarkStart w:id="442" w:name="_Ref198458568"/>
      <w:bookmarkStart w:id="443" w:name="_Toc172889194"/>
      <w:bookmarkStart w:id="444" w:name="_Toc200955522"/>
      <w:bookmarkStart w:id="445" w:name="_Toc200963250"/>
      <w:bookmarkStart w:id="446" w:name="_Toc207775266"/>
      <w:r>
        <w:t xml:space="preserve">Table </w:t>
      </w:r>
      <w:fldSimple w:instr=" SEQ Table \* ARABIC ">
        <w:r w:rsidR="00D46473">
          <w:rPr>
            <w:noProof/>
          </w:rPr>
          <w:t>27</w:t>
        </w:r>
      </w:fldSimple>
      <w:bookmarkEnd w:id="442"/>
      <w:r w:rsidRPr="006A1FE5">
        <w:t>: Interface matrix</w:t>
      </w:r>
      <w:bookmarkEnd w:id="443"/>
      <w:bookmarkEnd w:id="444"/>
      <w:bookmarkEnd w:id="445"/>
      <w:bookmarkEnd w:id="446"/>
    </w:p>
    <w:tbl>
      <w:tblPr>
        <w:tblStyle w:val="latexlike"/>
        <w:tblW w:w="5000" w:type="pct"/>
        <w:tblLook w:val="01A0"/>
      </w:tblPr>
      <w:tblGrid>
        <w:gridCol w:w="1379"/>
        <w:gridCol w:w="4578"/>
        <w:gridCol w:w="2980"/>
      </w:tblGrid>
      <w:tr w:rsidR="007C0E11" w:rsidTr="00C13DA0">
        <w:trPr>
          <w:cnfStyle w:val="100000000000"/>
          <w:trHeight w:val="272"/>
        </w:trPr>
        <w:tc>
          <w:tcPr>
            <w:tcW w:w="772" w:type="pct"/>
          </w:tcPr>
          <w:p w:rsidR="007C0E11" w:rsidRPr="00B0106D" w:rsidRDefault="007C0E11" w:rsidP="00C13DA0">
            <w:pPr>
              <w:pStyle w:val="Tablesdefaultsize"/>
            </w:pPr>
            <w:r>
              <w:t>Type</w:t>
            </w:r>
          </w:p>
        </w:tc>
        <w:tc>
          <w:tcPr>
            <w:tcW w:w="2561" w:type="pct"/>
          </w:tcPr>
          <w:p w:rsidR="007C0E11" w:rsidRDefault="007C0E11" w:rsidP="00C13DA0">
            <w:pPr>
              <w:pStyle w:val="Tablesdefaultsize"/>
            </w:pPr>
            <w:r>
              <w:t>Input</w:t>
            </w:r>
          </w:p>
        </w:tc>
        <w:tc>
          <w:tcPr>
            <w:tcW w:w="1667" w:type="pct"/>
          </w:tcPr>
          <w:p w:rsidR="007C0E11" w:rsidRDefault="007C0E11" w:rsidP="00C13DA0">
            <w:pPr>
              <w:pStyle w:val="Tablesdefaultsize"/>
            </w:pPr>
            <w:r>
              <w:t>Output</w:t>
            </w:r>
          </w:p>
        </w:tc>
      </w:tr>
      <w:tr w:rsidR="007C0E11" w:rsidTr="00C13DA0">
        <w:trPr>
          <w:trHeight w:val="476"/>
        </w:trPr>
        <w:tc>
          <w:tcPr>
            <w:tcW w:w="772" w:type="pct"/>
          </w:tcPr>
          <w:p w:rsidR="007C0E11" w:rsidRDefault="007C0E11" w:rsidP="00C13DA0">
            <w:pPr>
              <w:pStyle w:val="Tablesdefaultsize"/>
            </w:pPr>
            <w:r>
              <w:t>Power</w:t>
            </w:r>
          </w:p>
        </w:tc>
        <w:tc>
          <w:tcPr>
            <w:tcW w:w="2561" w:type="pct"/>
          </w:tcPr>
          <w:p w:rsidR="007C0E11" w:rsidRDefault="007C0E11" w:rsidP="00C13DA0">
            <w:pPr>
              <w:pStyle w:val="Tablesdefaultsize"/>
            </w:pPr>
            <w:r>
              <w:t>3.3V 800mA</w:t>
            </w:r>
          </w:p>
        </w:tc>
        <w:tc>
          <w:tcPr>
            <w:tcW w:w="1667" w:type="pct"/>
          </w:tcPr>
          <w:p w:rsidR="007C0E11" w:rsidRDefault="007C0E11" w:rsidP="00C13DA0">
            <w:pPr>
              <w:pStyle w:val="Tablesdefaultsize"/>
            </w:pPr>
          </w:p>
        </w:tc>
      </w:tr>
      <w:tr w:rsidR="007C0E11" w:rsidTr="00C13DA0">
        <w:trPr>
          <w:trHeight w:val="740"/>
        </w:trPr>
        <w:tc>
          <w:tcPr>
            <w:tcW w:w="772" w:type="pct"/>
          </w:tcPr>
          <w:p w:rsidR="007C0E11" w:rsidRDefault="007C0E11" w:rsidP="00C13DA0">
            <w:pPr>
              <w:pStyle w:val="Tablesdefaultsize"/>
            </w:pPr>
            <w:r>
              <w:t>Data</w:t>
            </w:r>
          </w:p>
        </w:tc>
        <w:tc>
          <w:tcPr>
            <w:tcW w:w="2561" w:type="pct"/>
          </w:tcPr>
          <w:p w:rsidR="007C0E11" w:rsidRPr="00B0106D" w:rsidRDefault="007C0E11" w:rsidP="00C13DA0">
            <w:pPr>
              <w:pStyle w:val="Tablesdefaultsize"/>
            </w:pPr>
            <w:r>
              <w:t>Command to de</w:t>
            </w:r>
            <w:r w:rsidRPr="00B0106D">
              <w:t>-tumble satellite</w:t>
            </w:r>
          </w:p>
          <w:p w:rsidR="007C0E11" w:rsidRDefault="007C0E11" w:rsidP="00C13DA0">
            <w:pPr>
              <w:pStyle w:val="Tablesdefaultsize"/>
            </w:pPr>
            <w:r>
              <w:t>Command to turn on torque coil, duration , and power</w:t>
            </w:r>
          </w:p>
        </w:tc>
        <w:tc>
          <w:tcPr>
            <w:tcW w:w="1667" w:type="pct"/>
          </w:tcPr>
          <w:p w:rsidR="007C0E11" w:rsidRDefault="007C0E11" w:rsidP="00C13DA0">
            <w:pPr>
              <w:pStyle w:val="Tablesdefaultsize"/>
            </w:pPr>
            <w:r>
              <w:t>Error messages</w:t>
            </w:r>
          </w:p>
          <w:p w:rsidR="007C0E11" w:rsidRDefault="007C0E11" w:rsidP="00C13DA0">
            <w:pPr>
              <w:pStyle w:val="Tablesdefaultsize"/>
            </w:pPr>
            <w:r>
              <w:t>Acknowledgements</w:t>
            </w:r>
          </w:p>
          <w:p w:rsidR="007C0E11" w:rsidRPr="00B0106D" w:rsidRDefault="007C0E11" w:rsidP="00C13DA0">
            <w:pPr>
              <w:pStyle w:val="Tablesdefaultsize"/>
            </w:pPr>
            <w:r>
              <w:t xml:space="preserve">Current </w:t>
            </w:r>
            <w:r w:rsidRPr="00B0106D">
              <w:t>usage</w:t>
            </w:r>
          </w:p>
        </w:tc>
      </w:tr>
      <w:tr w:rsidR="007C0E11" w:rsidTr="00C13DA0">
        <w:trPr>
          <w:trHeight w:val="272"/>
        </w:trPr>
        <w:tc>
          <w:tcPr>
            <w:tcW w:w="772" w:type="pct"/>
          </w:tcPr>
          <w:p w:rsidR="007C0E11" w:rsidRDefault="007C0E11" w:rsidP="00C13DA0">
            <w:pPr>
              <w:pStyle w:val="Tablesdefaultsize"/>
            </w:pPr>
            <w:r>
              <w:t>Structure</w:t>
            </w:r>
          </w:p>
        </w:tc>
        <w:tc>
          <w:tcPr>
            <w:tcW w:w="2561" w:type="pct"/>
          </w:tcPr>
          <w:p w:rsidR="007C0E11" w:rsidRDefault="007C0E11" w:rsidP="00C13DA0">
            <w:pPr>
              <w:pStyle w:val="Tablesdefaultsize"/>
            </w:pPr>
            <w:r>
              <w:t>1 Standard PCB card (see structure document for details)</w:t>
            </w:r>
          </w:p>
          <w:p w:rsidR="007C0E11" w:rsidRPr="00B0106D" w:rsidRDefault="007C0E11" w:rsidP="00C13DA0">
            <w:pPr>
              <w:pStyle w:val="Tablesdefaultsize"/>
            </w:pPr>
            <w:r>
              <w:t>1</w:t>
            </w:r>
            <w:r w:rsidRPr="00B0106D">
              <w:t xml:space="preserve"> magnetic torque coils attached  to wall of spacecraft</w:t>
            </w:r>
          </w:p>
        </w:tc>
        <w:tc>
          <w:tcPr>
            <w:tcW w:w="1667" w:type="pct"/>
          </w:tcPr>
          <w:p w:rsidR="007C0E11" w:rsidRDefault="007C0E11" w:rsidP="00C13DA0">
            <w:pPr>
              <w:pStyle w:val="Tablesdefaultsize"/>
            </w:pPr>
            <w:r>
              <w:t>Connection to structure in corners</w:t>
            </w:r>
          </w:p>
        </w:tc>
      </w:tr>
      <w:tr w:rsidR="007C0E11" w:rsidTr="00C13DA0">
        <w:trPr>
          <w:trHeight w:val="290"/>
        </w:trPr>
        <w:tc>
          <w:tcPr>
            <w:tcW w:w="772" w:type="pct"/>
          </w:tcPr>
          <w:p w:rsidR="007C0E11" w:rsidRDefault="007C0E11" w:rsidP="00C13DA0">
            <w:pPr>
              <w:pStyle w:val="Tablesdefaultsize"/>
            </w:pPr>
            <w:r>
              <w:t>Thermal</w:t>
            </w:r>
          </w:p>
        </w:tc>
        <w:tc>
          <w:tcPr>
            <w:tcW w:w="2561" w:type="pct"/>
          </w:tcPr>
          <w:p w:rsidR="007C0E11" w:rsidRDefault="007C0E11" w:rsidP="00C13DA0">
            <w:pPr>
              <w:pStyle w:val="Tablesdefaultsize"/>
            </w:pPr>
            <w:r>
              <w:t>1 micro heater</w:t>
            </w:r>
          </w:p>
        </w:tc>
        <w:tc>
          <w:tcPr>
            <w:tcW w:w="1667" w:type="pct"/>
          </w:tcPr>
          <w:p w:rsidR="007C0E11" w:rsidRDefault="007C0E11" w:rsidP="00C13DA0">
            <w:pPr>
              <w:pStyle w:val="Tablesdefaultsize"/>
            </w:pPr>
            <w:r>
              <w:t>4 thermal pads in corner</w:t>
            </w:r>
          </w:p>
        </w:tc>
      </w:tr>
      <w:tr w:rsidR="007C0E11" w:rsidTr="00C13DA0">
        <w:trPr>
          <w:trHeight w:val="290"/>
        </w:trPr>
        <w:tc>
          <w:tcPr>
            <w:tcW w:w="772" w:type="pct"/>
          </w:tcPr>
          <w:p w:rsidR="007C0E11" w:rsidRDefault="007C0E11" w:rsidP="00C13DA0">
            <w:pPr>
              <w:pStyle w:val="Tablesdefaultsize"/>
            </w:pPr>
            <w:r>
              <w:t>Electrical noise</w:t>
            </w:r>
          </w:p>
        </w:tc>
        <w:tc>
          <w:tcPr>
            <w:tcW w:w="2561" w:type="pct"/>
          </w:tcPr>
          <w:p w:rsidR="007C0E11" w:rsidRDefault="007C0E11" w:rsidP="00C13DA0">
            <w:pPr>
              <w:pStyle w:val="Tablesdefaultsize"/>
            </w:pPr>
          </w:p>
        </w:tc>
        <w:tc>
          <w:tcPr>
            <w:tcW w:w="1667" w:type="pct"/>
          </w:tcPr>
          <w:p w:rsidR="007C0E11" w:rsidRDefault="007C0E11" w:rsidP="00C13DA0">
            <w:pPr>
              <w:pStyle w:val="Tablesdefaultsize"/>
            </w:pPr>
          </w:p>
        </w:tc>
      </w:tr>
      <w:tr w:rsidR="007C0E11" w:rsidTr="00C13DA0">
        <w:trPr>
          <w:trHeight w:val="290"/>
        </w:trPr>
        <w:tc>
          <w:tcPr>
            <w:tcW w:w="772" w:type="pct"/>
          </w:tcPr>
          <w:p w:rsidR="007C0E11" w:rsidRDefault="007C0E11" w:rsidP="00C13DA0">
            <w:pPr>
              <w:pStyle w:val="Tablesdefaultsize"/>
            </w:pPr>
            <w:r>
              <w:t>Magnetic moment</w:t>
            </w:r>
          </w:p>
        </w:tc>
        <w:tc>
          <w:tcPr>
            <w:tcW w:w="2561" w:type="pct"/>
          </w:tcPr>
          <w:p w:rsidR="007C0E11" w:rsidRDefault="007C0E11" w:rsidP="00C13DA0">
            <w:pPr>
              <w:pStyle w:val="Tablesdefaultsize"/>
            </w:pPr>
            <w:r>
              <w:t>Residual magnetic field on torquer</w:t>
            </w:r>
          </w:p>
          <w:p w:rsidR="007C0E11" w:rsidRDefault="007C0E11" w:rsidP="00C13DA0">
            <w:pPr>
              <w:pStyle w:val="Tablesdefaultsize"/>
            </w:pPr>
            <w:r>
              <w:t>Magnetic moments due Current loops in the spacecraft</w:t>
            </w:r>
          </w:p>
        </w:tc>
        <w:tc>
          <w:tcPr>
            <w:tcW w:w="1667" w:type="pct"/>
          </w:tcPr>
          <w:p w:rsidR="007C0E11" w:rsidRDefault="007C0E11" w:rsidP="00C13DA0">
            <w:pPr>
              <w:pStyle w:val="Tablesdefaultsize"/>
            </w:pPr>
            <w:r>
              <w:t>3 independent magnetic torque rods</w:t>
            </w:r>
          </w:p>
          <w:p w:rsidR="007C0E11" w:rsidRDefault="007C0E11" w:rsidP="00C13DA0">
            <w:pPr>
              <w:pStyle w:val="Tablesdefaultsize"/>
            </w:pPr>
          </w:p>
        </w:tc>
      </w:tr>
    </w:tbl>
    <w:p w:rsidR="007C0E11" w:rsidRDefault="007C0E11" w:rsidP="007C0E11">
      <w:pPr>
        <w:pStyle w:val="Heading3"/>
        <w:spacing w:line="276" w:lineRule="auto"/>
        <w:jc w:val="left"/>
      </w:pPr>
      <w:bookmarkStart w:id="447" w:name="_Toc200955386"/>
      <w:bookmarkStart w:id="448" w:name="_Toc200963117"/>
      <w:bookmarkStart w:id="449" w:name="_Toc204748260"/>
      <w:bookmarkStart w:id="450" w:name="_Toc207775116"/>
      <w:r>
        <w:t>Spacecraft Disturbance Torques</w:t>
      </w:r>
      <w:bookmarkEnd w:id="447"/>
      <w:bookmarkEnd w:id="448"/>
      <w:bookmarkEnd w:id="449"/>
      <w:bookmarkEnd w:id="450"/>
    </w:p>
    <w:p w:rsidR="007C0E11" w:rsidRDefault="007C0E11" w:rsidP="007C0E11">
      <w:r>
        <w:t xml:space="preserve">One of the first </w:t>
      </w:r>
      <w:r w:rsidR="00E92D01">
        <w:t>steps in designing an ACS</w:t>
      </w:r>
      <w:r>
        <w:t xml:space="preserve"> is to determine the magnitude of the disturbances acting on the spacecraft. CubeSats are </w:t>
      </w:r>
      <w:r w:rsidR="00E92D01">
        <w:t xml:space="preserve">subjected to various disturbance torques including </w:t>
      </w:r>
      <w:r>
        <w:t>gravity gradient, solar radiation pressure, magnetic and aerodynamic disturbances.</w:t>
      </w:r>
    </w:p>
    <w:p w:rsidR="007C0E11" w:rsidRDefault="007C0E11" w:rsidP="007C0E11">
      <w:r>
        <w:t>The following sections and tables illustrate the methods and assumed values used to estimate disturbance torques in 400</w:t>
      </w:r>
      <w:r w:rsidR="00E92D01">
        <w:t xml:space="preserve"> and 1000km orbits;</w:t>
      </w:r>
      <w:r>
        <w:t xml:space="preserve"> these tables were adapted from methods presented in</w:t>
      </w:r>
      <w:r w:rsidR="008F3C38" w:rsidRPr="008F3C38">
        <w:rPr>
          <w:noProof/>
        </w:rPr>
        <w:t xml:space="preserve"> </w:t>
      </w:r>
      <w:r w:rsidR="008F3C38">
        <w:rPr>
          <w:noProof/>
        </w:rPr>
        <w:t>Larson and Wertz</w:t>
      </w:r>
      <w:r>
        <w:t>.</w:t>
      </w:r>
      <w:r w:rsidR="003F0496">
        <w:t xml:space="preserve"> </w:t>
      </w:r>
      <w:r w:rsidR="00C64352">
        <w:fldChar w:fldCharType="begin"/>
      </w:r>
      <w:r w:rsidR="003F0496">
        <w:instrText xml:space="preserve"> REF _Ref205120204 \h </w:instrText>
      </w:r>
      <w:r w:rsidR="00C64352">
        <w:fldChar w:fldCharType="separate"/>
      </w:r>
      <w:r w:rsidR="00D46473">
        <w:t xml:space="preserve">Table </w:t>
      </w:r>
      <w:r w:rsidR="00D46473">
        <w:rPr>
          <w:noProof/>
        </w:rPr>
        <w:t>28</w:t>
      </w:r>
      <w:r w:rsidR="00C64352">
        <w:fldChar w:fldCharType="end"/>
      </w:r>
      <w:r w:rsidR="003F0496">
        <w:t xml:space="preserve"> shows the standard formulas for estimating disturbance torques. </w:t>
      </w:r>
    </w:p>
    <w:p w:rsidR="007C0E11" w:rsidRDefault="007C0E11" w:rsidP="007C0E11">
      <w:pPr>
        <w:pStyle w:val="Caption"/>
      </w:pPr>
      <w:bookmarkStart w:id="451" w:name="_Ref205120204"/>
      <w:bookmarkStart w:id="452" w:name="_Toc207775267"/>
      <w:r>
        <w:lastRenderedPageBreak/>
        <w:t xml:space="preserve">Table </w:t>
      </w:r>
      <w:fldSimple w:instr=" SEQ Table \* ARABIC ">
        <w:r w:rsidR="00D46473">
          <w:rPr>
            <w:noProof/>
          </w:rPr>
          <w:t>28</w:t>
        </w:r>
      </w:fldSimple>
      <w:bookmarkEnd w:id="451"/>
      <w:r>
        <w:t xml:space="preserve">: </w:t>
      </w:r>
      <w:bookmarkStart w:id="453" w:name="_Ref205120199"/>
      <w:r>
        <w:t>Disturbance torque models</w:t>
      </w:r>
      <w:bookmarkEnd w:id="453"/>
      <w:bookmarkEnd w:id="452"/>
    </w:p>
    <w:tbl>
      <w:tblPr>
        <w:tblStyle w:val="latexlike"/>
        <w:tblW w:w="6030" w:type="dxa"/>
        <w:tblLook w:val="04A0"/>
      </w:tblPr>
      <w:tblGrid>
        <w:gridCol w:w="2363"/>
        <w:gridCol w:w="3667"/>
      </w:tblGrid>
      <w:tr w:rsidR="007C0E11" w:rsidTr="00391B01">
        <w:trPr>
          <w:cnfStyle w:val="100000000000"/>
          <w:trHeight w:val="553"/>
        </w:trPr>
        <w:tc>
          <w:tcPr>
            <w:tcW w:w="2363" w:type="dxa"/>
          </w:tcPr>
          <w:p w:rsidR="007C0E11" w:rsidRDefault="007C0E11" w:rsidP="00EC673F">
            <w:pPr>
              <w:pStyle w:val="Table"/>
            </w:pPr>
            <w:r>
              <w:t>Type of disturbance torque</w:t>
            </w:r>
          </w:p>
        </w:tc>
        <w:tc>
          <w:tcPr>
            <w:tcW w:w="3667" w:type="dxa"/>
          </w:tcPr>
          <w:p w:rsidR="007C0E11" w:rsidRDefault="007C0E11" w:rsidP="00956FCD">
            <w:pPr>
              <w:pStyle w:val="Table"/>
            </w:pPr>
            <w:r>
              <w:t xml:space="preserve">Standard formula </w:t>
            </w:r>
            <w:sdt>
              <w:sdtPr>
                <w:rPr>
                  <w:vanish/>
                  <w:highlight w:val="yellow"/>
                </w:rPr>
                <w:id w:val="290230436"/>
                <w:citation/>
              </w:sdtPr>
              <w:sdtContent>
                <w:r w:rsidR="00C64352">
                  <w:fldChar w:fldCharType="begin"/>
                </w:r>
                <w:r w:rsidR="00956FCD">
                  <w:rPr>
                    <w:lang w:val="en-CA"/>
                  </w:rPr>
                  <w:instrText xml:space="preserve"> CITATION Lar05 \l 4105  </w:instrText>
                </w:r>
                <w:r w:rsidR="00C64352">
                  <w:fldChar w:fldCharType="separate"/>
                </w:r>
                <w:r w:rsidR="00D46473" w:rsidRPr="00D46473">
                  <w:rPr>
                    <w:noProof/>
                    <w:lang w:val="en-CA"/>
                  </w:rPr>
                  <w:t>(Larson and Wertz 2005)</w:t>
                </w:r>
                <w:r w:rsidR="00C64352">
                  <w:fldChar w:fldCharType="end"/>
                </w:r>
              </w:sdtContent>
            </w:sdt>
          </w:p>
        </w:tc>
      </w:tr>
      <w:tr w:rsidR="007C0E11" w:rsidTr="00391B01">
        <w:trPr>
          <w:trHeight w:val="687"/>
        </w:trPr>
        <w:tc>
          <w:tcPr>
            <w:tcW w:w="2363" w:type="dxa"/>
          </w:tcPr>
          <w:p w:rsidR="007C0E11" w:rsidRDefault="007C0E11" w:rsidP="00EC673F">
            <w:pPr>
              <w:pStyle w:val="Table"/>
            </w:pPr>
            <w:r>
              <w:t xml:space="preserve">Gravity Gradient </w:t>
            </w:r>
          </w:p>
        </w:tc>
        <w:tc>
          <w:tcPr>
            <w:tcW w:w="3667" w:type="dxa"/>
          </w:tcPr>
          <w:p w:rsidR="007C0E11" w:rsidRPr="008849DA" w:rsidRDefault="00C64352" w:rsidP="008849DA">
            <w:pPr>
              <w:pStyle w:val="Table"/>
              <w:jc w:val="center"/>
            </w:pPr>
            <m:oMath>
              <m:sSub>
                <m:sSubPr>
                  <m:ctrlPr>
                    <w:rPr>
                      <w:rFonts w:ascii="Cambria Math" w:hAnsi="Cambria Math"/>
                    </w:rPr>
                  </m:ctrlPr>
                </m:sSubPr>
                <m:e>
                  <m:r>
                    <w:rPr>
                      <w:rFonts w:ascii="Cambria Math" w:hAnsi="Cambria Math"/>
                    </w:rPr>
                    <m:t>τ</m:t>
                  </m:r>
                </m:e>
                <m:sub>
                  <m:r>
                    <m:rPr>
                      <m:sty m:val="p"/>
                    </m:rPr>
                    <w:rPr>
                      <w:rFonts w:ascii="Cambria Math" w:hAnsi="Cambria Math"/>
                    </w:rPr>
                    <m:t>gg</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μ</m:t>
                  </m:r>
                </m:num>
                <m:den>
                  <m:r>
                    <m:rPr>
                      <m:sty m:val="p"/>
                    </m:rPr>
                    <w:rPr>
                      <w:rFonts w:ascii="Cambria Math" w:hAnsi="Cambria Math"/>
                    </w:rPr>
                    <m:t>2</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orbit</m:t>
                          </m:r>
                        </m:sub>
                      </m:sSub>
                    </m:e>
                    <m:sup>
                      <m:r>
                        <m:rPr>
                          <m:sty m:val="p"/>
                        </m:rPr>
                        <w:rPr>
                          <w:rFonts w:ascii="Cambria Math" w:hAnsi="Cambria Math"/>
                        </w:rPr>
                        <m:t>3</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min</m:t>
                      </m:r>
                    </m:sub>
                  </m:sSub>
                </m:e>
              </m:d>
              <m:r>
                <m:rPr>
                  <m:sty m:val="p"/>
                </m:rPr>
                <w:rPr>
                  <w:rFonts w:ascii="Cambria Math" w:hAnsi="Cambria Math"/>
                </w:rPr>
                <m:t>sin2</m:t>
              </m:r>
              <m:r>
                <w:rPr>
                  <w:rFonts w:ascii="Cambria Math" w:hAnsi="Cambria Math"/>
                </w:rPr>
                <m:t>θ</m:t>
              </m:r>
            </m:oMath>
            <w:r w:rsidR="00C840A3">
              <w:t xml:space="preserve"> </w:t>
            </w:r>
          </w:p>
        </w:tc>
      </w:tr>
      <w:tr w:rsidR="007C0E11" w:rsidTr="00391B01">
        <w:trPr>
          <w:trHeight w:val="994"/>
        </w:trPr>
        <w:tc>
          <w:tcPr>
            <w:tcW w:w="2363" w:type="dxa"/>
          </w:tcPr>
          <w:p w:rsidR="007C0E11" w:rsidRDefault="007C0E11" w:rsidP="00EC673F">
            <w:pPr>
              <w:pStyle w:val="Table"/>
            </w:pPr>
            <w:r>
              <w:t>Solar Radiation Pressure</w:t>
            </w:r>
          </w:p>
        </w:tc>
        <w:tc>
          <w:tcPr>
            <w:tcW w:w="3667" w:type="dxa"/>
          </w:tcPr>
          <w:p w:rsidR="007C0E11" w:rsidRPr="008849DA" w:rsidRDefault="007C0E11" w:rsidP="008849DA">
            <w:pPr>
              <w:pStyle w:val="Table"/>
              <w:jc w:val="center"/>
            </w:pPr>
            <m:oMath>
              <m:r>
                <w:rPr>
                  <w:rFonts w:ascii="Cambria Math" w:hAnsi="Cambria Math"/>
                </w:rPr>
                <m:t>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w:rPr>
                      <w:rFonts w:ascii="Cambria Math" w:hAnsi="Cambria Math"/>
                    </w:rPr>
                    <m:t>c</m:t>
                  </m:r>
                </m:den>
              </m:f>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(1+</m:t>
              </m:r>
              <m:r>
                <w:rPr>
                  <w:rFonts w:ascii="Cambria Math" w:hAnsi="Cambria Math"/>
                </w:rPr>
                <m:t>q</m:t>
              </m:r>
              <m:r>
                <m:rPr>
                  <m:sty m:val="p"/>
                </m:rPr>
                <w:rPr>
                  <w:rFonts w:ascii="Cambria Math" w:hAnsi="Cambria Math"/>
                </w:rPr>
                <m:t>)cos</m:t>
              </m:r>
              <m:r>
                <w:rPr>
                  <w:rFonts w:ascii="Cambria Math" w:hAnsi="Cambria Math"/>
                </w:rPr>
                <m:t>i</m:t>
              </m:r>
            </m:oMath>
            <w:r w:rsidR="00C840A3">
              <w:t xml:space="preserve"> </w:t>
            </w:r>
          </w:p>
          <w:p w:rsidR="007C0E11" w:rsidRPr="008849DA" w:rsidRDefault="00C64352" w:rsidP="008849DA">
            <w:pPr>
              <w:pStyle w:val="Table"/>
              <w:jc w:val="center"/>
            </w:pPr>
            <m:oMathPara>
              <m:oMath>
                <m:sSub>
                  <m:sSubPr>
                    <m:ctrlPr>
                      <w:rPr>
                        <w:rFonts w:ascii="Cambria Math" w:hAnsi="Cambria Math"/>
                      </w:rPr>
                    </m:ctrlPr>
                  </m:sSubPr>
                  <m:e>
                    <m:r>
                      <w:rPr>
                        <w:rFonts w:ascii="Cambria Math" w:hAnsi="Cambria Math"/>
                      </w:rPr>
                      <m:t>τ</m:t>
                    </m:r>
                  </m:e>
                  <m:sub>
                    <m:r>
                      <m:rPr>
                        <m:sty m:val="p"/>
                      </m:rPr>
                      <w:rPr>
                        <w:rFonts w:ascii="Cambria Math" w:hAnsi="Cambria Math"/>
                      </w:rPr>
                      <m:t>srp</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ps</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r>
                  <m:rPr>
                    <m:sty m:val="p"/>
                  </m:rPr>
                  <w:rPr>
                    <w:rFonts w:ascii="Cambria Math" w:hAnsi="Cambria Math"/>
                  </w:rPr>
                  <m:t>)</m:t>
                </m:r>
              </m:oMath>
            </m:oMathPara>
          </w:p>
        </w:tc>
      </w:tr>
      <w:tr w:rsidR="007C0E11" w:rsidTr="00391B01">
        <w:trPr>
          <w:trHeight w:val="807"/>
        </w:trPr>
        <w:tc>
          <w:tcPr>
            <w:tcW w:w="2363" w:type="dxa"/>
          </w:tcPr>
          <w:p w:rsidR="007C0E11" w:rsidRDefault="007C0E11" w:rsidP="00EC673F">
            <w:pPr>
              <w:pStyle w:val="Table"/>
            </w:pPr>
            <w:r>
              <w:t xml:space="preserve">Magnetic </w:t>
            </w:r>
          </w:p>
        </w:tc>
        <w:tc>
          <w:tcPr>
            <w:tcW w:w="3667" w:type="dxa"/>
          </w:tcPr>
          <w:p w:rsidR="007C0E11" w:rsidRPr="008849DA" w:rsidRDefault="00C64352" w:rsidP="008849DA">
            <w:pPr>
              <w:pStyle w:val="Table"/>
              <w:jc w:val="center"/>
            </w:pPr>
            <m:oMath>
              <m:m>
                <m:mPr>
                  <m:plcHide m:val="on"/>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τ</m:t>
                        </m:r>
                      </m:e>
                      <m:sub>
                        <m:r>
                          <m:rPr>
                            <m:sty m:val="p"/>
                          </m:rPr>
                          <w:rPr>
                            <w:rFonts w:ascii="Cambria Math" w:hAnsi="Cambria Math"/>
                          </w:rPr>
                          <m:t>mag</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residual</m:t>
                        </m:r>
                      </m:sub>
                    </m:sSub>
                    <m:sSub>
                      <m:sSubPr>
                        <m:ctrlPr>
                          <w:rPr>
                            <w:rFonts w:ascii="Cambria Math" w:hAnsi="Cambria Math"/>
                          </w:rPr>
                        </m:ctrlPr>
                      </m:sSubPr>
                      <m:e>
                        <m:r>
                          <w:rPr>
                            <w:rFonts w:ascii="Cambria Math" w:hAnsi="Cambria Math"/>
                          </w:rPr>
                          <m:t>B</m:t>
                        </m:r>
                      </m:e>
                      <m:sub>
                        <m:r>
                          <m:rPr>
                            <m:sty m:val="p"/>
                          </m:rPr>
                          <w:rPr>
                            <w:rFonts w:ascii="Cambria Math" w:hAnsi="Cambria Math"/>
                          </w:rPr>
                          <m:t>earth</m:t>
                        </m:r>
                      </m:sub>
                    </m:sSub>
                  </m:e>
                </m:mr>
                <m:mr>
                  <m:e>
                    <m:sSub>
                      <m:sSubPr>
                        <m:ctrlPr>
                          <w:rPr>
                            <w:rFonts w:ascii="Cambria Math" w:hAnsi="Cambria Math"/>
                          </w:rPr>
                        </m:ctrlPr>
                      </m:sSubPr>
                      <m:e>
                        <m:sSub>
                          <m:sSubPr>
                            <m:ctrlPr>
                              <w:rPr>
                                <w:rFonts w:ascii="Cambria Math" w:hAnsi="Cambria Math"/>
                              </w:rPr>
                            </m:ctrlPr>
                          </m:sSubPr>
                          <m:e>
                            <m:r>
                              <w:rPr>
                                <w:rFonts w:ascii="Cambria Math" w:hAnsi="Cambria Math"/>
                              </w:rPr>
                              <m:t>τ</m:t>
                            </m:r>
                          </m:e>
                          <m:sub>
                            <m:r>
                              <m:rPr>
                                <m:sty m:val="p"/>
                              </m:rPr>
                              <w:rPr>
                                <w:rFonts w:ascii="Cambria Math" w:hAnsi="Cambria Math"/>
                              </w:rPr>
                              <m:t>mag</m:t>
                            </m:r>
                          </m:sub>
                        </m:sSub>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residual</m:t>
                        </m:r>
                      </m:sub>
                    </m:sSub>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M</m:t>
                            </m:r>
                          </m:e>
                          <m:sub>
                            <m:r>
                              <m:rPr>
                                <m:sty m:val="p"/>
                              </m:rPr>
                              <w:rPr>
                                <w:rFonts w:ascii="Cambria Math" w:hAnsi="Cambria Math"/>
                              </w:rPr>
                              <m:t>earth</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R</m:t>
                                </m:r>
                              </m:e>
                              <m:sub>
                                <m:r>
                                  <m:rPr>
                                    <m:sty m:val="p"/>
                                  </m:rPr>
                                  <w:rPr>
                                    <w:rFonts w:ascii="Cambria Math" w:hAnsi="Cambria Math"/>
                                  </w:rPr>
                                  <m:t>orbit</m:t>
                                </m:r>
                              </m:sub>
                            </m:sSub>
                          </m:e>
                          <m:sup>
                            <m:r>
                              <m:rPr>
                                <m:sty m:val="p"/>
                              </m:rPr>
                              <w:rPr>
                                <w:rFonts w:ascii="Cambria Math" w:hAnsi="Cambria Math"/>
                              </w:rPr>
                              <m:t>3</m:t>
                            </m:r>
                          </m:sup>
                        </m:sSup>
                      </m:den>
                    </m:f>
                  </m:e>
                </m:mr>
              </m:m>
            </m:oMath>
            <w:r w:rsidR="00C840A3">
              <w:t xml:space="preserve"> </w:t>
            </w:r>
          </w:p>
        </w:tc>
      </w:tr>
      <w:tr w:rsidR="007C0E11" w:rsidTr="00391B01">
        <w:trPr>
          <w:trHeight w:val="993"/>
        </w:trPr>
        <w:tc>
          <w:tcPr>
            <w:tcW w:w="2363" w:type="dxa"/>
          </w:tcPr>
          <w:p w:rsidR="007C0E11" w:rsidRDefault="007C0E11" w:rsidP="00EC673F">
            <w:pPr>
              <w:pStyle w:val="Table"/>
            </w:pPr>
            <w:r>
              <w:t>Aerodynamic</w:t>
            </w:r>
          </w:p>
        </w:tc>
        <w:tc>
          <w:tcPr>
            <w:tcW w:w="3667" w:type="dxa"/>
          </w:tcPr>
          <w:p w:rsidR="007C0E11" w:rsidRPr="008849DA" w:rsidRDefault="007C0E11" w:rsidP="008849DA">
            <w:pPr>
              <w:pStyle w:val="Table"/>
              <w:jc w:val="center"/>
            </w:pPr>
            <m:oMath>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A</m:t>
              </m:r>
              <m:sSub>
                <m:sSubPr>
                  <m:ctrlPr>
                    <w:rPr>
                      <w:rFonts w:ascii="Cambria Math" w:hAnsi="Cambria Math"/>
                    </w:rPr>
                  </m:ctrlPr>
                </m:sSubPr>
                <m:e>
                  <m:r>
                    <w:rPr>
                      <w:rFonts w:ascii="Cambria Math" w:hAnsi="Cambria Math"/>
                    </w:rPr>
                    <m:t>C</m:t>
                  </m:r>
                </m:e>
                <m:sub>
                  <m:r>
                    <w:rPr>
                      <w:rFonts w:ascii="Cambria Math" w:hAnsi="Cambria Math"/>
                    </w:rPr>
                    <m:t>D</m:t>
                  </m:r>
                </m:sub>
              </m:sSub>
            </m:oMath>
            <w:r w:rsidR="00C840A3">
              <w:t xml:space="preserve"> </w:t>
            </w:r>
          </w:p>
          <w:p w:rsidR="007C0E11" w:rsidRPr="008849DA" w:rsidRDefault="00C64352" w:rsidP="008849DA">
            <w:pPr>
              <w:pStyle w:val="Table"/>
              <w:jc w:val="center"/>
            </w:pPr>
            <m:oMath>
              <m:sSub>
                <m:sSubPr>
                  <m:ctrlPr>
                    <w:rPr>
                      <w:rFonts w:ascii="Cambria Math" w:hAnsi="Cambria Math"/>
                    </w:rPr>
                  </m:ctrlPr>
                </m:sSubPr>
                <m:e>
                  <m:r>
                    <w:rPr>
                      <w:rFonts w:ascii="Cambria Math" w:hAnsi="Cambria Math"/>
                    </w:rPr>
                    <m:t>τ</m:t>
                  </m:r>
                </m:e>
                <m:sub>
                  <m:r>
                    <m:rPr>
                      <m:sty m:val="p"/>
                    </m:rPr>
                    <w:rPr>
                      <w:rFonts w:ascii="Cambria Math" w:hAnsi="Cambria Math"/>
                    </w:rPr>
                    <m:t>aero</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pa</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m</m:t>
                  </m:r>
                </m:sub>
              </m:sSub>
              <m:r>
                <m:rPr>
                  <m:sty m:val="p"/>
                </m:rPr>
                <w:rPr>
                  <w:rFonts w:ascii="Cambria Math" w:hAnsi="Cambria Math"/>
                </w:rPr>
                <m:t>)</m:t>
              </m:r>
            </m:oMath>
            <w:r w:rsidR="00C840A3">
              <w:t xml:space="preserve"> </w:t>
            </w:r>
          </w:p>
        </w:tc>
      </w:tr>
    </w:tbl>
    <w:p w:rsidR="007C0E11" w:rsidRDefault="007C0E11" w:rsidP="007C0E11">
      <w:pPr>
        <w:pStyle w:val="Heading4"/>
      </w:pPr>
      <w:r>
        <w:t xml:space="preserve">Assumptions </w:t>
      </w:r>
    </w:p>
    <w:p w:rsidR="007C0E11" w:rsidRDefault="00E92D01" w:rsidP="007C0E11">
      <w:r>
        <w:t xml:space="preserve">To estimate the largest </w:t>
      </w:r>
      <w:r w:rsidR="007C0E11">
        <w:t xml:space="preserve">gravity gradient </w:t>
      </w:r>
      <w:r>
        <w:t xml:space="preserve">torque on </w:t>
      </w:r>
      <w:r w:rsidR="007C0E11">
        <w:t xml:space="preserve">a CubeSat, the center of mass was located 2 cm away from the volumetric center of the CubeSat (adhering to the limit imposed by the CubeSat standard).  Considering the simple planer case as shown in </w:t>
      </w:r>
      <w:fldSimple w:instr=" REF _Ref200691312 \h  \* MERGEFORMAT ">
        <w:r w:rsidR="00D46473">
          <w:t xml:space="preserve">Figure </w:t>
        </w:r>
        <w:r w:rsidR="00D46473">
          <w:rPr>
            <w:noProof/>
          </w:rPr>
          <w:t>19</w:t>
        </w:r>
      </w:fldSimple>
      <w:r w:rsidR="007C0E11">
        <w:t xml:space="preserve">  the masses (m1, m2, m3) can be analytically solved given the desired center of mass and the spacecrafts total mass.</w:t>
      </w:r>
    </w:p>
    <w:p w:rsidR="007C0E11" w:rsidRDefault="008F3C38" w:rsidP="007C0E11">
      <w:pPr>
        <w:pStyle w:val="centerednormalpictureseqns"/>
      </w:pPr>
      <w:r w:rsidRPr="008F3C38">
        <w:rPr>
          <w:noProof/>
          <w:lang w:val="en-CA" w:eastAsia="en-CA" w:bidi="ar-SA"/>
        </w:rPr>
        <w:drawing>
          <wp:inline distT="0" distB="0" distL="0" distR="0">
            <wp:extent cx="1799539" cy="1433780"/>
            <wp:effectExtent l="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57586" cy="2857520"/>
                      <a:chOff x="2500298" y="1428736"/>
                      <a:chExt cx="3357586" cy="2857520"/>
                    </a:xfrm>
                  </a:grpSpPr>
                  <a:grpSp>
                    <a:nvGrpSpPr>
                      <a:cNvPr id="24" name="Group 23"/>
                      <a:cNvGrpSpPr/>
                    </a:nvGrpSpPr>
                    <a:grpSpPr>
                      <a:xfrm>
                        <a:off x="2500298" y="1428736"/>
                        <a:ext cx="3357586" cy="2857520"/>
                        <a:chOff x="2500298" y="1428736"/>
                        <a:chExt cx="3357586" cy="2857520"/>
                      </a:xfrm>
                    </a:grpSpPr>
                    <a:sp>
                      <a:nvSpPr>
                        <a:cNvPr id="5" name="Cube 4"/>
                        <a:cNvSpPr/>
                      </a:nvSpPr>
                      <a:spPr>
                        <a:xfrm>
                          <a:off x="3357554" y="2922863"/>
                          <a:ext cx="1214446" cy="1214446"/>
                        </a:xfrm>
                        <a:prstGeom prst="cube">
                          <a:avLst>
                            <a:gd name="adj" fmla="val 47588"/>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CA" dirty="0" smtClean="0"/>
                              <a:t>M3</a:t>
                            </a:r>
                            <a:endParaRPr lang="en-CA"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Cube 5"/>
                        <a:cNvSpPr/>
                      </a:nvSpPr>
                      <a:spPr>
                        <a:xfrm>
                          <a:off x="2714612" y="2279921"/>
                          <a:ext cx="1214446" cy="1214446"/>
                        </a:xfrm>
                        <a:prstGeom prst="cube">
                          <a:avLst>
                            <a:gd name="adj" fmla="val 47588"/>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CA" dirty="0" smtClean="0"/>
                              <a:t>M2</a:t>
                            </a:r>
                            <a:endParaRPr lang="en-CA"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Cube 6"/>
                        <a:cNvSpPr/>
                      </a:nvSpPr>
                      <a:spPr>
                        <a:xfrm>
                          <a:off x="3357554" y="2279921"/>
                          <a:ext cx="1214446" cy="1214446"/>
                        </a:xfrm>
                        <a:prstGeom prst="cube">
                          <a:avLst>
                            <a:gd name="adj" fmla="val 47588"/>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CA" dirty="0" smtClean="0"/>
                              <a:t>M1</a:t>
                            </a:r>
                            <a:endParaRPr lang="en-CA"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Straight Arrow Connector 11"/>
                        <a:cNvCxnSpPr/>
                      </a:nvCxnSpPr>
                      <a:spPr>
                        <a:xfrm>
                          <a:off x="4214810" y="3214686"/>
                          <a:ext cx="1643074"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nvCxnSpPr>
                      <a:spPr>
                        <a:xfrm rot="5400000">
                          <a:off x="2571736" y="3500438"/>
                          <a:ext cx="785818" cy="78581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nvCxnSpPr>
                      <a:spPr>
                        <a:xfrm rot="16200000" flipV="1">
                          <a:off x="3071802" y="2000240"/>
                          <a:ext cx="1152532" cy="9524"/>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9" name="TextBox 20"/>
                        <a:cNvSpPr txBox="1"/>
                      </a:nvSpPr>
                      <a:spPr>
                        <a:xfrm>
                          <a:off x="5500694" y="2857496"/>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dirty="0"/>
                              <a:t>x</a:t>
                            </a:r>
                          </a:p>
                        </a:txBody>
                        <a:useSpRect/>
                      </a:txSp>
                    </a:sp>
                    <a:sp>
                      <a:nvSpPr>
                        <a:cNvPr id="10" name="TextBox 21"/>
                        <a:cNvSpPr txBox="1"/>
                      </a:nvSpPr>
                      <a:spPr>
                        <a:xfrm>
                          <a:off x="3714744" y="164305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dirty="0" smtClean="0"/>
                              <a:t>y</a:t>
                            </a:r>
                            <a:endParaRPr lang="en-CA" dirty="0"/>
                          </a:p>
                        </a:txBody>
                        <a:useSpRect/>
                      </a:txSp>
                    </a:sp>
                    <a:sp>
                      <a:nvSpPr>
                        <a:cNvPr id="11" name="TextBox 22"/>
                        <a:cNvSpPr txBox="1"/>
                      </a:nvSpPr>
                      <a:spPr>
                        <a:xfrm>
                          <a:off x="2500298" y="3714752"/>
                          <a:ext cx="276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dirty="0" smtClean="0"/>
                              <a:t>z</a:t>
                            </a:r>
                            <a:endParaRPr lang="en-CA" dirty="0"/>
                          </a:p>
                        </a:txBody>
                        <a:useSpRect/>
                      </a:txSp>
                    </a:sp>
                  </a:grpSp>
                </lc:lockedCanvas>
              </a:graphicData>
            </a:graphic>
          </wp:inline>
        </w:drawing>
      </w:r>
    </w:p>
    <w:p w:rsidR="007C0E11" w:rsidRDefault="007C0E11" w:rsidP="007C0E11">
      <w:pPr>
        <w:pStyle w:val="Caption"/>
      </w:pPr>
      <w:bookmarkStart w:id="454" w:name="_Ref200691312"/>
      <w:bookmarkStart w:id="455" w:name="_Toc200955469"/>
      <w:bookmarkStart w:id="456" w:name="_Toc200963197"/>
      <w:bookmarkStart w:id="457" w:name="_Toc207775194"/>
      <w:r>
        <w:t xml:space="preserve">Figure </w:t>
      </w:r>
      <w:fldSimple w:instr=" SEQ Figure \* ARABIC ">
        <w:r w:rsidR="00D46473">
          <w:rPr>
            <w:noProof/>
          </w:rPr>
          <w:t>19</w:t>
        </w:r>
      </w:fldSimple>
      <w:bookmarkEnd w:id="454"/>
      <w:r>
        <w:t>: Considered shape to calculate worst case gravity gradient</w:t>
      </w:r>
      <w:bookmarkEnd w:id="455"/>
      <w:bookmarkEnd w:id="456"/>
      <w:bookmarkEnd w:id="457"/>
    </w:p>
    <w:p w:rsidR="005F4EDA" w:rsidRDefault="005F4EDA" w:rsidP="007C0E11"/>
    <w:p w:rsidR="007C0E11" w:rsidRPr="00C37B52" w:rsidRDefault="007C0E11" w:rsidP="007C0E11">
      <w:pPr>
        <w:rPr>
          <w:rFonts w:eastAsiaTheme="minorEastAsia"/>
        </w:rPr>
      </w:pPr>
      <w:r>
        <w:t>Assuming the</w:t>
      </w:r>
      <w:r w:rsidR="008F3C38">
        <w:t xml:space="preserve"> center of mass was located at x=</w:t>
      </w:r>
      <w:r>
        <w:t>2,</w:t>
      </w:r>
      <w:r w:rsidR="008F3C38">
        <w:t>y=</w:t>
      </w:r>
      <w:r>
        <w:t>2,</w:t>
      </w:r>
      <w:r w:rsidR="008F3C38">
        <w:t>=</w:t>
      </w:r>
      <w:r>
        <w:t>0cm</w:t>
      </w:r>
      <w:r w:rsidR="000612ED">
        <w:t xml:space="preserve"> (coordinate frame at the geometric center)</w:t>
      </w:r>
      <w:r>
        <w:t xml:space="preserve"> and the</w:t>
      </w:r>
      <w:r w:rsidR="000612ED">
        <w:t xml:space="preserve"> total</w:t>
      </w:r>
      <w:r>
        <w:t xml:space="preserve"> mass of the system was 1kg</w:t>
      </w:r>
      <w:r w:rsidR="00E92D01">
        <w:t>, it is</w:t>
      </w:r>
      <w:r>
        <w:t xml:space="preserve"> determined that the masses shown in </w:t>
      </w:r>
      <w:fldSimple w:instr=" REF _Ref200691312 \h  \* MERGEFORMAT ">
        <w:r w:rsidR="00D46473">
          <w:t xml:space="preserve">Figure </w:t>
        </w:r>
        <w:r w:rsidR="00D46473">
          <w:rPr>
            <w:noProof/>
          </w:rPr>
          <w:t>19</w:t>
        </w:r>
      </w:fldSimple>
      <w:r>
        <w:t xml:space="preserve"> </w:t>
      </w:r>
      <w:r w:rsidR="003F0496">
        <w:t xml:space="preserve"> </w:t>
      </w:r>
      <w:r w:rsidR="00FB6175">
        <w:t xml:space="preserve">m1,m2,m3 </w:t>
      </w:r>
      <w:r w:rsidR="003F0496">
        <w:t xml:space="preserve">are </w:t>
      </w:r>
      <w:r>
        <w:t xml:space="preserve"> 0.4</w:t>
      </w:r>
      <w:r w:rsidR="00E92D01">
        <w:t>kg</w:t>
      </w:r>
      <w:r>
        <w:t>, 0.3</w:t>
      </w:r>
      <w:r w:rsidR="00E92D01">
        <w:t>kg</w:t>
      </w:r>
      <w:r>
        <w:t>, 0.3kg</w:t>
      </w:r>
      <w:r w:rsidR="00E92D01">
        <w:t>,</w:t>
      </w:r>
      <w:r>
        <w:t xml:space="preserve"> respectively and the system</w:t>
      </w:r>
      <w:r w:rsidR="00E92D01">
        <w:t>’</w:t>
      </w:r>
      <w:r w:rsidR="000612ED">
        <w:t xml:space="preserve">s </w:t>
      </w:r>
      <w:r>
        <w:t>princ</w:t>
      </w:r>
      <w:r w:rsidR="00E92D01">
        <w:t xml:space="preserve">ipal moments of inertia </w:t>
      </w:r>
      <w:r w:rsidR="000612ED">
        <w:t>would be</w:t>
      </w:r>
      <w:r>
        <w:t xml:space="preserve"> </w:t>
      </w:r>
      <m:oMath>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=.002</m:t>
        </m:r>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=.003,</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=.005</m:t>
        </m:r>
      </m:oMath>
      <w:r>
        <w:t xml:space="preserve"> kg</w:t>
      </w:r>
      <w:r w:rsidR="00C37B52">
        <w:t>·</w:t>
      </w:r>
      <w:r>
        <w:t xml:space="preserve">m². Solar radiation pressure and aerodynamic drag disturbance torques </w:t>
      </w:r>
      <w:r w:rsidR="00E92D01">
        <w:t xml:space="preserve">are calculated considering </w:t>
      </w:r>
      <w:r>
        <w:t xml:space="preserve">that the force was acting at the </w:t>
      </w:r>
      <w:r>
        <w:lastRenderedPageBreak/>
        <w:t>center o</w:t>
      </w:r>
      <w:r w:rsidR="000612ED">
        <w:t xml:space="preserve">f pressure located at x=-5, y=0, z=0 cm, the center of one of the plates furthest from the </w:t>
      </w:r>
      <w:proofErr w:type="gramStart"/>
      <w:r w:rsidR="00DE0678">
        <w:t>worst  case</w:t>
      </w:r>
      <w:proofErr w:type="gramEnd"/>
      <w:r w:rsidR="00DE0678">
        <w:t xml:space="preserve"> </w:t>
      </w:r>
      <w:r w:rsidR="000612ED">
        <w:t>cent</w:t>
      </w:r>
      <w:r w:rsidR="00DE0678">
        <w:t>r</w:t>
      </w:r>
      <w:r w:rsidR="000612ED">
        <w:t>e of mass.</w:t>
      </w:r>
    </w:p>
    <w:p w:rsidR="007C0E11" w:rsidRDefault="007C0E11" w:rsidP="007C0E11">
      <w:r>
        <w:t xml:space="preserve">As </w:t>
      </w:r>
      <w:r w:rsidR="00DE0678">
        <w:t>a</w:t>
      </w:r>
      <w:r>
        <w:t xml:space="preserve"> CubeSat is limited in size, there is a practical limit to the size of a potential magnetic dipole. As magnetic dipoles are created from current loops in the satellite</w:t>
      </w:r>
      <w:r w:rsidR="00FB6175">
        <w:t>,</w:t>
      </w:r>
      <w:r>
        <w:t xml:space="preserve"> they are limited in cross-sectional area by the size of the spacecraft. Another limiting factor is the number of possible loops on a single board, as well as the amount of current through the loop. In this particular case</w:t>
      </w:r>
      <w:r w:rsidR="00FB6175">
        <w:t>,</w:t>
      </w:r>
      <w:r>
        <w:t xml:space="preserve"> it was assumed </w:t>
      </w:r>
      <w:r w:rsidR="00C37B52">
        <w:t>that the</w:t>
      </w:r>
      <w:r>
        <w:t xml:space="preserve"> maximum</w:t>
      </w:r>
      <w:r w:rsidR="00781D2E">
        <w:t xml:space="preserve"> area for a current loop was 10cm</w:t>
      </w:r>
      <w:r w:rsidR="00DE0678">
        <w:t xml:space="preserve"> </w:t>
      </w:r>
      <w:r w:rsidR="00781D2E">
        <w:t>x</w:t>
      </w:r>
      <w:r w:rsidR="00DE0678">
        <w:t xml:space="preserve"> </w:t>
      </w:r>
      <w:r>
        <w:t>10cm, a maximum of 2 current loops could exist on a single board and depending on the subsystem the maximum current was ei</w:t>
      </w:r>
      <w:r w:rsidR="00781D2E">
        <w:t>ther 250 or 800mA. The other possible</w:t>
      </w:r>
      <w:r>
        <w:t xml:space="preserve"> magnetic dipoles </w:t>
      </w:r>
      <w:r w:rsidR="00DE0678">
        <w:t xml:space="preserve">that </w:t>
      </w:r>
      <w:r>
        <w:t>could be c</w:t>
      </w:r>
      <w:r w:rsidR="00781D2E">
        <w:t xml:space="preserve">reated in the satellite </w:t>
      </w:r>
      <w:r w:rsidR="00DE0678">
        <w:t>would be from t</w:t>
      </w:r>
      <w:r>
        <w:t>he vertical supply lines; these</w:t>
      </w:r>
      <w:r w:rsidR="00DE0678">
        <w:t xml:space="preserve"> dipoles</w:t>
      </w:r>
      <w:r>
        <w:t xml:space="preserve"> were modeled as single current loops with varying distances from the ground pin. An example of how these fields were oriented is shown in </w:t>
      </w:r>
      <w:fldSimple w:instr=" REF _Ref202100056 \h  \* MERGEFORMAT ">
        <w:r w:rsidR="00D46473">
          <w:t xml:space="preserve">Figure </w:t>
        </w:r>
        <w:r w:rsidR="00D46473">
          <w:rPr>
            <w:noProof/>
          </w:rPr>
          <w:t>20</w:t>
        </w:r>
      </w:fldSimple>
      <w:r>
        <w:t xml:space="preserve">, and the estimated worst case magnetic moments are tabulated in </w:t>
      </w:r>
      <w:fldSimple w:instr=" REF _Ref202100117 \h  \* MERGEFORMAT ">
        <w:r w:rsidR="00D46473">
          <w:t xml:space="preserve">Table </w:t>
        </w:r>
        <w:r w:rsidR="00D46473">
          <w:rPr>
            <w:noProof/>
          </w:rPr>
          <w:t>29</w:t>
        </w:r>
      </w:fldSimple>
      <w:r>
        <w:t xml:space="preserve">. </w:t>
      </w:r>
    </w:p>
    <w:p w:rsidR="007C0E11" w:rsidRDefault="007C0E11" w:rsidP="007C0E11">
      <w:pPr>
        <w:pStyle w:val="centerednormalpictureseqns"/>
        <w:keepNext/>
      </w:pPr>
      <w:r>
        <w:rPr>
          <w:noProof/>
          <w:lang w:val="en-CA" w:eastAsia="en-CA" w:bidi="ar-SA"/>
        </w:rPr>
        <w:drawing>
          <wp:inline distT="0" distB="0" distL="0" distR="0">
            <wp:extent cx="1326946" cy="1053389"/>
            <wp:effectExtent l="19050" t="0" r="6554" b="0"/>
            <wp:docPr id="36"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29222" cy="4413180"/>
                      <a:chOff x="1785918" y="528160"/>
                      <a:chExt cx="4929222" cy="4413180"/>
                    </a:xfrm>
                  </a:grpSpPr>
                  <a:grpSp>
                    <a:nvGrpSpPr>
                      <a:cNvPr id="77" name="Group 76"/>
                      <a:cNvGrpSpPr/>
                    </a:nvGrpSpPr>
                    <a:grpSpPr>
                      <a:xfrm>
                        <a:off x="1785918" y="528160"/>
                        <a:ext cx="4929222" cy="4413180"/>
                        <a:chOff x="1785918" y="528160"/>
                        <a:chExt cx="4929222" cy="4413180"/>
                      </a:xfrm>
                    </a:grpSpPr>
                    <a:sp>
                      <a:nvSpPr>
                        <a:cNvPr id="4" name="Cube 3"/>
                        <a:cNvSpPr/>
                      </a:nvSpPr>
                      <a:spPr>
                        <a:xfrm>
                          <a:off x="1785918" y="571480"/>
                          <a:ext cx="4929222" cy="4357718"/>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CA" dirty="0"/>
                          </a:p>
                        </a:txBody>
                        <a:useSpRect/>
                      </a:txSp>
                      <a:style>
                        <a:lnRef idx="2">
                          <a:schemeClr val="accent6"/>
                        </a:lnRef>
                        <a:fillRef idx="1">
                          <a:schemeClr val="lt1"/>
                        </a:fillRef>
                        <a:effectRef idx="0">
                          <a:schemeClr val="accent6"/>
                        </a:effectRef>
                        <a:fontRef idx="minor">
                          <a:schemeClr val="dk1"/>
                        </a:fontRef>
                      </a:style>
                    </a:sp>
                    <a:sp>
                      <a:nvSpPr>
                        <a:cNvPr id="5" name="Cube 4"/>
                        <a:cNvSpPr/>
                      </a:nvSpPr>
                      <a:spPr>
                        <a:xfrm>
                          <a:off x="1785918" y="571480"/>
                          <a:ext cx="4929222" cy="1357322"/>
                        </a:xfrm>
                        <a:prstGeom prst="cube">
                          <a:avLst>
                            <a:gd name="adj" fmla="val 80364"/>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CA"/>
                          </a:p>
                        </a:txBody>
                        <a:useSpRect/>
                      </a:txSp>
                      <a:style>
                        <a:lnRef idx="2">
                          <a:schemeClr val="accent6"/>
                        </a:lnRef>
                        <a:fillRef idx="1">
                          <a:schemeClr val="lt1"/>
                        </a:fillRef>
                        <a:effectRef idx="0">
                          <a:schemeClr val="accent6"/>
                        </a:effectRef>
                        <a:fontRef idx="minor">
                          <a:schemeClr val="dk1"/>
                        </a:fontRef>
                      </a:style>
                    </a:sp>
                    <a:cxnSp>
                      <a:nvCxnSpPr>
                        <a:cNvPr id="7" name="Straight Connector 6"/>
                        <a:cNvCxnSpPr/>
                      </a:nvCxnSpPr>
                      <a:spPr>
                        <a:xfrm rot="5400000">
                          <a:off x="2250265" y="678637"/>
                          <a:ext cx="785818" cy="714380"/>
                        </a:xfrm>
                        <a:prstGeom prst="line">
                          <a:avLst/>
                        </a:prstGeom>
                      </a:spPr>
                      <a:style>
                        <a:lnRef idx="1">
                          <a:schemeClr val="dk1"/>
                        </a:lnRef>
                        <a:fillRef idx="0">
                          <a:schemeClr val="dk1"/>
                        </a:fillRef>
                        <a:effectRef idx="0">
                          <a:schemeClr val="dk1"/>
                        </a:effectRef>
                        <a:fontRef idx="minor">
                          <a:schemeClr val="tx1"/>
                        </a:fontRef>
                      </a:style>
                    </a:cxnSp>
                    <a:cxnSp>
                      <a:nvCxnSpPr>
                        <a:cNvPr id="9" name="Straight Connector 8"/>
                        <a:cNvCxnSpPr/>
                      </a:nvCxnSpPr>
                      <a:spPr>
                        <a:xfrm>
                          <a:off x="2285984" y="1428736"/>
                          <a:ext cx="3143272" cy="1588"/>
                        </a:xfrm>
                        <a:prstGeom prst="line">
                          <a:avLst/>
                        </a:prstGeom>
                      </a:spPr>
                      <a:style>
                        <a:lnRef idx="1">
                          <a:schemeClr val="dk1"/>
                        </a:lnRef>
                        <a:fillRef idx="0">
                          <a:schemeClr val="dk1"/>
                        </a:fillRef>
                        <a:effectRef idx="0">
                          <a:schemeClr val="dk1"/>
                        </a:effectRef>
                        <a:fontRef idx="minor">
                          <a:schemeClr val="tx1"/>
                        </a:fontRef>
                      </a:style>
                    </a:cxnSp>
                    <a:cxnSp>
                      <a:nvCxnSpPr>
                        <a:cNvPr id="11" name="Straight Connector 10"/>
                        <a:cNvCxnSpPr/>
                      </a:nvCxnSpPr>
                      <a:spPr>
                        <a:xfrm rot="5400000" flipH="1" flipV="1">
                          <a:off x="5393537" y="678637"/>
                          <a:ext cx="785818" cy="714380"/>
                        </a:xfrm>
                        <a:prstGeom prst="line">
                          <a:avLst/>
                        </a:prstGeom>
                      </a:spPr>
                      <a:style>
                        <a:lnRef idx="1">
                          <a:schemeClr val="dk1"/>
                        </a:lnRef>
                        <a:fillRef idx="0">
                          <a:schemeClr val="dk1"/>
                        </a:fillRef>
                        <a:effectRef idx="0">
                          <a:schemeClr val="dk1"/>
                        </a:effectRef>
                        <a:fontRef idx="minor">
                          <a:schemeClr val="tx1"/>
                        </a:fontRef>
                      </a:style>
                    </a:cxnSp>
                    <a:cxnSp>
                      <a:nvCxnSpPr>
                        <a:cNvPr id="13" name="Straight Connector 12"/>
                        <a:cNvCxnSpPr/>
                      </a:nvCxnSpPr>
                      <a:spPr>
                        <a:xfrm rot="10800000">
                          <a:off x="3000364" y="642918"/>
                          <a:ext cx="3071834" cy="1588"/>
                        </a:xfrm>
                        <a:prstGeom prst="line">
                          <a:avLst/>
                        </a:prstGeom>
                      </a:spPr>
                      <a:style>
                        <a:lnRef idx="1">
                          <a:schemeClr val="dk1"/>
                        </a:lnRef>
                        <a:fillRef idx="0">
                          <a:schemeClr val="dk1"/>
                        </a:fillRef>
                        <a:effectRef idx="0">
                          <a:schemeClr val="dk1"/>
                        </a:effectRef>
                        <a:fontRef idx="minor">
                          <a:schemeClr val="tx1"/>
                        </a:fontRef>
                      </a:style>
                    </a:cxnSp>
                    <a:cxnSp>
                      <a:nvCxnSpPr>
                        <a:cNvPr id="18" name="Straight Connector 17"/>
                        <a:cNvCxnSpPr/>
                      </a:nvCxnSpPr>
                      <a:spPr>
                        <a:xfrm rot="5400000">
                          <a:off x="1142976" y="3286124"/>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20" name="Straight Connector 19"/>
                        <a:cNvCxnSpPr/>
                      </a:nvCxnSpPr>
                      <a:spPr>
                        <a:xfrm>
                          <a:off x="2428860" y="4572008"/>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22" name="Straight Connector 21"/>
                        <a:cNvCxnSpPr/>
                      </a:nvCxnSpPr>
                      <a:spPr>
                        <a:xfrm rot="5400000" flipH="1" flipV="1">
                          <a:off x="1500166" y="3286124"/>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24" name="Straight Connector 23"/>
                        <a:cNvCxnSpPr/>
                      </a:nvCxnSpPr>
                      <a:spPr>
                        <a:xfrm rot="10800000">
                          <a:off x="2428860" y="2000240"/>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27" name="Straight Connector 26"/>
                        <a:cNvCxnSpPr/>
                      </a:nvCxnSpPr>
                      <a:spPr>
                        <a:xfrm rot="5400000">
                          <a:off x="150096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28" name="Straight Connector 27"/>
                        <a:cNvCxnSpPr/>
                      </a:nvCxnSpPr>
                      <a:spPr>
                        <a:xfrm>
                          <a:off x="2786844" y="4571214"/>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29" name="Straight Connector 28"/>
                        <a:cNvCxnSpPr/>
                      </a:nvCxnSpPr>
                      <a:spPr>
                        <a:xfrm rot="5400000" flipH="1" flipV="1">
                          <a:off x="185815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30" name="Straight Connector 29"/>
                        <a:cNvCxnSpPr/>
                      </a:nvCxnSpPr>
                      <a:spPr>
                        <a:xfrm rot="10800000">
                          <a:off x="2786844" y="1999446"/>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31" name="Straight Connector 30"/>
                        <a:cNvCxnSpPr/>
                      </a:nvCxnSpPr>
                      <a:spPr>
                        <a:xfrm rot="5400000">
                          <a:off x="185815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32" name="Straight Connector 31"/>
                        <a:cNvCxnSpPr/>
                      </a:nvCxnSpPr>
                      <a:spPr>
                        <a:xfrm>
                          <a:off x="3144034" y="4571214"/>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33" name="Straight Connector 32"/>
                        <a:cNvCxnSpPr/>
                      </a:nvCxnSpPr>
                      <a:spPr>
                        <a:xfrm rot="5400000" flipH="1" flipV="1">
                          <a:off x="221534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34" name="Straight Connector 33"/>
                        <a:cNvCxnSpPr/>
                      </a:nvCxnSpPr>
                      <a:spPr>
                        <a:xfrm rot="10800000">
                          <a:off x="3144034" y="1999446"/>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35" name="Straight Connector 34"/>
                        <a:cNvCxnSpPr/>
                      </a:nvCxnSpPr>
                      <a:spPr>
                        <a:xfrm rot="5400000">
                          <a:off x="221534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36" name="Straight Connector 35"/>
                        <a:cNvCxnSpPr/>
                      </a:nvCxnSpPr>
                      <a:spPr>
                        <a:xfrm>
                          <a:off x="3501224" y="4571214"/>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37" name="Straight Connector 36"/>
                        <a:cNvCxnSpPr/>
                      </a:nvCxnSpPr>
                      <a:spPr>
                        <a:xfrm rot="5400000" flipH="1" flipV="1">
                          <a:off x="257253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38" name="Straight Connector 37"/>
                        <a:cNvCxnSpPr/>
                      </a:nvCxnSpPr>
                      <a:spPr>
                        <a:xfrm rot="10800000">
                          <a:off x="3501224" y="1999446"/>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39" name="Straight Connector 38"/>
                        <a:cNvCxnSpPr/>
                      </a:nvCxnSpPr>
                      <a:spPr>
                        <a:xfrm rot="5400000">
                          <a:off x="257253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40" name="Straight Connector 39"/>
                        <a:cNvCxnSpPr/>
                      </a:nvCxnSpPr>
                      <a:spPr>
                        <a:xfrm>
                          <a:off x="3858414" y="4571214"/>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41" name="Straight Connector 40"/>
                        <a:cNvCxnSpPr/>
                      </a:nvCxnSpPr>
                      <a:spPr>
                        <a:xfrm rot="5400000" flipH="1" flipV="1">
                          <a:off x="292972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42" name="Straight Connector 41"/>
                        <a:cNvCxnSpPr/>
                      </a:nvCxnSpPr>
                      <a:spPr>
                        <a:xfrm rot="10800000">
                          <a:off x="3858414" y="1999446"/>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43" name="Straight Connector 42"/>
                        <a:cNvCxnSpPr/>
                      </a:nvCxnSpPr>
                      <a:spPr>
                        <a:xfrm rot="5400000">
                          <a:off x="292972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44" name="Straight Connector 43"/>
                        <a:cNvCxnSpPr/>
                      </a:nvCxnSpPr>
                      <a:spPr>
                        <a:xfrm>
                          <a:off x="4215604" y="4571214"/>
                          <a:ext cx="357190" cy="1588"/>
                        </a:xfrm>
                        <a:prstGeom prst="line">
                          <a:avLst/>
                        </a:prstGeom>
                      </a:spPr>
                      <a:style>
                        <a:lnRef idx="1">
                          <a:schemeClr val="dk1"/>
                        </a:lnRef>
                        <a:fillRef idx="0">
                          <a:schemeClr val="dk1"/>
                        </a:fillRef>
                        <a:effectRef idx="0">
                          <a:schemeClr val="dk1"/>
                        </a:effectRef>
                        <a:fontRef idx="minor">
                          <a:schemeClr val="tx1"/>
                        </a:fontRef>
                      </a:style>
                    </a:cxnSp>
                    <a:cxnSp>
                      <a:nvCxnSpPr>
                        <a:cNvPr id="45" name="Straight Connector 44"/>
                        <a:cNvCxnSpPr/>
                      </a:nvCxnSpPr>
                      <a:spPr>
                        <a:xfrm rot="5400000" flipH="1" flipV="1">
                          <a:off x="3286910" y="3285330"/>
                          <a:ext cx="2571768" cy="1588"/>
                        </a:xfrm>
                        <a:prstGeom prst="line">
                          <a:avLst/>
                        </a:prstGeom>
                      </a:spPr>
                      <a:style>
                        <a:lnRef idx="1">
                          <a:schemeClr val="dk1"/>
                        </a:lnRef>
                        <a:fillRef idx="0">
                          <a:schemeClr val="dk1"/>
                        </a:fillRef>
                        <a:effectRef idx="0">
                          <a:schemeClr val="dk1"/>
                        </a:effectRef>
                        <a:fontRef idx="minor">
                          <a:schemeClr val="tx1"/>
                        </a:fontRef>
                      </a:style>
                    </a:cxnSp>
                    <a:cxnSp>
                      <a:nvCxnSpPr>
                        <a:cNvPr id="46" name="Straight Connector 45"/>
                        <a:cNvCxnSpPr/>
                      </a:nvCxnSpPr>
                      <a:spPr>
                        <a:xfrm rot="10800000">
                          <a:off x="4215604" y="1999446"/>
                          <a:ext cx="357190" cy="1588"/>
                        </a:xfrm>
                        <a:prstGeom prst="line">
                          <a:avLst/>
                        </a:prstGeom>
                      </a:spPr>
                      <a:style>
                        <a:lnRef idx="1">
                          <a:schemeClr val="dk1"/>
                        </a:lnRef>
                        <a:fillRef idx="0">
                          <a:schemeClr val="dk1"/>
                        </a:fillRef>
                        <a:effectRef idx="0">
                          <a:schemeClr val="dk1"/>
                        </a:effectRef>
                        <a:fontRef idx="minor">
                          <a:schemeClr val="tx1"/>
                        </a:fontRef>
                      </a:style>
                    </a:cxnSp>
                    <a:sp>
                      <a:nvSpPr>
                        <a:cNvPr id="47" name="TextBox 46"/>
                        <a:cNvSpPr txBox="1"/>
                      </a:nvSpPr>
                      <a:spPr>
                        <a:xfrm>
                          <a:off x="2000232" y="3000372"/>
                          <a:ext cx="57419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dirty="0" err="1" smtClean="0"/>
                              <a:t>Gnd</a:t>
                            </a:r>
                            <a:endParaRPr lang="en-CA" dirty="0"/>
                          </a:p>
                        </a:txBody>
                        <a:useSpRect/>
                      </a:txSp>
                    </a:sp>
                    <a:sp>
                      <a:nvSpPr>
                        <a:cNvPr id="48" name="TextBox 47"/>
                        <a:cNvSpPr txBox="1"/>
                      </a:nvSpPr>
                      <a:spPr>
                        <a:xfrm>
                          <a:off x="2500298" y="4572008"/>
                          <a:ext cx="85311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dirty="0" smtClean="0"/>
                              <a:t>800mA</a:t>
                            </a:r>
                            <a:endParaRPr lang="en-CA" dirty="0"/>
                          </a:p>
                        </a:txBody>
                        <a:useSpRect/>
                      </a:txSp>
                    </a:sp>
                    <a:sp>
                      <a:nvSpPr>
                        <a:cNvPr id="50" name="TextBox 49"/>
                        <a:cNvSpPr txBox="1"/>
                      </a:nvSpPr>
                      <a:spPr>
                        <a:xfrm>
                          <a:off x="3857620" y="4500570"/>
                          <a:ext cx="85311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dirty="0" smtClean="0"/>
                              <a:t>250mA</a:t>
                            </a:r>
                            <a:endParaRPr lang="en-CA" dirty="0"/>
                          </a:p>
                        </a:txBody>
                        <a:useSpRect/>
                      </a:txSp>
                    </a:sp>
                    <a:cxnSp>
                      <a:nvCxnSpPr>
                        <a:cNvPr id="52" name="Straight Arrow Connector 51"/>
                        <a:cNvCxnSpPr>
                          <a:stCxn id="48" idx="0"/>
                        </a:cNvCxnSpPr>
                      </a:nvCxnSpPr>
                      <a:spPr>
                        <a:xfrm rot="16200000" flipV="1">
                          <a:off x="2427826" y="4072976"/>
                          <a:ext cx="857256" cy="14080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54" name="Straight Arrow Connector 53"/>
                        <a:cNvCxnSpPr>
                          <a:stCxn id="48" idx="0"/>
                        </a:cNvCxnSpPr>
                      </a:nvCxnSpPr>
                      <a:spPr>
                        <a:xfrm rot="5400000" flipH="1" flipV="1">
                          <a:off x="2606421" y="4035189"/>
                          <a:ext cx="857256" cy="21638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55" name="Straight Arrow Connector 54"/>
                        <a:cNvCxnSpPr>
                          <a:stCxn id="50" idx="0"/>
                        </a:cNvCxnSpPr>
                      </a:nvCxnSpPr>
                      <a:spPr>
                        <a:xfrm rot="5400000" flipH="1" flipV="1">
                          <a:off x="4106619" y="4035189"/>
                          <a:ext cx="642942" cy="28782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58" name="Straight Arrow Connector 57"/>
                        <a:cNvCxnSpPr>
                          <a:stCxn id="50" idx="0"/>
                        </a:cNvCxnSpPr>
                      </a:nvCxnSpPr>
                      <a:spPr>
                        <a:xfrm rot="16200000" flipV="1">
                          <a:off x="3928024" y="4144414"/>
                          <a:ext cx="642942" cy="6937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61" name="Straight Arrow Connector 60"/>
                        <a:cNvCxnSpPr>
                          <a:stCxn id="50" idx="0"/>
                        </a:cNvCxnSpPr>
                      </a:nvCxnSpPr>
                      <a:spPr>
                        <a:xfrm rot="16200000" flipV="1">
                          <a:off x="3749429" y="3965819"/>
                          <a:ext cx="642942" cy="42656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64" name="Straight Arrow Connector 63"/>
                        <a:cNvCxnSpPr>
                          <a:stCxn id="50" idx="0"/>
                        </a:cNvCxnSpPr>
                      </a:nvCxnSpPr>
                      <a:spPr>
                        <a:xfrm rot="16200000" flipV="1">
                          <a:off x="3570834" y="3787224"/>
                          <a:ext cx="642942" cy="78375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76" name="Bent Arrow 75"/>
                        <a:cNvSpPr/>
                      </a:nvSpPr>
                      <a:spPr>
                        <a:xfrm>
                          <a:off x="2285984" y="1714488"/>
                          <a:ext cx="813816" cy="868680"/>
                        </a:xfrm>
                        <a:prstGeom prst="bentArrow">
                          <a:avLst>
                            <a:gd name="adj1" fmla="val 15637"/>
                            <a:gd name="adj2" fmla="val 25000"/>
                            <a:gd name="adj3" fmla="val 24345"/>
                            <a:gd name="adj4" fmla="val 549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solidFill>
                                <a:schemeClr val="tx1"/>
                              </a:solidFill>
                            </a:endParaRPr>
                          </a:p>
                        </a:txBody>
                        <a:useSpRect/>
                      </a:txSp>
                      <a:style>
                        <a:lnRef idx="2">
                          <a:schemeClr val="accent2">
                            <a:shade val="50000"/>
                          </a:schemeClr>
                        </a:lnRef>
                        <a:fillRef idx="1">
                          <a:schemeClr val="accent2"/>
                        </a:fillRef>
                        <a:effectRef idx="0">
                          <a:schemeClr val="accent2"/>
                        </a:effectRef>
                        <a:fontRef idx="minor">
                          <a:schemeClr val="lt1"/>
                        </a:fontRef>
                      </a:style>
                    </a:sp>
                    <a:sp>
                      <a:nvSpPr>
                        <a:cNvPr id="73" name="TextBox 72"/>
                        <a:cNvSpPr txBox="1"/>
                      </a:nvSpPr>
                      <a:spPr>
                        <a:xfrm>
                          <a:off x="2214546" y="1357298"/>
                          <a:ext cx="136165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CA" dirty="0" smtClean="0"/>
                              <a:t>Current flow</a:t>
                            </a:r>
                            <a:endParaRPr lang="en-CA" dirty="0"/>
                          </a:p>
                        </a:txBody>
                        <a:useSpRect/>
                      </a:txSp>
                    </a:sp>
                    <a:sp>
                      <a:nvSpPr>
                        <a:cNvPr id="75" name="Bent Arrow 74"/>
                        <a:cNvSpPr/>
                      </a:nvSpPr>
                      <a:spPr>
                        <a:xfrm rot="1014308">
                          <a:off x="2751891" y="528160"/>
                          <a:ext cx="813816" cy="868680"/>
                        </a:xfrm>
                        <a:prstGeom prst="bentArrow">
                          <a:avLst>
                            <a:gd name="adj1" fmla="val 15637"/>
                            <a:gd name="adj2" fmla="val 25000"/>
                            <a:gd name="adj3" fmla="val 24345"/>
                            <a:gd name="adj4" fmla="val 549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solidFill>
                                <a:schemeClr val="tx1"/>
                              </a:solidFill>
                            </a:endParaRPr>
                          </a:p>
                        </a:txBody>
                        <a:useSpRect/>
                      </a:txSp>
                      <a:style>
                        <a:lnRef idx="2">
                          <a:schemeClr val="accent2">
                            <a:shade val="50000"/>
                          </a:schemeClr>
                        </a:lnRef>
                        <a:fillRef idx="1">
                          <a:schemeClr val="accent2"/>
                        </a:fillRef>
                        <a:effectRef idx="0">
                          <a:schemeClr val="accent2"/>
                        </a:effectRef>
                        <a:fontRef idx="minor">
                          <a:schemeClr val="lt1"/>
                        </a:fontRef>
                      </a:style>
                    </a:sp>
                  </a:grpSp>
                </lc:lockedCanvas>
              </a:graphicData>
            </a:graphic>
          </wp:inline>
        </w:drawing>
      </w:r>
    </w:p>
    <w:p w:rsidR="007C0E11" w:rsidRDefault="007C0E11" w:rsidP="007C0E11">
      <w:pPr>
        <w:pStyle w:val="Caption"/>
      </w:pPr>
      <w:bookmarkStart w:id="458" w:name="_Ref202100056"/>
      <w:bookmarkStart w:id="459" w:name="_Toc200955470"/>
      <w:bookmarkStart w:id="460" w:name="_Toc200963198"/>
      <w:bookmarkStart w:id="461" w:name="_Toc207775195"/>
      <w:r>
        <w:t xml:space="preserve">Figure </w:t>
      </w:r>
      <w:fldSimple w:instr=" SEQ Figure \* ARABIC ">
        <w:r w:rsidR="00D46473">
          <w:rPr>
            <w:noProof/>
          </w:rPr>
          <w:t>20</w:t>
        </w:r>
      </w:fldSimple>
      <w:bookmarkEnd w:id="458"/>
      <w:r>
        <w:t>: Layout of potential current loops</w:t>
      </w:r>
      <w:bookmarkEnd w:id="459"/>
      <w:bookmarkEnd w:id="460"/>
      <w:bookmarkEnd w:id="461"/>
    </w:p>
    <w:p w:rsidR="009A3D00" w:rsidRPr="009A3D00" w:rsidRDefault="009A3D00" w:rsidP="009A3D00">
      <w:pPr>
        <w:rPr>
          <w:lang w:val="en-US" w:bidi="en-US"/>
        </w:rPr>
      </w:pPr>
    </w:p>
    <w:p w:rsidR="007C0E11" w:rsidRDefault="007C0E11" w:rsidP="007C0E11">
      <w:pPr>
        <w:pStyle w:val="Caption"/>
      </w:pPr>
      <w:bookmarkStart w:id="462" w:name="_Ref202100117"/>
      <w:bookmarkStart w:id="463" w:name="_Toc199077010"/>
      <w:bookmarkStart w:id="464" w:name="_Toc200955523"/>
      <w:bookmarkStart w:id="465" w:name="_Toc200963251"/>
      <w:bookmarkStart w:id="466" w:name="_Toc207775268"/>
      <w:r>
        <w:t xml:space="preserve">Table </w:t>
      </w:r>
      <w:fldSimple w:instr=" SEQ Table \* ARABIC ">
        <w:r w:rsidR="00D46473">
          <w:rPr>
            <w:noProof/>
          </w:rPr>
          <w:t>29</w:t>
        </w:r>
      </w:fldSimple>
      <w:bookmarkEnd w:id="462"/>
      <w:r>
        <w:t>: E</w:t>
      </w:r>
      <w:r w:rsidRPr="009C2155">
        <w:t>stimated magnetic moments from current loops</w:t>
      </w:r>
      <w:bookmarkEnd w:id="463"/>
      <w:bookmarkEnd w:id="464"/>
      <w:bookmarkEnd w:id="465"/>
      <w:bookmarkEnd w:id="466"/>
      <w:r w:rsidRPr="009C2155">
        <w:t xml:space="preserve"> </w:t>
      </w:r>
    </w:p>
    <w:tbl>
      <w:tblPr>
        <w:tblStyle w:val="latexlike"/>
        <w:tblW w:w="6711" w:type="dxa"/>
        <w:tblLook w:val="0460"/>
      </w:tblPr>
      <w:tblGrid>
        <w:gridCol w:w="2230"/>
        <w:gridCol w:w="2363"/>
        <w:gridCol w:w="2118"/>
      </w:tblGrid>
      <w:tr w:rsidR="007C0E11" w:rsidTr="005F4EDA">
        <w:trPr>
          <w:cnfStyle w:val="100000000000"/>
          <w:trHeight w:val="256"/>
        </w:trPr>
        <w:tc>
          <w:tcPr>
            <w:tcW w:w="0" w:type="auto"/>
            <w:noWrap/>
            <w:hideMark/>
          </w:tcPr>
          <w:p w:rsidR="007C0E11" w:rsidRDefault="007C0E11" w:rsidP="005F4EDA">
            <w:pPr>
              <w:pStyle w:val="TC"/>
            </w:pPr>
          </w:p>
        </w:tc>
        <w:tc>
          <w:tcPr>
            <w:tcW w:w="2363" w:type="dxa"/>
            <w:noWrap/>
            <w:hideMark/>
          </w:tcPr>
          <w:p w:rsidR="007C0E11" w:rsidRDefault="007C0E11" w:rsidP="005F4EDA">
            <w:pPr>
              <w:pStyle w:val="TC"/>
            </w:pPr>
            <w:r>
              <w:t>Magnetic moment Horizontal  (Am</w:t>
            </w:r>
            <w:r w:rsidR="005F4EDA">
              <w:t>²</w:t>
            </w:r>
            <w:r>
              <w:t>)</w:t>
            </w:r>
          </w:p>
        </w:tc>
        <w:tc>
          <w:tcPr>
            <w:tcW w:w="2118" w:type="dxa"/>
          </w:tcPr>
          <w:p w:rsidR="007C0E11" w:rsidRPr="00960DA6" w:rsidRDefault="007C0E11" w:rsidP="005F4EDA">
            <w:pPr>
              <w:pStyle w:val="TC"/>
              <w:rPr>
                <w:b/>
              </w:rPr>
            </w:pPr>
            <w:r>
              <w:t>Magnetic moment Vertical (Am</w:t>
            </w:r>
            <w:r w:rsidR="005F4EDA">
              <w:t>²</w:t>
            </w:r>
            <w:r>
              <w:t>)</w:t>
            </w:r>
          </w:p>
        </w:tc>
      </w:tr>
      <w:tr w:rsidR="007C0E11" w:rsidTr="005F4EDA">
        <w:trPr>
          <w:trHeight w:val="256"/>
        </w:trPr>
        <w:tc>
          <w:tcPr>
            <w:tcW w:w="0" w:type="auto"/>
            <w:noWrap/>
            <w:hideMark/>
          </w:tcPr>
          <w:p w:rsidR="007C0E11" w:rsidRDefault="007C0E11" w:rsidP="005F4EDA">
            <w:pPr>
              <w:pStyle w:val="TC"/>
            </w:pPr>
            <w:r>
              <w:t xml:space="preserve"> power on a board 1 (3.3@800mA)</w:t>
            </w:r>
          </w:p>
        </w:tc>
        <w:tc>
          <w:tcPr>
            <w:tcW w:w="2363" w:type="dxa"/>
            <w:noWrap/>
            <w:hideMark/>
          </w:tcPr>
          <w:p w:rsidR="007C0E11" w:rsidRDefault="007C0E11" w:rsidP="005F4EDA">
            <w:pPr>
              <w:pStyle w:val="TC"/>
            </w:pPr>
            <w:r>
              <w:t>0.016</w:t>
            </w:r>
          </w:p>
        </w:tc>
        <w:tc>
          <w:tcPr>
            <w:tcW w:w="2118" w:type="dxa"/>
          </w:tcPr>
          <w:p w:rsidR="007C0E11" w:rsidRDefault="007C0E11" w:rsidP="005F4EDA">
            <w:pPr>
              <w:pStyle w:val="TC"/>
            </w:pPr>
            <w:r>
              <w:t>0.0008</w:t>
            </w:r>
          </w:p>
        </w:tc>
      </w:tr>
      <w:tr w:rsidR="007C0E11" w:rsidTr="005F4EDA">
        <w:trPr>
          <w:trHeight w:val="256"/>
        </w:trPr>
        <w:tc>
          <w:tcPr>
            <w:tcW w:w="0" w:type="auto"/>
            <w:noWrap/>
            <w:hideMark/>
          </w:tcPr>
          <w:p w:rsidR="007C0E11" w:rsidRDefault="007C0E11" w:rsidP="005F4EDA">
            <w:pPr>
              <w:pStyle w:val="TC"/>
            </w:pPr>
            <w:r>
              <w:t xml:space="preserve"> power on a board 2 (3.3@800mA)</w:t>
            </w:r>
          </w:p>
        </w:tc>
        <w:tc>
          <w:tcPr>
            <w:tcW w:w="2363" w:type="dxa"/>
            <w:noWrap/>
            <w:hideMark/>
          </w:tcPr>
          <w:p w:rsidR="007C0E11" w:rsidRDefault="007C0E11" w:rsidP="005F4EDA">
            <w:pPr>
              <w:pStyle w:val="TC"/>
            </w:pPr>
            <w:r>
              <w:t>0.016</w:t>
            </w:r>
          </w:p>
        </w:tc>
        <w:tc>
          <w:tcPr>
            <w:tcW w:w="2118" w:type="dxa"/>
          </w:tcPr>
          <w:p w:rsidR="007C0E11" w:rsidRDefault="007C0E11" w:rsidP="005F4EDA">
            <w:pPr>
              <w:pStyle w:val="TC"/>
            </w:pPr>
            <w:r>
              <w:t>0.0016</w:t>
            </w:r>
          </w:p>
        </w:tc>
      </w:tr>
      <w:tr w:rsidR="007C0E11" w:rsidTr="005F4EDA">
        <w:trPr>
          <w:trHeight w:val="269"/>
        </w:trPr>
        <w:tc>
          <w:tcPr>
            <w:tcW w:w="0" w:type="auto"/>
            <w:noWrap/>
            <w:hideMark/>
          </w:tcPr>
          <w:p w:rsidR="007C0E11" w:rsidRDefault="007C0E11" w:rsidP="005F4EDA">
            <w:pPr>
              <w:pStyle w:val="TC"/>
            </w:pPr>
            <w:r>
              <w:t xml:space="preserve"> power on a board 3 (3.3@250mA)</w:t>
            </w:r>
          </w:p>
        </w:tc>
        <w:tc>
          <w:tcPr>
            <w:tcW w:w="2363" w:type="dxa"/>
            <w:noWrap/>
            <w:hideMark/>
          </w:tcPr>
          <w:p w:rsidR="007C0E11" w:rsidRDefault="007C0E11" w:rsidP="005F4EDA">
            <w:pPr>
              <w:pStyle w:val="TC"/>
            </w:pPr>
            <w:r>
              <w:t>0.005</w:t>
            </w:r>
          </w:p>
        </w:tc>
        <w:tc>
          <w:tcPr>
            <w:tcW w:w="2118" w:type="dxa"/>
          </w:tcPr>
          <w:p w:rsidR="007C0E11" w:rsidRDefault="007C0E11" w:rsidP="005F4EDA">
            <w:pPr>
              <w:pStyle w:val="TC"/>
            </w:pPr>
            <w:r>
              <w:t>0.00075</w:t>
            </w:r>
          </w:p>
        </w:tc>
      </w:tr>
      <w:tr w:rsidR="007C0E11" w:rsidTr="005F4EDA">
        <w:trPr>
          <w:trHeight w:val="256"/>
        </w:trPr>
        <w:tc>
          <w:tcPr>
            <w:tcW w:w="0" w:type="auto"/>
            <w:noWrap/>
            <w:hideMark/>
          </w:tcPr>
          <w:p w:rsidR="007C0E11" w:rsidRDefault="007C0E11" w:rsidP="005F4EDA">
            <w:pPr>
              <w:pStyle w:val="TC"/>
            </w:pPr>
            <w:r>
              <w:t xml:space="preserve"> power on a board 4 (3.3@250mA)</w:t>
            </w:r>
          </w:p>
        </w:tc>
        <w:tc>
          <w:tcPr>
            <w:tcW w:w="2363" w:type="dxa"/>
            <w:noWrap/>
            <w:hideMark/>
          </w:tcPr>
          <w:p w:rsidR="007C0E11" w:rsidRDefault="007C0E11" w:rsidP="005F4EDA">
            <w:pPr>
              <w:pStyle w:val="TC"/>
            </w:pPr>
            <w:r>
              <w:t>0.005</w:t>
            </w:r>
          </w:p>
        </w:tc>
        <w:tc>
          <w:tcPr>
            <w:tcW w:w="2118" w:type="dxa"/>
          </w:tcPr>
          <w:p w:rsidR="007C0E11" w:rsidRDefault="007C0E11" w:rsidP="005F4EDA">
            <w:pPr>
              <w:pStyle w:val="TC"/>
            </w:pPr>
            <w:r>
              <w:t>0.001</w:t>
            </w:r>
          </w:p>
        </w:tc>
      </w:tr>
      <w:tr w:rsidR="007C0E11" w:rsidTr="005F4EDA">
        <w:trPr>
          <w:trHeight w:val="269"/>
        </w:trPr>
        <w:tc>
          <w:tcPr>
            <w:tcW w:w="0" w:type="auto"/>
            <w:noWrap/>
            <w:hideMark/>
          </w:tcPr>
          <w:p w:rsidR="007C0E11" w:rsidRDefault="007C0E11" w:rsidP="005F4EDA">
            <w:pPr>
              <w:pStyle w:val="TC"/>
            </w:pPr>
            <w:r>
              <w:t xml:space="preserve"> power on a board 5 (3.3@250mA)</w:t>
            </w:r>
          </w:p>
        </w:tc>
        <w:tc>
          <w:tcPr>
            <w:tcW w:w="2363" w:type="dxa"/>
            <w:noWrap/>
            <w:hideMark/>
          </w:tcPr>
          <w:p w:rsidR="007C0E11" w:rsidRDefault="007C0E11" w:rsidP="005F4EDA">
            <w:pPr>
              <w:pStyle w:val="TC"/>
            </w:pPr>
            <w:r>
              <w:t>0.005</w:t>
            </w:r>
          </w:p>
        </w:tc>
        <w:tc>
          <w:tcPr>
            <w:tcW w:w="2118" w:type="dxa"/>
          </w:tcPr>
          <w:p w:rsidR="007C0E11" w:rsidRDefault="007C0E11" w:rsidP="005F4EDA">
            <w:pPr>
              <w:pStyle w:val="TC"/>
            </w:pPr>
            <w:r>
              <w:t>0.00125</w:t>
            </w:r>
          </w:p>
        </w:tc>
      </w:tr>
      <w:tr w:rsidR="007C0E11" w:rsidTr="005F4EDA">
        <w:trPr>
          <w:trHeight w:val="256"/>
        </w:trPr>
        <w:tc>
          <w:tcPr>
            <w:tcW w:w="0" w:type="auto"/>
            <w:noWrap/>
            <w:hideMark/>
          </w:tcPr>
          <w:p w:rsidR="007C0E11" w:rsidRDefault="007C0E11" w:rsidP="005F4EDA">
            <w:pPr>
              <w:pStyle w:val="TC"/>
            </w:pPr>
            <w:r>
              <w:t xml:space="preserve"> power on a board 6 (5V@80mA)</w:t>
            </w:r>
          </w:p>
        </w:tc>
        <w:tc>
          <w:tcPr>
            <w:tcW w:w="2363" w:type="dxa"/>
            <w:noWrap/>
            <w:hideMark/>
          </w:tcPr>
          <w:p w:rsidR="007C0E11" w:rsidRDefault="007C0E11" w:rsidP="005F4EDA">
            <w:pPr>
              <w:pStyle w:val="TC"/>
            </w:pPr>
            <w:r>
              <w:t>0.0016</w:t>
            </w:r>
          </w:p>
        </w:tc>
        <w:tc>
          <w:tcPr>
            <w:tcW w:w="2118" w:type="dxa"/>
          </w:tcPr>
          <w:p w:rsidR="007C0E11" w:rsidRDefault="007C0E11" w:rsidP="005F4EDA">
            <w:pPr>
              <w:pStyle w:val="TC"/>
            </w:pPr>
            <w:r>
              <w:t>0.00048</w:t>
            </w:r>
          </w:p>
        </w:tc>
      </w:tr>
      <w:tr w:rsidR="007C0E11" w:rsidTr="005F4EDA">
        <w:trPr>
          <w:cnfStyle w:val="010000000000"/>
          <w:trHeight w:val="256"/>
        </w:trPr>
        <w:tc>
          <w:tcPr>
            <w:tcW w:w="0" w:type="auto"/>
            <w:noWrap/>
            <w:hideMark/>
          </w:tcPr>
          <w:p w:rsidR="007C0E11" w:rsidRDefault="007C0E11" w:rsidP="005F4EDA">
            <w:pPr>
              <w:pStyle w:val="TC"/>
            </w:pPr>
            <w:r>
              <w:t>total magnetic moment dipole</w:t>
            </w:r>
          </w:p>
        </w:tc>
        <w:tc>
          <w:tcPr>
            <w:tcW w:w="2363" w:type="dxa"/>
            <w:noWrap/>
            <w:hideMark/>
          </w:tcPr>
          <w:p w:rsidR="007C0E11" w:rsidRDefault="007C0E11" w:rsidP="005F4EDA">
            <w:pPr>
              <w:pStyle w:val="TC"/>
            </w:pPr>
            <w:r>
              <w:t>0.0486</w:t>
            </w:r>
          </w:p>
        </w:tc>
        <w:tc>
          <w:tcPr>
            <w:tcW w:w="2118" w:type="dxa"/>
          </w:tcPr>
          <w:p w:rsidR="007C0E11" w:rsidRDefault="007C0E11" w:rsidP="005F4EDA">
            <w:pPr>
              <w:pStyle w:val="TC"/>
            </w:pPr>
            <w:r>
              <w:t>0.00588</w:t>
            </w:r>
          </w:p>
        </w:tc>
      </w:tr>
    </w:tbl>
    <w:p w:rsidR="000612ED" w:rsidRDefault="000612ED" w:rsidP="009A3D00"/>
    <w:p w:rsidR="000612ED" w:rsidRDefault="000612ED" w:rsidP="005F4EDA">
      <w:pPr>
        <w:rPr>
          <w:lang w:val="en-US" w:bidi="en-US"/>
        </w:rPr>
      </w:pPr>
      <w:r>
        <w:t>This analysis illustrates that the maximum dipole of the satellite can be estimated to be on the order of .05 [A·m²].</w:t>
      </w:r>
      <w:bookmarkStart w:id="467" w:name="_Toc198550495"/>
      <w:r>
        <w:rPr>
          <w:lang w:val="en-US" w:bidi="en-US"/>
        </w:rPr>
        <w:br w:type="page"/>
      </w:r>
    </w:p>
    <w:p w:rsidR="0027700C" w:rsidRDefault="0027700C" w:rsidP="0027700C">
      <w:pPr>
        <w:rPr>
          <w:lang w:val="en-US" w:bidi="en-US"/>
        </w:rPr>
        <w:sectPr w:rsidR="0027700C" w:rsidSect="00152084">
          <w:type w:val="oddPage"/>
          <w:pgSz w:w="12242" w:h="15842" w:code="1"/>
          <w:pgMar w:top="1440" w:right="1440" w:bottom="1440" w:left="1797" w:header="720" w:footer="720" w:gutter="284"/>
          <w:cols w:space="720"/>
          <w:titlePg/>
          <w:docGrid w:linePitch="360"/>
        </w:sectPr>
      </w:pPr>
    </w:p>
    <w:p w:rsidR="00A81448" w:rsidRDefault="00A81448" w:rsidP="007C0E11">
      <w:pPr>
        <w:pStyle w:val="Caption"/>
      </w:pPr>
      <w:bookmarkStart w:id="468" w:name="_Toc207775269"/>
    </w:p>
    <w:p w:rsidR="007C0E11" w:rsidRDefault="007C0E11" w:rsidP="007C0E11">
      <w:pPr>
        <w:pStyle w:val="Caption"/>
      </w:pPr>
      <w:r>
        <w:t xml:space="preserve">Table </w:t>
      </w:r>
      <w:fldSimple w:instr=" SEQ Table \* ARABIC ">
        <w:r w:rsidR="00D46473">
          <w:rPr>
            <w:noProof/>
          </w:rPr>
          <w:t>30</w:t>
        </w:r>
      </w:fldSimple>
      <w:r w:rsidRPr="006A1FE5">
        <w:t>: disturbance torques at 400km</w:t>
      </w:r>
      <w:bookmarkEnd w:id="468"/>
    </w:p>
    <w:tbl>
      <w:tblPr>
        <w:tblStyle w:val="latexlike"/>
        <w:tblW w:w="4149" w:type="dxa"/>
        <w:tblLook w:val="04C0"/>
      </w:tblPr>
      <w:tblGrid>
        <w:gridCol w:w="3216"/>
        <w:gridCol w:w="933"/>
      </w:tblGrid>
      <w:tr w:rsidR="007C0E11" w:rsidRPr="006F48D2" w:rsidTr="006F001F">
        <w:trPr>
          <w:trHeight w:val="113"/>
        </w:trPr>
        <w:tc>
          <w:tcPr>
            <w:tcW w:w="3216" w:type="dxa"/>
            <w:tcBorders>
              <w:top w:val="single" w:sz="24" w:space="0" w:color="auto"/>
              <w:bottom w:val="single" w:sz="4" w:space="0" w:color="auto"/>
            </w:tcBorders>
            <w:noWrap/>
            <w:hideMark/>
          </w:tcPr>
          <w:p w:rsidR="007C0E11" w:rsidRPr="006F48D2" w:rsidRDefault="00C37B52" w:rsidP="006F48D2">
            <w:pPr>
              <w:pStyle w:val="TC"/>
              <w:jc w:val="left"/>
            </w:pPr>
            <w:r w:rsidRPr="006F48D2">
              <w:t>S</w:t>
            </w:r>
            <w:r w:rsidR="007C0E11" w:rsidRPr="006F48D2">
              <w:t>pace craft parameters</w:t>
            </w:r>
          </w:p>
        </w:tc>
        <w:tc>
          <w:tcPr>
            <w:tcW w:w="933" w:type="dxa"/>
            <w:tcBorders>
              <w:top w:val="single" w:sz="24" w:space="0" w:color="auto"/>
              <w:bottom w:val="single" w:sz="4" w:space="0" w:color="auto"/>
            </w:tcBorders>
            <w:noWrap/>
            <w:hideMark/>
          </w:tcPr>
          <w:p w:rsidR="007C0E11" w:rsidRPr="006F48D2" w:rsidRDefault="007C0E11" w:rsidP="006F48D2">
            <w:pPr>
              <w:pStyle w:val="TC"/>
              <w:jc w:val="right"/>
            </w:pPr>
          </w:p>
        </w:tc>
      </w:tr>
      <w:tr w:rsidR="00C37B52" w:rsidRPr="006F48D2" w:rsidTr="006F001F">
        <w:trPr>
          <w:trHeight w:val="113"/>
        </w:trPr>
        <w:tc>
          <w:tcPr>
            <w:tcW w:w="3216" w:type="dxa"/>
            <w:tcBorders>
              <w:top w:val="single" w:sz="4" w:space="0" w:color="auto"/>
            </w:tcBorders>
            <w:noWrap/>
            <w:hideMark/>
          </w:tcPr>
          <w:p w:rsidR="00C37B52" w:rsidRPr="006F48D2" w:rsidRDefault="00C37B52" w:rsidP="006F48D2">
            <w:pPr>
              <w:pStyle w:val="TC"/>
              <w:jc w:val="left"/>
            </w:pPr>
            <w:r w:rsidRPr="006F48D2">
              <w:t>X [cm]</w:t>
            </w:r>
          </w:p>
        </w:tc>
        <w:tc>
          <w:tcPr>
            <w:tcW w:w="933" w:type="dxa"/>
            <w:tcBorders>
              <w:top w:val="single" w:sz="4" w:space="0" w:color="auto"/>
            </w:tcBorders>
            <w:noWrap/>
            <w:vAlign w:val="bottom"/>
            <w:hideMark/>
          </w:tcPr>
          <w:p w:rsidR="00C37B52" w:rsidRPr="006F48D2" w:rsidRDefault="00C37B52" w:rsidP="006F48D2">
            <w:pPr>
              <w:pStyle w:val="TC"/>
              <w:jc w:val="right"/>
              <w:rPr>
                <w:szCs w:val="20"/>
              </w:rPr>
            </w:pPr>
            <w:r w:rsidRPr="006F48D2">
              <w:rPr>
                <w:szCs w:val="20"/>
              </w:rPr>
              <w:t>10.0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Y[cm]</w:t>
            </w:r>
          </w:p>
        </w:tc>
        <w:tc>
          <w:tcPr>
            <w:tcW w:w="933" w:type="dxa"/>
            <w:noWrap/>
            <w:vAlign w:val="bottom"/>
            <w:hideMark/>
          </w:tcPr>
          <w:p w:rsidR="00C37B52" w:rsidRPr="006F48D2" w:rsidRDefault="00C37B52" w:rsidP="006F48D2">
            <w:pPr>
              <w:pStyle w:val="TC"/>
              <w:jc w:val="right"/>
              <w:rPr>
                <w:szCs w:val="20"/>
              </w:rPr>
            </w:pPr>
            <w:r w:rsidRPr="006F48D2">
              <w:rPr>
                <w:szCs w:val="20"/>
              </w:rPr>
              <w:t>10.0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Z[cm]</w:t>
            </w:r>
          </w:p>
        </w:tc>
        <w:tc>
          <w:tcPr>
            <w:tcW w:w="933" w:type="dxa"/>
            <w:noWrap/>
            <w:vAlign w:val="bottom"/>
            <w:hideMark/>
          </w:tcPr>
          <w:p w:rsidR="00C37B52" w:rsidRPr="006F48D2" w:rsidRDefault="00C37B52" w:rsidP="006F48D2">
            <w:pPr>
              <w:pStyle w:val="TC"/>
              <w:jc w:val="right"/>
              <w:rPr>
                <w:szCs w:val="20"/>
              </w:rPr>
            </w:pPr>
            <w:r w:rsidRPr="006F48D2">
              <w:rPr>
                <w:szCs w:val="20"/>
              </w:rPr>
              <w:t>10.0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Mass [kg]</w:t>
            </w:r>
          </w:p>
        </w:tc>
        <w:tc>
          <w:tcPr>
            <w:tcW w:w="933" w:type="dxa"/>
            <w:noWrap/>
            <w:vAlign w:val="bottom"/>
            <w:hideMark/>
          </w:tcPr>
          <w:p w:rsidR="00C37B52" w:rsidRPr="006F48D2" w:rsidRDefault="00C37B52" w:rsidP="006F48D2">
            <w:pPr>
              <w:pStyle w:val="TC"/>
              <w:jc w:val="right"/>
              <w:rPr>
                <w:szCs w:val="20"/>
              </w:rPr>
            </w:pPr>
            <w:r w:rsidRPr="006F48D2">
              <w:rPr>
                <w:szCs w:val="20"/>
              </w:rPr>
              <w:t>1.00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Ixx (ideal)[kg·m²]</w:t>
            </w:r>
          </w:p>
        </w:tc>
        <w:tc>
          <w:tcPr>
            <w:tcW w:w="933" w:type="dxa"/>
            <w:noWrap/>
            <w:vAlign w:val="bottom"/>
            <w:hideMark/>
          </w:tcPr>
          <w:p w:rsidR="00C37B52" w:rsidRPr="006F48D2" w:rsidRDefault="00C37B52" w:rsidP="006F48D2">
            <w:pPr>
              <w:pStyle w:val="TC"/>
              <w:jc w:val="right"/>
              <w:rPr>
                <w:szCs w:val="20"/>
              </w:rPr>
            </w:pPr>
            <w:r w:rsidRPr="006F48D2">
              <w:rPr>
                <w:szCs w:val="20"/>
              </w:rPr>
              <w:t>1.67E-03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Iyy (ideal)[kg·m²]</w:t>
            </w:r>
          </w:p>
        </w:tc>
        <w:tc>
          <w:tcPr>
            <w:tcW w:w="933" w:type="dxa"/>
            <w:noWrap/>
            <w:vAlign w:val="bottom"/>
            <w:hideMark/>
          </w:tcPr>
          <w:p w:rsidR="00C37B52" w:rsidRPr="006F48D2" w:rsidRDefault="00C37B52" w:rsidP="006F48D2">
            <w:pPr>
              <w:pStyle w:val="TC"/>
              <w:jc w:val="right"/>
              <w:rPr>
                <w:szCs w:val="20"/>
              </w:rPr>
            </w:pPr>
            <w:r w:rsidRPr="006F48D2">
              <w:rPr>
                <w:szCs w:val="20"/>
              </w:rPr>
              <w:t>1.67E-03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Izz (ideal)[kg·m²]</w:t>
            </w:r>
          </w:p>
        </w:tc>
        <w:tc>
          <w:tcPr>
            <w:tcW w:w="933" w:type="dxa"/>
            <w:noWrap/>
            <w:vAlign w:val="bottom"/>
            <w:hideMark/>
          </w:tcPr>
          <w:p w:rsidR="00C37B52" w:rsidRPr="006F48D2" w:rsidRDefault="00C37B52" w:rsidP="006F48D2">
            <w:pPr>
              <w:pStyle w:val="TC"/>
              <w:jc w:val="right"/>
              <w:rPr>
                <w:szCs w:val="20"/>
              </w:rPr>
            </w:pPr>
            <w:r w:rsidRPr="006F48D2">
              <w:rPr>
                <w:szCs w:val="20"/>
              </w:rPr>
              <w:t>1.67E-03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Ixx (worst case)[kg·m²]</w:t>
            </w:r>
          </w:p>
        </w:tc>
        <w:tc>
          <w:tcPr>
            <w:tcW w:w="933" w:type="dxa"/>
            <w:noWrap/>
            <w:vAlign w:val="bottom"/>
            <w:hideMark/>
          </w:tcPr>
          <w:p w:rsidR="00C37B52" w:rsidRPr="006F48D2" w:rsidRDefault="00C37B52" w:rsidP="006F48D2">
            <w:pPr>
              <w:pStyle w:val="TC"/>
              <w:jc w:val="right"/>
              <w:rPr>
                <w:szCs w:val="20"/>
              </w:rPr>
            </w:pPr>
            <w:r w:rsidRPr="006F48D2">
              <w:rPr>
                <w:szCs w:val="20"/>
              </w:rPr>
              <w:t>2.00E-03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Iyy (worst case)[kg·m²]</w:t>
            </w:r>
          </w:p>
        </w:tc>
        <w:tc>
          <w:tcPr>
            <w:tcW w:w="933" w:type="dxa"/>
            <w:noWrap/>
            <w:vAlign w:val="bottom"/>
            <w:hideMark/>
          </w:tcPr>
          <w:p w:rsidR="00C37B52" w:rsidRPr="006F48D2" w:rsidRDefault="00C37B52" w:rsidP="006F48D2">
            <w:pPr>
              <w:pStyle w:val="TC"/>
              <w:jc w:val="right"/>
              <w:rPr>
                <w:szCs w:val="20"/>
              </w:rPr>
            </w:pPr>
            <w:r w:rsidRPr="006F48D2">
              <w:rPr>
                <w:szCs w:val="20"/>
              </w:rPr>
              <w:t>3.00E-03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Izz (worst case)[kg·m²]</w:t>
            </w:r>
          </w:p>
        </w:tc>
        <w:tc>
          <w:tcPr>
            <w:tcW w:w="933" w:type="dxa"/>
            <w:noWrap/>
            <w:vAlign w:val="bottom"/>
            <w:hideMark/>
          </w:tcPr>
          <w:p w:rsidR="00C37B52" w:rsidRPr="006F48D2" w:rsidRDefault="00C37B52" w:rsidP="006F48D2">
            <w:pPr>
              <w:pStyle w:val="TC"/>
              <w:jc w:val="right"/>
              <w:rPr>
                <w:szCs w:val="20"/>
              </w:rPr>
            </w:pPr>
            <w:r w:rsidRPr="006F48D2">
              <w:rPr>
                <w:szCs w:val="20"/>
              </w:rPr>
              <w:t>5.00E-03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max moment of Inertia[kg·m²]</w:t>
            </w:r>
          </w:p>
        </w:tc>
        <w:tc>
          <w:tcPr>
            <w:tcW w:w="933" w:type="dxa"/>
            <w:noWrap/>
            <w:vAlign w:val="bottom"/>
            <w:hideMark/>
          </w:tcPr>
          <w:p w:rsidR="00C37B52" w:rsidRPr="006F48D2" w:rsidRDefault="00C37B52" w:rsidP="006F48D2">
            <w:pPr>
              <w:pStyle w:val="TC"/>
              <w:jc w:val="right"/>
              <w:rPr>
                <w:szCs w:val="20"/>
              </w:rPr>
            </w:pPr>
            <w:r w:rsidRPr="006F48D2">
              <w:rPr>
                <w:szCs w:val="20"/>
              </w:rPr>
              <w:t>5.00E-03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minimum moment of inertia[kg·m²]</w:t>
            </w:r>
          </w:p>
        </w:tc>
        <w:tc>
          <w:tcPr>
            <w:tcW w:w="933" w:type="dxa"/>
            <w:noWrap/>
            <w:vAlign w:val="bottom"/>
            <w:hideMark/>
          </w:tcPr>
          <w:p w:rsidR="00C37B52" w:rsidRPr="006F48D2" w:rsidRDefault="00C37B52" w:rsidP="006F48D2">
            <w:pPr>
              <w:pStyle w:val="TC"/>
              <w:jc w:val="right"/>
              <w:rPr>
                <w:szCs w:val="20"/>
              </w:rPr>
            </w:pPr>
            <w:r w:rsidRPr="006F48D2">
              <w:rPr>
                <w:szCs w:val="20"/>
              </w:rPr>
              <w:t>2.00E-03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Centre of pressure x [cm]</w:t>
            </w:r>
          </w:p>
        </w:tc>
        <w:tc>
          <w:tcPr>
            <w:tcW w:w="933" w:type="dxa"/>
            <w:noWrap/>
            <w:vAlign w:val="bottom"/>
            <w:hideMark/>
          </w:tcPr>
          <w:p w:rsidR="00C37B52" w:rsidRPr="006F48D2" w:rsidRDefault="00C37B52" w:rsidP="006F48D2">
            <w:pPr>
              <w:pStyle w:val="TC"/>
              <w:jc w:val="right"/>
            </w:pPr>
            <w:r w:rsidRPr="006F48D2">
              <w:t>5.00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Centre of pressure y [cm]</w:t>
            </w:r>
          </w:p>
        </w:tc>
        <w:tc>
          <w:tcPr>
            <w:tcW w:w="933"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Centre of pressure z [cm]</w:t>
            </w:r>
          </w:p>
        </w:tc>
        <w:tc>
          <w:tcPr>
            <w:tcW w:w="933"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Centre of mass  x [cm]</w:t>
            </w:r>
          </w:p>
        </w:tc>
        <w:tc>
          <w:tcPr>
            <w:tcW w:w="933" w:type="dxa"/>
            <w:noWrap/>
            <w:vAlign w:val="bottom"/>
            <w:hideMark/>
          </w:tcPr>
          <w:p w:rsidR="00C37B52" w:rsidRPr="006F48D2" w:rsidRDefault="00C37B52" w:rsidP="006F48D2">
            <w:pPr>
              <w:pStyle w:val="TC"/>
              <w:jc w:val="right"/>
            </w:pPr>
            <w:r w:rsidRPr="006F48D2">
              <w:t>2.00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Centre of mass y [cm]</w:t>
            </w:r>
          </w:p>
        </w:tc>
        <w:tc>
          <w:tcPr>
            <w:tcW w:w="933" w:type="dxa"/>
            <w:noWrap/>
            <w:vAlign w:val="bottom"/>
            <w:hideMark/>
          </w:tcPr>
          <w:p w:rsidR="00C37B52" w:rsidRPr="006F48D2" w:rsidRDefault="00C37B52" w:rsidP="006F48D2">
            <w:pPr>
              <w:pStyle w:val="TC"/>
              <w:jc w:val="right"/>
            </w:pPr>
            <w:r w:rsidRPr="006F48D2">
              <w:t>2.00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Centre of mass z [cm]</w:t>
            </w:r>
          </w:p>
        </w:tc>
        <w:tc>
          <w:tcPr>
            <w:tcW w:w="933"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Centre of solar pressure x[cm]</w:t>
            </w:r>
          </w:p>
        </w:tc>
        <w:tc>
          <w:tcPr>
            <w:tcW w:w="933" w:type="dxa"/>
            <w:noWrap/>
            <w:vAlign w:val="bottom"/>
            <w:hideMark/>
          </w:tcPr>
          <w:p w:rsidR="00C37B52" w:rsidRPr="006F48D2" w:rsidRDefault="00C37B52" w:rsidP="006F48D2">
            <w:pPr>
              <w:pStyle w:val="TC"/>
              <w:jc w:val="right"/>
            </w:pPr>
            <w:r w:rsidRPr="006F48D2">
              <w:t>5.00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Centre of solar pressure y[cm]</w:t>
            </w:r>
          </w:p>
        </w:tc>
        <w:tc>
          <w:tcPr>
            <w:tcW w:w="933"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Centre of solar pressure z [cm]</w:t>
            </w:r>
          </w:p>
        </w:tc>
        <w:tc>
          <w:tcPr>
            <w:tcW w:w="933"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 solar pressure -C gravity [cm]</w:t>
            </w:r>
          </w:p>
        </w:tc>
        <w:tc>
          <w:tcPr>
            <w:tcW w:w="933" w:type="dxa"/>
            <w:noWrap/>
            <w:vAlign w:val="bottom"/>
            <w:hideMark/>
          </w:tcPr>
          <w:p w:rsidR="00C37B52" w:rsidRPr="006F48D2" w:rsidRDefault="00C37B52" w:rsidP="006F48D2">
            <w:pPr>
              <w:pStyle w:val="TC"/>
              <w:jc w:val="right"/>
            </w:pPr>
            <w:r w:rsidRPr="006F48D2">
              <w:t>7.28</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 pressure -C gravity [cm]</w:t>
            </w:r>
          </w:p>
        </w:tc>
        <w:tc>
          <w:tcPr>
            <w:tcW w:w="933" w:type="dxa"/>
            <w:noWrap/>
            <w:vAlign w:val="bottom"/>
            <w:hideMark/>
          </w:tcPr>
          <w:p w:rsidR="00C37B52" w:rsidRPr="006F48D2" w:rsidRDefault="00C37B52" w:rsidP="006F48D2">
            <w:pPr>
              <w:pStyle w:val="TC"/>
              <w:jc w:val="right"/>
            </w:pPr>
            <w:r w:rsidRPr="006F48D2">
              <w:t>7.28</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Area side 1 [m²]</w:t>
            </w:r>
          </w:p>
        </w:tc>
        <w:tc>
          <w:tcPr>
            <w:tcW w:w="933" w:type="dxa"/>
            <w:noWrap/>
            <w:vAlign w:val="bottom"/>
            <w:hideMark/>
          </w:tcPr>
          <w:p w:rsidR="00C37B52" w:rsidRPr="006F48D2" w:rsidRDefault="00C37B52" w:rsidP="006F48D2">
            <w:pPr>
              <w:pStyle w:val="TC"/>
              <w:jc w:val="right"/>
              <w:rPr>
                <w:szCs w:val="20"/>
              </w:rPr>
            </w:pPr>
            <w:r w:rsidRPr="006F48D2">
              <w:rPr>
                <w:szCs w:val="20"/>
              </w:rPr>
              <w:t>1.00E-02</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Area side 2  [m²]</w:t>
            </w:r>
          </w:p>
        </w:tc>
        <w:tc>
          <w:tcPr>
            <w:tcW w:w="933" w:type="dxa"/>
            <w:noWrap/>
            <w:vAlign w:val="bottom"/>
            <w:hideMark/>
          </w:tcPr>
          <w:p w:rsidR="00C37B52" w:rsidRPr="006F48D2" w:rsidRDefault="00C37B52" w:rsidP="006F48D2">
            <w:pPr>
              <w:pStyle w:val="TC"/>
              <w:jc w:val="right"/>
              <w:rPr>
                <w:szCs w:val="20"/>
              </w:rPr>
            </w:pPr>
            <w:r w:rsidRPr="006F48D2">
              <w:rPr>
                <w:szCs w:val="20"/>
              </w:rPr>
              <w:t>1.00E-02</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Area side 3  [m²]</w:t>
            </w:r>
          </w:p>
        </w:tc>
        <w:tc>
          <w:tcPr>
            <w:tcW w:w="933" w:type="dxa"/>
            <w:noWrap/>
            <w:vAlign w:val="bottom"/>
            <w:hideMark/>
          </w:tcPr>
          <w:p w:rsidR="00C37B52" w:rsidRPr="006F48D2" w:rsidRDefault="00C37B52" w:rsidP="006F48D2">
            <w:pPr>
              <w:pStyle w:val="TC"/>
              <w:jc w:val="right"/>
              <w:rPr>
                <w:szCs w:val="20"/>
              </w:rPr>
            </w:pPr>
            <w:r w:rsidRPr="006F48D2">
              <w:rPr>
                <w:szCs w:val="20"/>
              </w:rPr>
              <w:t>1.00E-02</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Area side 4  [m²]</w:t>
            </w:r>
          </w:p>
        </w:tc>
        <w:tc>
          <w:tcPr>
            <w:tcW w:w="933" w:type="dxa"/>
            <w:noWrap/>
            <w:vAlign w:val="bottom"/>
            <w:hideMark/>
          </w:tcPr>
          <w:p w:rsidR="00C37B52" w:rsidRPr="006F48D2" w:rsidRDefault="00C37B52" w:rsidP="006F48D2">
            <w:pPr>
              <w:pStyle w:val="TC"/>
              <w:jc w:val="right"/>
              <w:rPr>
                <w:szCs w:val="20"/>
              </w:rPr>
            </w:pPr>
            <w:r w:rsidRPr="006F48D2">
              <w:rPr>
                <w:szCs w:val="20"/>
              </w:rPr>
              <w:t>1.00E-02</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Area side 5  [m²]</w:t>
            </w:r>
          </w:p>
        </w:tc>
        <w:tc>
          <w:tcPr>
            <w:tcW w:w="933" w:type="dxa"/>
            <w:noWrap/>
            <w:vAlign w:val="bottom"/>
            <w:hideMark/>
          </w:tcPr>
          <w:p w:rsidR="00C37B52" w:rsidRPr="006F48D2" w:rsidRDefault="00C37B52" w:rsidP="006F48D2">
            <w:pPr>
              <w:pStyle w:val="TC"/>
              <w:jc w:val="right"/>
              <w:rPr>
                <w:szCs w:val="20"/>
              </w:rPr>
            </w:pPr>
            <w:r w:rsidRPr="006F48D2">
              <w:rPr>
                <w:szCs w:val="20"/>
              </w:rPr>
              <w:t>1.00E-02</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Area side 6  [m²]</w:t>
            </w:r>
          </w:p>
        </w:tc>
        <w:tc>
          <w:tcPr>
            <w:tcW w:w="933" w:type="dxa"/>
            <w:noWrap/>
            <w:vAlign w:val="bottom"/>
            <w:hideMark/>
          </w:tcPr>
          <w:p w:rsidR="00C37B52" w:rsidRPr="006F48D2" w:rsidRDefault="00C37B52" w:rsidP="006F48D2">
            <w:pPr>
              <w:pStyle w:val="TC"/>
              <w:jc w:val="right"/>
              <w:rPr>
                <w:szCs w:val="20"/>
              </w:rPr>
            </w:pPr>
            <w:r w:rsidRPr="006F48D2">
              <w:rPr>
                <w:szCs w:val="20"/>
              </w:rPr>
              <w:t>1.00E-02</w:t>
            </w:r>
          </w:p>
        </w:tc>
      </w:tr>
      <w:tr w:rsidR="00C37B52" w:rsidRPr="006F48D2" w:rsidTr="006F001F">
        <w:trPr>
          <w:trHeight w:val="113"/>
        </w:trPr>
        <w:tc>
          <w:tcPr>
            <w:tcW w:w="3216" w:type="dxa"/>
            <w:tcBorders>
              <w:bottom w:val="nil"/>
            </w:tcBorders>
            <w:noWrap/>
            <w:hideMark/>
          </w:tcPr>
          <w:p w:rsidR="00C37B52" w:rsidRPr="006F48D2" w:rsidRDefault="006F001F" w:rsidP="006F48D2">
            <w:pPr>
              <w:pStyle w:val="TC"/>
              <w:jc w:val="left"/>
            </w:pPr>
            <w:r>
              <w:t xml:space="preserve">   </w:t>
            </w:r>
          </w:p>
        </w:tc>
        <w:tc>
          <w:tcPr>
            <w:tcW w:w="933" w:type="dxa"/>
            <w:tcBorders>
              <w:bottom w:val="nil"/>
            </w:tcBorders>
            <w:noWrap/>
            <w:vAlign w:val="bottom"/>
            <w:hideMark/>
          </w:tcPr>
          <w:p w:rsidR="00C37B52" w:rsidRPr="006F48D2" w:rsidRDefault="00C37B52" w:rsidP="006F48D2">
            <w:pPr>
              <w:pStyle w:val="TC"/>
              <w:jc w:val="right"/>
              <w:rPr>
                <w:szCs w:val="20"/>
              </w:rPr>
            </w:pPr>
          </w:p>
        </w:tc>
      </w:tr>
      <w:tr w:rsidR="00C37B52" w:rsidRPr="006F48D2" w:rsidTr="006F001F">
        <w:trPr>
          <w:trHeight w:val="113"/>
        </w:trPr>
        <w:tc>
          <w:tcPr>
            <w:tcW w:w="3216" w:type="dxa"/>
            <w:tcBorders>
              <w:top w:val="nil"/>
              <w:bottom w:val="single" w:sz="4" w:space="0" w:color="auto"/>
            </w:tcBorders>
            <w:noWrap/>
            <w:hideMark/>
          </w:tcPr>
          <w:p w:rsidR="00C37B52" w:rsidRPr="006F48D2" w:rsidRDefault="00C37B52" w:rsidP="006F48D2">
            <w:pPr>
              <w:pStyle w:val="TC"/>
              <w:jc w:val="left"/>
            </w:pPr>
            <w:r w:rsidRPr="006F48D2">
              <w:t>Environmental parameters</w:t>
            </w:r>
          </w:p>
        </w:tc>
        <w:tc>
          <w:tcPr>
            <w:tcW w:w="933" w:type="dxa"/>
            <w:tcBorders>
              <w:top w:val="nil"/>
              <w:bottom w:val="single" w:sz="4" w:space="0" w:color="auto"/>
            </w:tcBorders>
            <w:noWrap/>
            <w:vAlign w:val="bottom"/>
            <w:hideMark/>
          </w:tcPr>
          <w:p w:rsidR="00C37B52" w:rsidRPr="006F48D2" w:rsidRDefault="00C37B52" w:rsidP="006F48D2">
            <w:pPr>
              <w:pStyle w:val="TC"/>
              <w:jc w:val="right"/>
              <w:rPr>
                <w:szCs w:val="20"/>
              </w:rPr>
            </w:pPr>
          </w:p>
        </w:tc>
      </w:tr>
      <w:tr w:rsidR="00C37B52" w:rsidRPr="006F48D2" w:rsidTr="006F001F">
        <w:trPr>
          <w:trHeight w:val="113"/>
        </w:trPr>
        <w:tc>
          <w:tcPr>
            <w:tcW w:w="3216" w:type="dxa"/>
            <w:tcBorders>
              <w:top w:val="single" w:sz="4" w:space="0" w:color="auto"/>
            </w:tcBorders>
            <w:noWrap/>
            <w:hideMark/>
          </w:tcPr>
          <w:p w:rsidR="00C37B52" w:rsidRPr="006F48D2" w:rsidRDefault="00C37B52" w:rsidP="006F48D2">
            <w:pPr>
              <w:pStyle w:val="TC"/>
              <w:jc w:val="left"/>
            </w:pPr>
            <w:r w:rsidRPr="006F48D2">
              <w:t>ρ(atmosphere) [kg/m³]</w:t>
            </w:r>
          </w:p>
        </w:tc>
        <w:tc>
          <w:tcPr>
            <w:tcW w:w="933" w:type="dxa"/>
            <w:tcBorders>
              <w:top w:val="single" w:sz="4" w:space="0" w:color="auto"/>
            </w:tcBorders>
            <w:noWrap/>
            <w:vAlign w:val="bottom"/>
            <w:hideMark/>
          </w:tcPr>
          <w:p w:rsidR="00C37B52" w:rsidRPr="006F48D2" w:rsidRDefault="00C37B52" w:rsidP="006F48D2">
            <w:pPr>
              <w:pStyle w:val="TC"/>
              <w:jc w:val="right"/>
              <w:rPr>
                <w:szCs w:val="20"/>
              </w:rPr>
            </w:pPr>
            <w:r w:rsidRPr="006F48D2">
              <w:rPr>
                <w:szCs w:val="20"/>
              </w:rPr>
              <w:t>1.05E-11</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C (speed of light)  [m/s]</w:t>
            </w:r>
          </w:p>
        </w:tc>
        <w:tc>
          <w:tcPr>
            <w:tcW w:w="933" w:type="dxa"/>
            <w:noWrap/>
            <w:vAlign w:val="bottom"/>
            <w:hideMark/>
          </w:tcPr>
          <w:p w:rsidR="00C37B52" w:rsidRPr="006F48D2" w:rsidRDefault="00C37B52" w:rsidP="006F48D2">
            <w:pPr>
              <w:pStyle w:val="TC"/>
              <w:jc w:val="right"/>
              <w:rPr>
                <w:szCs w:val="20"/>
              </w:rPr>
            </w:pPr>
            <w:r w:rsidRPr="006F48D2">
              <w:rPr>
                <w:szCs w:val="20"/>
              </w:rPr>
              <w:t>3.00E+08</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Magnetic moment of earth [T·m³]</w:t>
            </w:r>
          </w:p>
        </w:tc>
        <w:tc>
          <w:tcPr>
            <w:tcW w:w="933" w:type="dxa"/>
            <w:noWrap/>
            <w:vAlign w:val="bottom"/>
            <w:hideMark/>
          </w:tcPr>
          <w:p w:rsidR="00C37B52" w:rsidRPr="006F48D2" w:rsidRDefault="00C37B52" w:rsidP="006F48D2">
            <w:pPr>
              <w:pStyle w:val="TC"/>
              <w:jc w:val="right"/>
              <w:rPr>
                <w:szCs w:val="20"/>
              </w:rPr>
            </w:pPr>
            <w:r w:rsidRPr="006F48D2">
              <w:rPr>
                <w:szCs w:val="20"/>
              </w:rPr>
              <w:t>7.96E+15</w:t>
            </w:r>
          </w:p>
        </w:tc>
      </w:tr>
      <w:tr w:rsidR="00C37B52" w:rsidRPr="006F48D2" w:rsidTr="006F001F">
        <w:trPr>
          <w:trHeight w:val="113"/>
        </w:trPr>
        <w:tc>
          <w:tcPr>
            <w:tcW w:w="3216" w:type="dxa"/>
            <w:tcBorders>
              <w:bottom w:val="nil"/>
            </w:tcBorders>
            <w:noWrap/>
            <w:hideMark/>
          </w:tcPr>
          <w:p w:rsidR="00C37B52" w:rsidRPr="006F48D2" w:rsidRDefault="006F001F" w:rsidP="006F48D2">
            <w:pPr>
              <w:pStyle w:val="TC"/>
              <w:jc w:val="left"/>
            </w:pPr>
            <w:r>
              <w:t xml:space="preserve">   </w:t>
            </w:r>
          </w:p>
        </w:tc>
        <w:tc>
          <w:tcPr>
            <w:tcW w:w="933" w:type="dxa"/>
            <w:tcBorders>
              <w:bottom w:val="nil"/>
            </w:tcBorders>
            <w:noWrap/>
            <w:vAlign w:val="bottom"/>
            <w:hideMark/>
          </w:tcPr>
          <w:p w:rsidR="00C37B52" w:rsidRPr="006F48D2" w:rsidRDefault="00C37B52" w:rsidP="006F48D2">
            <w:pPr>
              <w:pStyle w:val="TC"/>
              <w:jc w:val="right"/>
              <w:rPr>
                <w:szCs w:val="20"/>
              </w:rPr>
            </w:pPr>
          </w:p>
        </w:tc>
      </w:tr>
      <w:tr w:rsidR="00C37B52" w:rsidRPr="006F48D2" w:rsidTr="006F001F">
        <w:trPr>
          <w:trHeight w:val="113"/>
        </w:trPr>
        <w:tc>
          <w:tcPr>
            <w:tcW w:w="3216" w:type="dxa"/>
            <w:tcBorders>
              <w:top w:val="nil"/>
              <w:bottom w:val="single" w:sz="4" w:space="0" w:color="auto"/>
            </w:tcBorders>
            <w:noWrap/>
            <w:hideMark/>
          </w:tcPr>
          <w:p w:rsidR="00C37B52" w:rsidRPr="006F48D2" w:rsidRDefault="00C37B52" w:rsidP="006F48D2">
            <w:pPr>
              <w:pStyle w:val="TC"/>
              <w:jc w:val="left"/>
            </w:pPr>
            <w:r w:rsidRPr="006F48D2">
              <w:t>orbit parameters assume circular</w:t>
            </w:r>
          </w:p>
        </w:tc>
        <w:tc>
          <w:tcPr>
            <w:tcW w:w="933" w:type="dxa"/>
            <w:tcBorders>
              <w:top w:val="nil"/>
              <w:bottom w:val="single" w:sz="4" w:space="0" w:color="auto"/>
            </w:tcBorders>
            <w:noWrap/>
            <w:vAlign w:val="bottom"/>
            <w:hideMark/>
          </w:tcPr>
          <w:p w:rsidR="00C37B52" w:rsidRPr="006F48D2" w:rsidRDefault="00C37B52" w:rsidP="006F48D2">
            <w:pPr>
              <w:pStyle w:val="TC"/>
              <w:jc w:val="right"/>
              <w:rPr>
                <w:szCs w:val="20"/>
              </w:rPr>
            </w:pPr>
          </w:p>
        </w:tc>
      </w:tr>
      <w:tr w:rsidR="00C37B52" w:rsidRPr="006F48D2" w:rsidTr="006F001F">
        <w:trPr>
          <w:trHeight w:val="113"/>
        </w:trPr>
        <w:tc>
          <w:tcPr>
            <w:tcW w:w="3216" w:type="dxa"/>
            <w:tcBorders>
              <w:top w:val="single" w:sz="4" w:space="0" w:color="auto"/>
            </w:tcBorders>
            <w:noWrap/>
            <w:hideMark/>
          </w:tcPr>
          <w:p w:rsidR="00C37B52" w:rsidRPr="006F48D2" w:rsidRDefault="00C37B52" w:rsidP="006F48D2">
            <w:pPr>
              <w:pStyle w:val="TC"/>
              <w:jc w:val="left"/>
            </w:pPr>
            <w:r w:rsidRPr="006F48D2">
              <w:t>h [km]</w:t>
            </w:r>
          </w:p>
        </w:tc>
        <w:tc>
          <w:tcPr>
            <w:tcW w:w="933" w:type="dxa"/>
            <w:tcBorders>
              <w:top w:val="single" w:sz="4" w:space="0" w:color="auto"/>
            </w:tcBorders>
            <w:noWrap/>
            <w:vAlign w:val="bottom"/>
            <w:hideMark/>
          </w:tcPr>
          <w:p w:rsidR="00C37B52" w:rsidRPr="006F48D2" w:rsidRDefault="00C37B52" w:rsidP="006F48D2">
            <w:pPr>
              <w:pStyle w:val="TC"/>
              <w:jc w:val="right"/>
              <w:rPr>
                <w:szCs w:val="20"/>
              </w:rPr>
            </w:pPr>
            <w:r w:rsidRPr="006F48D2">
              <w:rPr>
                <w:szCs w:val="20"/>
              </w:rPr>
              <w:t>400</w:t>
            </w:r>
          </w:p>
        </w:tc>
      </w:tr>
      <w:tr w:rsidR="00C37B52" w:rsidRPr="006F48D2" w:rsidTr="006F001F">
        <w:trPr>
          <w:trHeight w:val="113"/>
        </w:trPr>
        <w:tc>
          <w:tcPr>
            <w:tcW w:w="3216" w:type="dxa"/>
            <w:noWrap/>
            <w:hideMark/>
          </w:tcPr>
          <w:p w:rsidR="00C37B52" w:rsidRPr="006F48D2" w:rsidRDefault="00C37B52" w:rsidP="006F48D2">
            <w:pPr>
              <w:pStyle w:val="TC"/>
              <w:jc w:val="left"/>
              <w:rPr>
                <w:szCs w:val="20"/>
              </w:rPr>
            </w:pPr>
            <w:r w:rsidRPr="006F48D2">
              <w:t>orbital period [s]</w:t>
            </w:r>
          </w:p>
        </w:tc>
        <w:tc>
          <w:tcPr>
            <w:tcW w:w="933" w:type="dxa"/>
            <w:noWrap/>
            <w:vAlign w:val="bottom"/>
            <w:hideMark/>
          </w:tcPr>
          <w:p w:rsidR="00C37B52" w:rsidRPr="006F48D2" w:rsidRDefault="00C37B52" w:rsidP="006F48D2">
            <w:pPr>
              <w:pStyle w:val="TC"/>
              <w:jc w:val="right"/>
              <w:rPr>
                <w:szCs w:val="20"/>
              </w:rPr>
            </w:pPr>
            <w:r w:rsidRPr="006F48D2">
              <w:rPr>
                <w:szCs w:val="20"/>
              </w:rPr>
              <w:t>5.55E+03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mass of earth [kg]</w:t>
            </w:r>
          </w:p>
        </w:tc>
        <w:tc>
          <w:tcPr>
            <w:tcW w:w="933" w:type="dxa"/>
            <w:noWrap/>
            <w:vAlign w:val="bottom"/>
            <w:hideMark/>
          </w:tcPr>
          <w:p w:rsidR="00C37B52" w:rsidRPr="006F48D2" w:rsidRDefault="00C37B52" w:rsidP="006F48D2">
            <w:pPr>
              <w:pStyle w:val="TC"/>
              <w:jc w:val="right"/>
              <w:rPr>
                <w:szCs w:val="20"/>
              </w:rPr>
            </w:pPr>
            <w:r w:rsidRPr="006F48D2">
              <w:rPr>
                <w:szCs w:val="20"/>
              </w:rPr>
              <w:t>5.97E+24</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gravitational constant [m³/kg/s²]</w:t>
            </w:r>
          </w:p>
        </w:tc>
        <w:tc>
          <w:tcPr>
            <w:tcW w:w="933" w:type="dxa"/>
            <w:noWrap/>
            <w:vAlign w:val="bottom"/>
            <w:hideMark/>
          </w:tcPr>
          <w:p w:rsidR="00C37B52" w:rsidRPr="006F48D2" w:rsidRDefault="00C37B52" w:rsidP="006F48D2">
            <w:pPr>
              <w:pStyle w:val="TC"/>
              <w:jc w:val="right"/>
              <w:rPr>
                <w:szCs w:val="20"/>
              </w:rPr>
            </w:pPr>
            <w:r w:rsidRPr="006F48D2">
              <w:rPr>
                <w:szCs w:val="20"/>
              </w:rPr>
              <w:t>6.67E-11</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Radius of earth [km]</w:t>
            </w:r>
          </w:p>
        </w:tc>
        <w:tc>
          <w:tcPr>
            <w:tcW w:w="933" w:type="dxa"/>
            <w:noWrap/>
            <w:vAlign w:val="bottom"/>
            <w:hideMark/>
          </w:tcPr>
          <w:p w:rsidR="00C37B52" w:rsidRPr="006F48D2" w:rsidRDefault="00C37B52" w:rsidP="006F48D2">
            <w:pPr>
              <w:pStyle w:val="TC"/>
              <w:jc w:val="right"/>
              <w:rPr>
                <w:szCs w:val="20"/>
              </w:rPr>
            </w:pPr>
            <w:r w:rsidRPr="006F48D2">
              <w:rPr>
                <w:szCs w:val="20"/>
              </w:rPr>
              <w:t>6380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R [m]</w:t>
            </w:r>
          </w:p>
        </w:tc>
        <w:tc>
          <w:tcPr>
            <w:tcW w:w="933" w:type="dxa"/>
            <w:noWrap/>
            <w:vAlign w:val="bottom"/>
            <w:hideMark/>
          </w:tcPr>
          <w:p w:rsidR="00C37B52" w:rsidRPr="006F48D2" w:rsidRDefault="00C37B52" w:rsidP="006F48D2">
            <w:pPr>
              <w:pStyle w:val="TC"/>
              <w:jc w:val="right"/>
              <w:rPr>
                <w:szCs w:val="20"/>
              </w:rPr>
            </w:pPr>
            <w:r w:rsidRPr="006F48D2">
              <w:rPr>
                <w:szCs w:val="20"/>
              </w:rPr>
              <w:t>6780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μearth    [m³/s²]</w:t>
            </w:r>
          </w:p>
        </w:tc>
        <w:tc>
          <w:tcPr>
            <w:tcW w:w="933" w:type="dxa"/>
            <w:noWrap/>
            <w:vAlign w:val="bottom"/>
            <w:hideMark/>
          </w:tcPr>
          <w:p w:rsidR="00C37B52" w:rsidRPr="006F48D2" w:rsidRDefault="00C37B52" w:rsidP="006F48D2">
            <w:pPr>
              <w:pStyle w:val="TC"/>
              <w:jc w:val="right"/>
              <w:rPr>
                <w:szCs w:val="20"/>
              </w:rPr>
            </w:pPr>
            <w:r w:rsidRPr="006F48D2">
              <w:rPr>
                <w:szCs w:val="20"/>
              </w:rPr>
              <w:t>3.99E+14</w:t>
            </w:r>
          </w:p>
        </w:tc>
      </w:tr>
      <w:tr w:rsidR="00C37B52" w:rsidRPr="006F48D2" w:rsidTr="006F001F">
        <w:trPr>
          <w:trHeight w:val="113"/>
        </w:trPr>
        <w:tc>
          <w:tcPr>
            <w:tcW w:w="3216" w:type="dxa"/>
            <w:tcBorders>
              <w:bottom w:val="nil"/>
            </w:tcBorders>
            <w:noWrap/>
            <w:hideMark/>
          </w:tcPr>
          <w:p w:rsidR="00C37B52" w:rsidRPr="006F48D2" w:rsidRDefault="006F001F" w:rsidP="006F48D2">
            <w:pPr>
              <w:pStyle w:val="TC"/>
              <w:jc w:val="left"/>
            </w:pPr>
            <w:r>
              <w:t xml:space="preserve">   </w:t>
            </w:r>
          </w:p>
        </w:tc>
        <w:tc>
          <w:tcPr>
            <w:tcW w:w="933" w:type="dxa"/>
            <w:tcBorders>
              <w:bottom w:val="nil"/>
            </w:tcBorders>
            <w:noWrap/>
            <w:vAlign w:val="bottom"/>
            <w:hideMark/>
          </w:tcPr>
          <w:p w:rsidR="00C37B52" w:rsidRPr="006F48D2" w:rsidRDefault="00C37B52" w:rsidP="006F48D2">
            <w:pPr>
              <w:pStyle w:val="TC"/>
              <w:jc w:val="right"/>
              <w:rPr>
                <w:szCs w:val="20"/>
              </w:rPr>
            </w:pPr>
          </w:p>
        </w:tc>
      </w:tr>
      <w:tr w:rsidR="00C37B52" w:rsidRPr="006F48D2" w:rsidTr="006F001F">
        <w:trPr>
          <w:trHeight w:val="113"/>
        </w:trPr>
        <w:tc>
          <w:tcPr>
            <w:tcW w:w="3216" w:type="dxa"/>
            <w:tcBorders>
              <w:top w:val="nil"/>
              <w:bottom w:val="single" w:sz="4" w:space="0" w:color="auto"/>
            </w:tcBorders>
            <w:noWrap/>
            <w:hideMark/>
          </w:tcPr>
          <w:p w:rsidR="00C37B52" w:rsidRPr="006F48D2" w:rsidRDefault="00C37B52" w:rsidP="006F48D2">
            <w:pPr>
              <w:pStyle w:val="TC"/>
              <w:jc w:val="left"/>
            </w:pPr>
            <w:r w:rsidRPr="006F48D2">
              <w:t>Gravity Gradient</w:t>
            </w:r>
          </w:p>
        </w:tc>
        <w:tc>
          <w:tcPr>
            <w:tcW w:w="933" w:type="dxa"/>
            <w:tcBorders>
              <w:top w:val="nil"/>
              <w:bottom w:val="single" w:sz="4" w:space="0" w:color="auto"/>
            </w:tcBorders>
            <w:noWrap/>
            <w:vAlign w:val="bottom"/>
            <w:hideMark/>
          </w:tcPr>
          <w:p w:rsidR="00C37B52" w:rsidRPr="006F48D2" w:rsidRDefault="00C37B52" w:rsidP="006F48D2">
            <w:pPr>
              <w:pStyle w:val="TC"/>
              <w:jc w:val="right"/>
              <w:rPr>
                <w:szCs w:val="20"/>
              </w:rPr>
            </w:pPr>
            <w:r w:rsidRPr="006F48D2">
              <w:rPr>
                <w:szCs w:val="20"/>
              </w:rPr>
              <w:t> </w:t>
            </w:r>
          </w:p>
        </w:tc>
      </w:tr>
      <w:tr w:rsidR="00C37B52" w:rsidRPr="006F48D2" w:rsidTr="006F001F">
        <w:trPr>
          <w:trHeight w:val="113"/>
        </w:trPr>
        <w:tc>
          <w:tcPr>
            <w:tcW w:w="3216" w:type="dxa"/>
            <w:tcBorders>
              <w:top w:val="single" w:sz="4" w:space="0" w:color="auto"/>
            </w:tcBorders>
            <w:noWrap/>
            <w:hideMark/>
          </w:tcPr>
          <w:p w:rsidR="00C37B52" w:rsidRPr="006F48D2" w:rsidRDefault="00C37B52" w:rsidP="006F48D2">
            <w:pPr>
              <w:pStyle w:val="TC"/>
              <w:jc w:val="left"/>
            </w:pPr>
            <w:r w:rsidRPr="006F48D2">
              <w:t>Max Torque due to gravity gradient  [N·m]</w:t>
            </w:r>
          </w:p>
        </w:tc>
        <w:tc>
          <w:tcPr>
            <w:tcW w:w="933" w:type="dxa"/>
            <w:tcBorders>
              <w:top w:val="single" w:sz="4" w:space="0" w:color="auto"/>
            </w:tcBorders>
            <w:noWrap/>
            <w:vAlign w:val="bottom"/>
            <w:hideMark/>
          </w:tcPr>
          <w:p w:rsidR="00C37B52" w:rsidRPr="006F48D2" w:rsidRDefault="00C37B52" w:rsidP="006F48D2">
            <w:pPr>
              <w:pStyle w:val="TC"/>
              <w:jc w:val="right"/>
              <w:rPr>
                <w:szCs w:val="20"/>
              </w:rPr>
            </w:pPr>
            <w:r w:rsidRPr="006F48D2">
              <w:rPr>
                <w:szCs w:val="20"/>
              </w:rPr>
              <w:t>5.76E-09</w:t>
            </w:r>
          </w:p>
        </w:tc>
      </w:tr>
      <w:tr w:rsidR="00C37B52" w:rsidRPr="006F48D2" w:rsidTr="006F001F">
        <w:trPr>
          <w:trHeight w:val="113"/>
        </w:trPr>
        <w:tc>
          <w:tcPr>
            <w:tcW w:w="3216" w:type="dxa"/>
            <w:tcBorders>
              <w:bottom w:val="nil"/>
            </w:tcBorders>
            <w:noWrap/>
            <w:hideMark/>
          </w:tcPr>
          <w:p w:rsidR="00C37B52" w:rsidRPr="006F48D2" w:rsidRDefault="006F001F" w:rsidP="006F48D2">
            <w:pPr>
              <w:pStyle w:val="TC"/>
              <w:jc w:val="left"/>
            </w:pPr>
            <w:r>
              <w:t xml:space="preserve">   </w:t>
            </w:r>
          </w:p>
        </w:tc>
        <w:tc>
          <w:tcPr>
            <w:tcW w:w="933" w:type="dxa"/>
            <w:tcBorders>
              <w:bottom w:val="nil"/>
            </w:tcBorders>
            <w:noWrap/>
            <w:vAlign w:val="bottom"/>
            <w:hideMark/>
          </w:tcPr>
          <w:p w:rsidR="00C37B52" w:rsidRPr="006F48D2" w:rsidRDefault="00C37B52" w:rsidP="006F48D2">
            <w:pPr>
              <w:pStyle w:val="TC"/>
              <w:jc w:val="right"/>
              <w:rPr>
                <w:szCs w:val="20"/>
              </w:rPr>
            </w:pPr>
          </w:p>
        </w:tc>
      </w:tr>
      <w:tr w:rsidR="00C37B52" w:rsidRPr="006F48D2" w:rsidTr="006F001F">
        <w:trPr>
          <w:trHeight w:val="113"/>
        </w:trPr>
        <w:tc>
          <w:tcPr>
            <w:tcW w:w="3216" w:type="dxa"/>
            <w:tcBorders>
              <w:top w:val="nil"/>
              <w:bottom w:val="single" w:sz="4" w:space="0" w:color="auto"/>
            </w:tcBorders>
            <w:noWrap/>
            <w:hideMark/>
          </w:tcPr>
          <w:p w:rsidR="00C37B52" w:rsidRPr="006F48D2" w:rsidRDefault="00C37B52" w:rsidP="006F48D2">
            <w:pPr>
              <w:pStyle w:val="TC"/>
              <w:jc w:val="left"/>
            </w:pPr>
            <w:r w:rsidRPr="006F48D2">
              <w:t>Solar radiation</w:t>
            </w:r>
          </w:p>
        </w:tc>
        <w:tc>
          <w:tcPr>
            <w:tcW w:w="933" w:type="dxa"/>
            <w:tcBorders>
              <w:top w:val="nil"/>
              <w:bottom w:val="single" w:sz="4" w:space="0" w:color="auto"/>
            </w:tcBorders>
            <w:noWrap/>
            <w:vAlign w:val="bottom"/>
            <w:hideMark/>
          </w:tcPr>
          <w:p w:rsidR="00C37B52" w:rsidRPr="006F48D2" w:rsidRDefault="00C37B52" w:rsidP="006F48D2">
            <w:pPr>
              <w:pStyle w:val="TC"/>
              <w:jc w:val="right"/>
              <w:rPr>
                <w:szCs w:val="20"/>
              </w:rPr>
            </w:pPr>
          </w:p>
        </w:tc>
      </w:tr>
      <w:tr w:rsidR="00C37B52" w:rsidRPr="006F48D2" w:rsidTr="006F001F">
        <w:trPr>
          <w:trHeight w:val="113"/>
        </w:trPr>
        <w:tc>
          <w:tcPr>
            <w:tcW w:w="3216" w:type="dxa"/>
            <w:tcBorders>
              <w:top w:val="single" w:sz="4" w:space="0" w:color="auto"/>
            </w:tcBorders>
            <w:noWrap/>
            <w:hideMark/>
          </w:tcPr>
          <w:p w:rsidR="00C37B52" w:rsidRPr="006F48D2" w:rsidRDefault="00C37B52" w:rsidP="006F48D2">
            <w:pPr>
              <w:pStyle w:val="TC"/>
              <w:jc w:val="left"/>
            </w:pPr>
            <w:r w:rsidRPr="006F48D2">
              <w:t>F [N]</w:t>
            </w:r>
          </w:p>
        </w:tc>
        <w:tc>
          <w:tcPr>
            <w:tcW w:w="933" w:type="dxa"/>
            <w:tcBorders>
              <w:top w:val="single" w:sz="4" w:space="0" w:color="auto"/>
            </w:tcBorders>
            <w:noWrap/>
            <w:vAlign w:val="bottom"/>
            <w:hideMark/>
          </w:tcPr>
          <w:p w:rsidR="00C37B52" w:rsidRPr="006F48D2" w:rsidRDefault="00C37B52" w:rsidP="006F48D2">
            <w:pPr>
              <w:pStyle w:val="TC"/>
              <w:jc w:val="right"/>
              <w:rPr>
                <w:szCs w:val="20"/>
              </w:rPr>
            </w:pPr>
            <w:r w:rsidRPr="006F48D2">
              <w:rPr>
                <w:szCs w:val="20"/>
              </w:rPr>
              <w:t>8.43E-08</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Torque due to solar radiation [N·m]</w:t>
            </w:r>
          </w:p>
        </w:tc>
        <w:tc>
          <w:tcPr>
            <w:tcW w:w="933" w:type="dxa"/>
            <w:noWrap/>
            <w:vAlign w:val="bottom"/>
            <w:hideMark/>
          </w:tcPr>
          <w:p w:rsidR="00C37B52" w:rsidRPr="006F48D2" w:rsidRDefault="00C37B52" w:rsidP="006F48D2">
            <w:pPr>
              <w:pStyle w:val="TC"/>
              <w:jc w:val="right"/>
              <w:rPr>
                <w:szCs w:val="20"/>
              </w:rPr>
            </w:pPr>
            <w:r w:rsidRPr="006F48D2">
              <w:rPr>
                <w:szCs w:val="20"/>
              </w:rPr>
              <w:t>6.14E-09</w:t>
            </w:r>
          </w:p>
        </w:tc>
      </w:tr>
      <w:tr w:rsidR="00C37B52" w:rsidRPr="006F48D2" w:rsidTr="006F001F">
        <w:trPr>
          <w:trHeight w:val="113"/>
        </w:trPr>
        <w:tc>
          <w:tcPr>
            <w:tcW w:w="3216" w:type="dxa"/>
            <w:tcBorders>
              <w:bottom w:val="nil"/>
            </w:tcBorders>
            <w:noWrap/>
            <w:hideMark/>
          </w:tcPr>
          <w:p w:rsidR="00C37B52" w:rsidRPr="006F48D2" w:rsidRDefault="006F001F" w:rsidP="006F48D2">
            <w:pPr>
              <w:pStyle w:val="TC"/>
              <w:jc w:val="left"/>
            </w:pPr>
            <w:r>
              <w:t xml:space="preserve">   </w:t>
            </w:r>
          </w:p>
        </w:tc>
        <w:tc>
          <w:tcPr>
            <w:tcW w:w="933" w:type="dxa"/>
            <w:tcBorders>
              <w:bottom w:val="nil"/>
            </w:tcBorders>
            <w:noWrap/>
            <w:vAlign w:val="bottom"/>
            <w:hideMark/>
          </w:tcPr>
          <w:p w:rsidR="00C37B52" w:rsidRPr="006F48D2" w:rsidRDefault="00C37B52" w:rsidP="006F48D2">
            <w:pPr>
              <w:pStyle w:val="TC"/>
              <w:jc w:val="right"/>
              <w:rPr>
                <w:szCs w:val="20"/>
              </w:rPr>
            </w:pPr>
          </w:p>
        </w:tc>
      </w:tr>
      <w:tr w:rsidR="00C37B52" w:rsidRPr="006F48D2" w:rsidTr="006F001F">
        <w:trPr>
          <w:trHeight w:val="113"/>
        </w:trPr>
        <w:tc>
          <w:tcPr>
            <w:tcW w:w="3216" w:type="dxa"/>
            <w:tcBorders>
              <w:top w:val="nil"/>
              <w:bottom w:val="single" w:sz="4" w:space="0" w:color="auto"/>
            </w:tcBorders>
            <w:noWrap/>
            <w:hideMark/>
          </w:tcPr>
          <w:p w:rsidR="00C37B52" w:rsidRPr="006F48D2" w:rsidRDefault="00C37B52" w:rsidP="006F48D2">
            <w:pPr>
              <w:pStyle w:val="TC"/>
              <w:jc w:val="left"/>
            </w:pPr>
            <w:r w:rsidRPr="006F48D2">
              <w:t xml:space="preserve">magnetic field </w:t>
            </w:r>
          </w:p>
        </w:tc>
        <w:tc>
          <w:tcPr>
            <w:tcW w:w="933" w:type="dxa"/>
            <w:tcBorders>
              <w:top w:val="nil"/>
              <w:bottom w:val="single" w:sz="4" w:space="0" w:color="auto"/>
            </w:tcBorders>
            <w:noWrap/>
            <w:vAlign w:val="bottom"/>
            <w:hideMark/>
          </w:tcPr>
          <w:p w:rsidR="00C37B52" w:rsidRPr="006F48D2" w:rsidRDefault="00C37B52" w:rsidP="006F48D2">
            <w:pPr>
              <w:pStyle w:val="TC"/>
              <w:jc w:val="right"/>
              <w:rPr>
                <w:szCs w:val="20"/>
              </w:rPr>
            </w:pPr>
          </w:p>
        </w:tc>
      </w:tr>
      <w:tr w:rsidR="00C37B52" w:rsidRPr="006F48D2" w:rsidTr="006F001F">
        <w:trPr>
          <w:trHeight w:val="113"/>
        </w:trPr>
        <w:tc>
          <w:tcPr>
            <w:tcW w:w="3216" w:type="dxa"/>
            <w:tcBorders>
              <w:top w:val="single" w:sz="4" w:space="0" w:color="auto"/>
            </w:tcBorders>
            <w:noWrap/>
            <w:hideMark/>
          </w:tcPr>
          <w:p w:rsidR="00C37B52" w:rsidRPr="006F48D2" w:rsidRDefault="00C37B52" w:rsidP="006F48D2">
            <w:pPr>
              <w:pStyle w:val="TC"/>
              <w:jc w:val="left"/>
            </w:pPr>
            <w:r w:rsidRPr="006F48D2">
              <w:t>natural residual dipole of space craft [A·m²]</w:t>
            </w:r>
          </w:p>
        </w:tc>
        <w:tc>
          <w:tcPr>
            <w:tcW w:w="933" w:type="dxa"/>
            <w:tcBorders>
              <w:top w:val="single" w:sz="4" w:space="0" w:color="auto"/>
            </w:tcBorders>
            <w:noWrap/>
            <w:vAlign w:val="bottom"/>
            <w:hideMark/>
          </w:tcPr>
          <w:p w:rsidR="00C37B52" w:rsidRPr="006F48D2" w:rsidRDefault="00C37B52" w:rsidP="006F48D2">
            <w:pPr>
              <w:pStyle w:val="TC"/>
              <w:jc w:val="right"/>
              <w:rPr>
                <w:szCs w:val="20"/>
              </w:rPr>
            </w:pPr>
            <w:r w:rsidRPr="006F48D2">
              <w:rPr>
                <w:szCs w:val="20"/>
              </w:rPr>
              <w:t>4.86E-02</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strongest expected magnetic field</w:t>
            </w:r>
          </w:p>
        </w:tc>
        <w:tc>
          <w:tcPr>
            <w:tcW w:w="933" w:type="dxa"/>
            <w:noWrap/>
            <w:vAlign w:val="bottom"/>
            <w:hideMark/>
          </w:tcPr>
          <w:p w:rsidR="00C37B52" w:rsidRPr="006F48D2" w:rsidRDefault="00C37B52" w:rsidP="006F48D2">
            <w:pPr>
              <w:pStyle w:val="TC"/>
              <w:jc w:val="right"/>
            </w:pPr>
            <w:r w:rsidRPr="006F48D2">
              <w:t>5.11E-05</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torque due to magnetic forces  [N·m]</w:t>
            </w:r>
          </w:p>
        </w:tc>
        <w:tc>
          <w:tcPr>
            <w:tcW w:w="933" w:type="dxa"/>
            <w:noWrap/>
            <w:vAlign w:val="bottom"/>
            <w:hideMark/>
          </w:tcPr>
          <w:p w:rsidR="00C37B52" w:rsidRPr="006F48D2" w:rsidRDefault="00C37B52" w:rsidP="006F48D2">
            <w:pPr>
              <w:pStyle w:val="TC"/>
              <w:jc w:val="right"/>
            </w:pPr>
            <w:r w:rsidRPr="006F48D2">
              <w:t>2.48E-06</w:t>
            </w:r>
          </w:p>
        </w:tc>
      </w:tr>
      <w:tr w:rsidR="00C37B52" w:rsidRPr="006F48D2" w:rsidTr="006F001F">
        <w:trPr>
          <w:trHeight w:val="113"/>
        </w:trPr>
        <w:tc>
          <w:tcPr>
            <w:tcW w:w="3216" w:type="dxa"/>
            <w:tcBorders>
              <w:bottom w:val="nil"/>
            </w:tcBorders>
            <w:noWrap/>
            <w:hideMark/>
          </w:tcPr>
          <w:p w:rsidR="00C37B52" w:rsidRPr="006F48D2" w:rsidRDefault="006F001F" w:rsidP="006F48D2">
            <w:pPr>
              <w:pStyle w:val="TC"/>
              <w:jc w:val="left"/>
            </w:pPr>
            <w:r>
              <w:t xml:space="preserve">   </w:t>
            </w:r>
          </w:p>
        </w:tc>
        <w:tc>
          <w:tcPr>
            <w:tcW w:w="933" w:type="dxa"/>
            <w:tcBorders>
              <w:bottom w:val="nil"/>
            </w:tcBorders>
            <w:noWrap/>
            <w:vAlign w:val="bottom"/>
            <w:hideMark/>
          </w:tcPr>
          <w:p w:rsidR="00C37B52" w:rsidRPr="006F48D2" w:rsidRDefault="00C37B52" w:rsidP="006F48D2">
            <w:pPr>
              <w:pStyle w:val="TC"/>
              <w:jc w:val="right"/>
            </w:pPr>
          </w:p>
        </w:tc>
      </w:tr>
      <w:tr w:rsidR="00C37B52" w:rsidRPr="006F48D2" w:rsidTr="006F001F">
        <w:trPr>
          <w:trHeight w:val="113"/>
        </w:trPr>
        <w:tc>
          <w:tcPr>
            <w:tcW w:w="3216" w:type="dxa"/>
            <w:tcBorders>
              <w:top w:val="nil"/>
              <w:bottom w:val="single" w:sz="4" w:space="0" w:color="auto"/>
            </w:tcBorders>
            <w:noWrap/>
            <w:hideMark/>
          </w:tcPr>
          <w:p w:rsidR="00C37B52" w:rsidRPr="006F48D2" w:rsidRDefault="00C37B52" w:rsidP="006F48D2">
            <w:pPr>
              <w:pStyle w:val="TC"/>
              <w:jc w:val="left"/>
            </w:pPr>
            <w:r w:rsidRPr="006F48D2">
              <w:t>Aerodynamic</w:t>
            </w:r>
          </w:p>
        </w:tc>
        <w:tc>
          <w:tcPr>
            <w:tcW w:w="933" w:type="dxa"/>
            <w:tcBorders>
              <w:top w:val="nil"/>
              <w:bottom w:val="single" w:sz="4" w:space="0" w:color="auto"/>
            </w:tcBorders>
            <w:noWrap/>
            <w:vAlign w:val="bottom"/>
            <w:hideMark/>
          </w:tcPr>
          <w:p w:rsidR="00C37B52" w:rsidRPr="006F48D2" w:rsidRDefault="00C37B52" w:rsidP="006F48D2">
            <w:pPr>
              <w:pStyle w:val="TC"/>
              <w:jc w:val="right"/>
            </w:pPr>
          </w:p>
        </w:tc>
      </w:tr>
      <w:tr w:rsidR="00C37B52" w:rsidRPr="006F48D2" w:rsidTr="006F001F">
        <w:trPr>
          <w:trHeight w:val="113"/>
        </w:trPr>
        <w:tc>
          <w:tcPr>
            <w:tcW w:w="3216" w:type="dxa"/>
            <w:tcBorders>
              <w:top w:val="single" w:sz="4" w:space="0" w:color="auto"/>
            </w:tcBorders>
            <w:noWrap/>
            <w:hideMark/>
          </w:tcPr>
          <w:p w:rsidR="00C37B52" w:rsidRPr="006F48D2" w:rsidRDefault="00C37B52" w:rsidP="006F48D2">
            <w:pPr>
              <w:pStyle w:val="TC"/>
              <w:jc w:val="left"/>
            </w:pPr>
            <w:r w:rsidRPr="006F48D2">
              <w:t>Cd</w:t>
            </w:r>
          </w:p>
        </w:tc>
        <w:tc>
          <w:tcPr>
            <w:tcW w:w="933" w:type="dxa"/>
            <w:tcBorders>
              <w:top w:val="single" w:sz="4" w:space="0" w:color="auto"/>
            </w:tcBorders>
            <w:noWrap/>
            <w:vAlign w:val="bottom"/>
            <w:hideMark/>
          </w:tcPr>
          <w:p w:rsidR="00C37B52" w:rsidRPr="006F48D2" w:rsidRDefault="00C37B52" w:rsidP="006F48D2">
            <w:pPr>
              <w:pStyle w:val="TC"/>
              <w:jc w:val="right"/>
            </w:pPr>
            <w:r w:rsidRPr="006F48D2">
              <w:t>2.50E+00</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V [m/s]</w:t>
            </w:r>
          </w:p>
        </w:tc>
        <w:tc>
          <w:tcPr>
            <w:tcW w:w="933" w:type="dxa"/>
            <w:noWrap/>
            <w:vAlign w:val="bottom"/>
            <w:hideMark/>
          </w:tcPr>
          <w:p w:rsidR="00C37B52" w:rsidRPr="006F48D2" w:rsidRDefault="00C37B52" w:rsidP="006F48D2">
            <w:pPr>
              <w:pStyle w:val="TC"/>
              <w:jc w:val="right"/>
            </w:pPr>
            <w:r w:rsidRPr="006F48D2">
              <w:t>7.67E+03</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F [N]</w:t>
            </w:r>
          </w:p>
        </w:tc>
        <w:tc>
          <w:tcPr>
            <w:tcW w:w="933" w:type="dxa"/>
            <w:noWrap/>
            <w:vAlign w:val="bottom"/>
            <w:hideMark/>
          </w:tcPr>
          <w:p w:rsidR="00C37B52" w:rsidRPr="006F48D2" w:rsidRDefault="00C37B52" w:rsidP="006F48D2">
            <w:pPr>
              <w:pStyle w:val="TC"/>
              <w:jc w:val="right"/>
            </w:pPr>
            <w:r w:rsidRPr="006F48D2">
              <w:t>7.72E-06</w:t>
            </w:r>
          </w:p>
        </w:tc>
      </w:tr>
      <w:tr w:rsidR="00C37B52" w:rsidRPr="006F48D2" w:rsidTr="006F001F">
        <w:trPr>
          <w:trHeight w:val="113"/>
        </w:trPr>
        <w:tc>
          <w:tcPr>
            <w:tcW w:w="3216" w:type="dxa"/>
            <w:noWrap/>
            <w:hideMark/>
          </w:tcPr>
          <w:p w:rsidR="00C37B52" w:rsidRPr="006F48D2" w:rsidRDefault="00C37B52" w:rsidP="006F48D2">
            <w:pPr>
              <w:pStyle w:val="TC"/>
              <w:jc w:val="left"/>
            </w:pPr>
            <w:r w:rsidRPr="006F48D2">
              <w:t>Torque due to aerodynamic forces  [N·m]</w:t>
            </w:r>
          </w:p>
        </w:tc>
        <w:tc>
          <w:tcPr>
            <w:tcW w:w="933" w:type="dxa"/>
            <w:noWrap/>
            <w:vAlign w:val="bottom"/>
            <w:hideMark/>
          </w:tcPr>
          <w:p w:rsidR="00C37B52" w:rsidRPr="006F48D2" w:rsidRDefault="00C37B52" w:rsidP="006F48D2">
            <w:pPr>
              <w:pStyle w:val="TC"/>
              <w:jc w:val="right"/>
            </w:pPr>
            <w:r w:rsidRPr="006F48D2">
              <w:t>5.62E-07</w:t>
            </w:r>
          </w:p>
        </w:tc>
      </w:tr>
      <w:tr w:rsidR="00C37B52" w:rsidRPr="006F48D2" w:rsidTr="006F001F">
        <w:trPr>
          <w:trHeight w:val="113"/>
        </w:trPr>
        <w:tc>
          <w:tcPr>
            <w:tcW w:w="3216" w:type="dxa"/>
            <w:noWrap/>
            <w:hideMark/>
          </w:tcPr>
          <w:p w:rsidR="00C37B52" w:rsidRPr="006F48D2" w:rsidRDefault="006F001F" w:rsidP="006F48D2">
            <w:pPr>
              <w:pStyle w:val="TC"/>
              <w:jc w:val="left"/>
            </w:pPr>
            <w:r>
              <w:t xml:space="preserve">   </w:t>
            </w:r>
          </w:p>
        </w:tc>
        <w:tc>
          <w:tcPr>
            <w:tcW w:w="933" w:type="dxa"/>
            <w:noWrap/>
            <w:vAlign w:val="bottom"/>
            <w:hideMark/>
          </w:tcPr>
          <w:p w:rsidR="00C37B52" w:rsidRPr="006F48D2" w:rsidRDefault="00C37B52" w:rsidP="006F48D2">
            <w:pPr>
              <w:pStyle w:val="TC"/>
              <w:jc w:val="right"/>
              <w:rPr>
                <w:szCs w:val="20"/>
              </w:rPr>
            </w:pPr>
          </w:p>
        </w:tc>
      </w:tr>
      <w:tr w:rsidR="00C37B52" w:rsidRPr="006F48D2" w:rsidTr="006F001F">
        <w:trPr>
          <w:cnfStyle w:val="010000000000"/>
          <w:trHeight w:val="113"/>
        </w:trPr>
        <w:tc>
          <w:tcPr>
            <w:tcW w:w="3216" w:type="dxa"/>
            <w:noWrap/>
            <w:hideMark/>
          </w:tcPr>
          <w:p w:rsidR="00C37B52" w:rsidRPr="006F48D2" w:rsidRDefault="00C37B52" w:rsidP="006F48D2">
            <w:pPr>
              <w:pStyle w:val="TC"/>
              <w:jc w:val="left"/>
            </w:pPr>
            <w:r w:rsidRPr="006F48D2">
              <w:t xml:space="preserve">total disturbance torque [N·m] </w:t>
            </w:r>
          </w:p>
        </w:tc>
        <w:tc>
          <w:tcPr>
            <w:tcW w:w="933" w:type="dxa"/>
            <w:noWrap/>
            <w:vAlign w:val="bottom"/>
            <w:hideMark/>
          </w:tcPr>
          <w:p w:rsidR="00C37B52" w:rsidRPr="006F48D2" w:rsidRDefault="00C37B52" w:rsidP="006F48D2">
            <w:pPr>
              <w:pStyle w:val="TC"/>
              <w:jc w:val="right"/>
            </w:pPr>
            <w:r w:rsidRPr="006F48D2">
              <w:t>3.06E-06</w:t>
            </w:r>
          </w:p>
        </w:tc>
      </w:tr>
    </w:tbl>
    <w:p w:rsidR="00A81448" w:rsidRDefault="007C0E11" w:rsidP="007C0E11">
      <w:pPr>
        <w:pStyle w:val="Caption"/>
      </w:pPr>
      <w:r>
        <w:br w:type="column"/>
      </w:r>
      <w:bookmarkStart w:id="469" w:name="_Toc207775270"/>
    </w:p>
    <w:p w:rsidR="007C0E11" w:rsidRDefault="007C0E11" w:rsidP="007C0E11">
      <w:pPr>
        <w:pStyle w:val="Caption"/>
      </w:pPr>
      <w:r>
        <w:t xml:space="preserve">Table </w:t>
      </w:r>
      <w:fldSimple w:instr=" SEQ Table \* ARABIC ">
        <w:r w:rsidR="00D46473">
          <w:rPr>
            <w:noProof/>
          </w:rPr>
          <w:t>31</w:t>
        </w:r>
      </w:fldSimple>
      <w:r w:rsidRPr="006A1FE5">
        <w:t>: disturbance torques @ 1000km</w:t>
      </w:r>
      <w:bookmarkEnd w:id="469"/>
    </w:p>
    <w:tbl>
      <w:tblPr>
        <w:tblStyle w:val="latexlike"/>
        <w:tblW w:w="4131" w:type="dxa"/>
        <w:tblLook w:val="04C0"/>
      </w:tblPr>
      <w:tblGrid>
        <w:gridCol w:w="3043"/>
        <w:gridCol w:w="1088"/>
      </w:tblGrid>
      <w:tr w:rsidR="00C37B52" w:rsidRPr="006F48D2" w:rsidTr="006F001F">
        <w:trPr>
          <w:trHeight w:val="113"/>
        </w:trPr>
        <w:tc>
          <w:tcPr>
            <w:tcW w:w="3043" w:type="dxa"/>
            <w:tcBorders>
              <w:top w:val="single" w:sz="24" w:space="0" w:color="auto"/>
              <w:bottom w:val="single" w:sz="4" w:space="0" w:color="auto"/>
            </w:tcBorders>
          </w:tcPr>
          <w:p w:rsidR="00C37B52" w:rsidRPr="006F48D2" w:rsidRDefault="00C37B52" w:rsidP="006F48D2">
            <w:pPr>
              <w:pStyle w:val="TC"/>
              <w:jc w:val="left"/>
            </w:pPr>
            <w:r w:rsidRPr="006F48D2">
              <w:t>Space craft parameters</w:t>
            </w:r>
          </w:p>
        </w:tc>
        <w:tc>
          <w:tcPr>
            <w:tcW w:w="1088" w:type="dxa"/>
            <w:tcBorders>
              <w:top w:val="single" w:sz="24" w:space="0" w:color="auto"/>
              <w:bottom w:val="single" w:sz="4" w:space="0" w:color="auto"/>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single" w:sz="4" w:space="0" w:color="auto"/>
            </w:tcBorders>
          </w:tcPr>
          <w:p w:rsidR="00C37B52" w:rsidRPr="006F48D2" w:rsidRDefault="00C37B52" w:rsidP="006F48D2">
            <w:pPr>
              <w:pStyle w:val="TC"/>
              <w:jc w:val="left"/>
            </w:pPr>
            <w:r w:rsidRPr="006F48D2">
              <w:t>X [cm]</w:t>
            </w:r>
          </w:p>
        </w:tc>
        <w:tc>
          <w:tcPr>
            <w:tcW w:w="1088" w:type="dxa"/>
            <w:tcBorders>
              <w:top w:val="single" w:sz="4" w:space="0" w:color="auto"/>
            </w:tcBorders>
            <w:noWrap/>
            <w:vAlign w:val="bottom"/>
            <w:hideMark/>
          </w:tcPr>
          <w:p w:rsidR="00C37B52" w:rsidRPr="006F48D2" w:rsidRDefault="00C37B52" w:rsidP="006F48D2">
            <w:pPr>
              <w:pStyle w:val="TC"/>
              <w:jc w:val="right"/>
              <w:rPr>
                <w:szCs w:val="20"/>
              </w:rPr>
            </w:pPr>
            <w:r w:rsidRPr="006F48D2">
              <w:rPr>
                <w:szCs w:val="20"/>
              </w:rPr>
              <w:t>10.0</w:t>
            </w:r>
          </w:p>
        </w:tc>
      </w:tr>
      <w:tr w:rsidR="00C37B52" w:rsidRPr="006F48D2" w:rsidTr="006F001F">
        <w:trPr>
          <w:trHeight w:val="113"/>
        </w:trPr>
        <w:tc>
          <w:tcPr>
            <w:tcW w:w="3043" w:type="dxa"/>
          </w:tcPr>
          <w:p w:rsidR="00C37B52" w:rsidRPr="006F48D2" w:rsidRDefault="00C37B52" w:rsidP="006F48D2">
            <w:pPr>
              <w:pStyle w:val="TC"/>
              <w:jc w:val="left"/>
            </w:pPr>
            <w:r w:rsidRPr="006F48D2">
              <w:t>Y[cm]</w:t>
            </w:r>
          </w:p>
        </w:tc>
        <w:tc>
          <w:tcPr>
            <w:tcW w:w="1088" w:type="dxa"/>
            <w:noWrap/>
            <w:vAlign w:val="bottom"/>
            <w:hideMark/>
          </w:tcPr>
          <w:p w:rsidR="00C37B52" w:rsidRPr="006F48D2" w:rsidRDefault="00C37B52" w:rsidP="006F48D2">
            <w:pPr>
              <w:pStyle w:val="TC"/>
              <w:jc w:val="right"/>
              <w:rPr>
                <w:szCs w:val="20"/>
              </w:rPr>
            </w:pPr>
            <w:r w:rsidRPr="006F48D2">
              <w:rPr>
                <w:szCs w:val="20"/>
              </w:rPr>
              <w:t>10.0</w:t>
            </w:r>
          </w:p>
        </w:tc>
      </w:tr>
      <w:tr w:rsidR="00C37B52" w:rsidRPr="006F48D2" w:rsidTr="006F001F">
        <w:trPr>
          <w:trHeight w:val="113"/>
        </w:trPr>
        <w:tc>
          <w:tcPr>
            <w:tcW w:w="3043" w:type="dxa"/>
          </w:tcPr>
          <w:p w:rsidR="00C37B52" w:rsidRPr="006F48D2" w:rsidRDefault="00C37B52" w:rsidP="006F48D2">
            <w:pPr>
              <w:pStyle w:val="TC"/>
              <w:jc w:val="left"/>
            </w:pPr>
            <w:r w:rsidRPr="006F48D2">
              <w:t>Z[cm]</w:t>
            </w:r>
          </w:p>
        </w:tc>
        <w:tc>
          <w:tcPr>
            <w:tcW w:w="1088" w:type="dxa"/>
            <w:noWrap/>
            <w:vAlign w:val="bottom"/>
            <w:hideMark/>
          </w:tcPr>
          <w:p w:rsidR="00C37B52" w:rsidRPr="006F48D2" w:rsidRDefault="00C37B52" w:rsidP="006F48D2">
            <w:pPr>
              <w:pStyle w:val="TC"/>
              <w:jc w:val="right"/>
              <w:rPr>
                <w:szCs w:val="20"/>
              </w:rPr>
            </w:pPr>
            <w:r w:rsidRPr="006F48D2">
              <w:rPr>
                <w:szCs w:val="20"/>
              </w:rPr>
              <w:t>10.0</w:t>
            </w:r>
          </w:p>
        </w:tc>
      </w:tr>
      <w:tr w:rsidR="00C37B52" w:rsidRPr="006F48D2" w:rsidTr="006F001F">
        <w:trPr>
          <w:trHeight w:val="113"/>
        </w:trPr>
        <w:tc>
          <w:tcPr>
            <w:tcW w:w="3043" w:type="dxa"/>
          </w:tcPr>
          <w:p w:rsidR="00C37B52" w:rsidRPr="006F48D2" w:rsidRDefault="00C37B52" w:rsidP="006F48D2">
            <w:pPr>
              <w:pStyle w:val="TC"/>
              <w:jc w:val="left"/>
            </w:pPr>
            <w:r w:rsidRPr="006F48D2">
              <w:t>Mass [kg]</w:t>
            </w:r>
          </w:p>
        </w:tc>
        <w:tc>
          <w:tcPr>
            <w:tcW w:w="1088" w:type="dxa"/>
            <w:noWrap/>
            <w:vAlign w:val="bottom"/>
            <w:hideMark/>
          </w:tcPr>
          <w:p w:rsidR="00C37B52" w:rsidRPr="006F48D2" w:rsidRDefault="00C37B52" w:rsidP="006F48D2">
            <w:pPr>
              <w:pStyle w:val="TC"/>
              <w:jc w:val="right"/>
              <w:rPr>
                <w:szCs w:val="20"/>
              </w:rPr>
            </w:pPr>
            <w:r w:rsidRPr="006F48D2">
              <w:rPr>
                <w:szCs w:val="20"/>
              </w:rPr>
              <w:t>1.00</w:t>
            </w:r>
          </w:p>
        </w:tc>
      </w:tr>
      <w:tr w:rsidR="00C37B52" w:rsidRPr="006F48D2" w:rsidTr="006F001F">
        <w:trPr>
          <w:trHeight w:val="113"/>
        </w:trPr>
        <w:tc>
          <w:tcPr>
            <w:tcW w:w="3043" w:type="dxa"/>
          </w:tcPr>
          <w:p w:rsidR="00C37B52" w:rsidRPr="006F48D2" w:rsidRDefault="00C37B52" w:rsidP="006F48D2">
            <w:pPr>
              <w:pStyle w:val="TC"/>
              <w:jc w:val="left"/>
            </w:pPr>
            <w:r w:rsidRPr="006F48D2">
              <w:t>Ixx (ideal)[kg·m²]</w:t>
            </w:r>
          </w:p>
        </w:tc>
        <w:tc>
          <w:tcPr>
            <w:tcW w:w="1088" w:type="dxa"/>
            <w:noWrap/>
            <w:vAlign w:val="bottom"/>
            <w:hideMark/>
          </w:tcPr>
          <w:p w:rsidR="00C37B52" w:rsidRPr="006F48D2" w:rsidRDefault="00C37B52" w:rsidP="006F48D2">
            <w:pPr>
              <w:pStyle w:val="TC"/>
              <w:jc w:val="right"/>
            </w:pPr>
            <w:r w:rsidRPr="006F48D2">
              <w:t>1.67E-03</w:t>
            </w:r>
          </w:p>
        </w:tc>
      </w:tr>
      <w:tr w:rsidR="00C37B52" w:rsidRPr="006F48D2" w:rsidTr="006F001F">
        <w:trPr>
          <w:trHeight w:val="113"/>
        </w:trPr>
        <w:tc>
          <w:tcPr>
            <w:tcW w:w="3043" w:type="dxa"/>
          </w:tcPr>
          <w:p w:rsidR="00C37B52" w:rsidRPr="006F48D2" w:rsidRDefault="00C37B52" w:rsidP="006F48D2">
            <w:pPr>
              <w:pStyle w:val="TC"/>
              <w:jc w:val="left"/>
            </w:pPr>
            <w:r w:rsidRPr="006F48D2">
              <w:t>Iyy (ideal)[kg·m²]</w:t>
            </w:r>
          </w:p>
        </w:tc>
        <w:tc>
          <w:tcPr>
            <w:tcW w:w="1088" w:type="dxa"/>
            <w:noWrap/>
            <w:vAlign w:val="bottom"/>
            <w:hideMark/>
          </w:tcPr>
          <w:p w:rsidR="00C37B52" w:rsidRPr="006F48D2" w:rsidRDefault="00C37B52" w:rsidP="006F48D2">
            <w:pPr>
              <w:pStyle w:val="TC"/>
              <w:jc w:val="right"/>
            </w:pPr>
            <w:r w:rsidRPr="006F48D2">
              <w:t>1.67E-03</w:t>
            </w:r>
          </w:p>
        </w:tc>
      </w:tr>
      <w:tr w:rsidR="00C37B52" w:rsidRPr="006F48D2" w:rsidTr="006F001F">
        <w:trPr>
          <w:trHeight w:val="113"/>
        </w:trPr>
        <w:tc>
          <w:tcPr>
            <w:tcW w:w="3043" w:type="dxa"/>
          </w:tcPr>
          <w:p w:rsidR="00C37B52" w:rsidRPr="006F48D2" w:rsidRDefault="00C37B52" w:rsidP="006F48D2">
            <w:pPr>
              <w:pStyle w:val="TC"/>
              <w:jc w:val="left"/>
            </w:pPr>
            <w:r w:rsidRPr="006F48D2">
              <w:t>Izz (ideal)[kg·m²]</w:t>
            </w:r>
          </w:p>
        </w:tc>
        <w:tc>
          <w:tcPr>
            <w:tcW w:w="1088" w:type="dxa"/>
            <w:noWrap/>
            <w:vAlign w:val="bottom"/>
            <w:hideMark/>
          </w:tcPr>
          <w:p w:rsidR="00C37B52" w:rsidRPr="006F48D2" w:rsidRDefault="00C37B52" w:rsidP="006F48D2">
            <w:pPr>
              <w:pStyle w:val="TC"/>
              <w:jc w:val="right"/>
            </w:pPr>
            <w:r w:rsidRPr="006F48D2">
              <w:t>1.67E-03</w:t>
            </w:r>
          </w:p>
        </w:tc>
      </w:tr>
      <w:tr w:rsidR="00C37B52" w:rsidRPr="006F48D2" w:rsidTr="006F001F">
        <w:trPr>
          <w:trHeight w:val="113"/>
        </w:trPr>
        <w:tc>
          <w:tcPr>
            <w:tcW w:w="3043" w:type="dxa"/>
          </w:tcPr>
          <w:p w:rsidR="00C37B52" w:rsidRPr="006F48D2" w:rsidRDefault="00C37B52" w:rsidP="006F48D2">
            <w:pPr>
              <w:pStyle w:val="TC"/>
              <w:jc w:val="left"/>
            </w:pPr>
            <w:r w:rsidRPr="006F48D2">
              <w:t>Ixx (worst case)[kg·m²]</w:t>
            </w:r>
          </w:p>
        </w:tc>
        <w:tc>
          <w:tcPr>
            <w:tcW w:w="1088" w:type="dxa"/>
            <w:noWrap/>
            <w:vAlign w:val="bottom"/>
            <w:hideMark/>
          </w:tcPr>
          <w:p w:rsidR="00C37B52" w:rsidRPr="006F48D2" w:rsidRDefault="00C37B52" w:rsidP="006F48D2">
            <w:pPr>
              <w:pStyle w:val="TC"/>
              <w:jc w:val="right"/>
            </w:pPr>
            <w:r w:rsidRPr="006F48D2">
              <w:t>2.00E-03</w:t>
            </w:r>
          </w:p>
        </w:tc>
      </w:tr>
      <w:tr w:rsidR="00C37B52" w:rsidRPr="006F48D2" w:rsidTr="006F001F">
        <w:trPr>
          <w:trHeight w:val="113"/>
        </w:trPr>
        <w:tc>
          <w:tcPr>
            <w:tcW w:w="3043" w:type="dxa"/>
          </w:tcPr>
          <w:p w:rsidR="00C37B52" w:rsidRPr="006F48D2" w:rsidRDefault="00C37B52" w:rsidP="006F48D2">
            <w:pPr>
              <w:pStyle w:val="TC"/>
              <w:jc w:val="left"/>
            </w:pPr>
            <w:r w:rsidRPr="006F48D2">
              <w:t>Iyy (worst case)[kg·m²]</w:t>
            </w:r>
          </w:p>
        </w:tc>
        <w:tc>
          <w:tcPr>
            <w:tcW w:w="1088" w:type="dxa"/>
            <w:noWrap/>
            <w:vAlign w:val="bottom"/>
            <w:hideMark/>
          </w:tcPr>
          <w:p w:rsidR="00C37B52" w:rsidRPr="006F48D2" w:rsidRDefault="00C37B52" w:rsidP="006F48D2">
            <w:pPr>
              <w:pStyle w:val="TC"/>
              <w:jc w:val="right"/>
            </w:pPr>
            <w:r w:rsidRPr="006F48D2">
              <w:t>3.00E-03</w:t>
            </w:r>
          </w:p>
        </w:tc>
      </w:tr>
      <w:tr w:rsidR="00C37B52" w:rsidRPr="006F48D2" w:rsidTr="006F001F">
        <w:trPr>
          <w:trHeight w:val="113"/>
        </w:trPr>
        <w:tc>
          <w:tcPr>
            <w:tcW w:w="3043" w:type="dxa"/>
          </w:tcPr>
          <w:p w:rsidR="00C37B52" w:rsidRPr="006F48D2" w:rsidRDefault="00C37B52" w:rsidP="006F48D2">
            <w:pPr>
              <w:pStyle w:val="TC"/>
              <w:jc w:val="left"/>
            </w:pPr>
            <w:r w:rsidRPr="006F48D2">
              <w:t>Izz (worst case)[kg·m²]</w:t>
            </w:r>
          </w:p>
        </w:tc>
        <w:tc>
          <w:tcPr>
            <w:tcW w:w="1088" w:type="dxa"/>
            <w:noWrap/>
            <w:vAlign w:val="bottom"/>
            <w:hideMark/>
          </w:tcPr>
          <w:p w:rsidR="00C37B52" w:rsidRPr="006F48D2" w:rsidRDefault="00C37B52" w:rsidP="006F48D2">
            <w:pPr>
              <w:pStyle w:val="TC"/>
              <w:jc w:val="right"/>
            </w:pPr>
            <w:r w:rsidRPr="006F48D2">
              <w:t>5.00E-03</w:t>
            </w:r>
          </w:p>
        </w:tc>
      </w:tr>
      <w:tr w:rsidR="00C37B52" w:rsidRPr="006F48D2" w:rsidTr="006F001F">
        <w:trPr>
          <w:trHeight w:val="113"/>
        </w:trPr>
        <w:tc>
          <w:tcPr>
            <w:tcW w:w="3043" w:type="dxa"/>
          </w:tcPr>
          <w:p w:rsidR="00C37B52" w:rsidRPr="006F48D2" w:rsidRDefault="00C37B52" w:rsidP="006F48D2">
            <w:pPr>
              <w:pStyle w:val="TC"/>
              <w:jc w:val="left"/>
            </w:pPr>
            <w:r w:rsidRPr="006F48D2">
              <w:t>max moment of Inertia[kg·m²]</w:t>
            </w:r>
          </w:p>
        </w:tc>
        <w:tc>
          <w:tcPr>
            <w:tcW w:w="1088" w:type="dxa"/>
            <w:noWrap/>
            <w:vAlign w:val="bottom"/>
            <w:hideMark/>
          </w:tcPr>
          <w:p w:rsidR="00C37B52" w:rsidRPr="006F48D2" w:rsidRDefault="00C37B52" w:rsidP="006F48D2">
            <w:pPr>
              <w:pStyle w:val="TC"/>
              <w:jc w:val="right"/>
            </w:pPr>
            <w:r w:rsidRPr="006F48D2">
              <w:t>5.00E-03</w:t>
            </w:r>
          </w:p>
        </w:tc>
      </w:tr>
      <w:tr w:rsidR="00C37B52" w:rsidRPr="006F48D2" w:rsidTr="006F001F">
        <w:trPr>
          <w:trHeight w:val="113"/>
        </w:trPr>
        <w:tc>
          <w:tcPr>
            <w:tcW w:w="3043" w:type="dxa"/>
          </w:tcPr>
          <w:p w:rsidR="00C37B52" w:rsidRPr="006F48D2" w:rsidRDefault="00C37B52" w:rsidP="006F48D2">
            <w:pPr>
              <w:pStyle w:val="TC"/>
              <w:jc w:val="left"/>
            </w:pPr>
            <w:r w:rsidRPr="006F48D2">
              <w:t>minimum moment of inertia[kg·m²]</w:t>
            </w:r>
          </w:p>
        </w:tc>
        <w:tc>
          <w:tcPr>
            <w:tcW w:w="1088" w:type="dxa"/>
            <w:noWrap/>
            <w:vAlign w:val="bottom"/>
            <w:hideMark/>
          </w:tcPr>
          <w:p w:rsidR="00C37B52" w:rsidRPr="006F48D2" w:rsidRDefault="00C37B52" w:rsidP="006F48D2">
            <w:pPr>
              <w:pStyle w:val="TC"/>
              <w:jc w:val="right"/>
            </w:pPr>
            <w:r w:rsidRPr="006F48D2">
              <w:t>2.00E-03</w:t>
            </w:r>
          </w:p>
        </w:tc>
      </w:tr>
      <w:tr w:rsidR="00C37B52" w:rsidRPr="006F48D2" w:rsidTr="006F001F">
        <w:trPr>
          <w:trHeight w:val="113"/>
        </w:trPr>
        <w:tc>
          <w:tcPr>
            <w:tcW w:w="3043" w:type="dxa"/>
          </w:tcPr>
          <w:p w:rsidR="00C37B52" w:rsidRPr="006F48D2" w:rsidRDefault="00C37B52" w:rsidP="006F48D2">
            <w:pPr>
              <w:pStyle w:val="TC"/>
              <w:jc w:val="left"/>
            </w:pPr>
            <w:r w:rsidRPr="006F48D2">
              <w:t>Centre of pressure x [cm]</w:t>
            </w:r>
          </w:p>
        </w:tc>
        <w:tc>
          <w:tcPr>
            <w:tcW w:w="1088" w:type="dxa"/>
            <w:noWrap/>
            <w:vAlign w:val="bottom"/>
            <w:hideMark/>
          </w:tcPr>
          <w:p w:rsidR="00C37B52" w:rsidRPr="006F48D2" w:rsidRDefault="00C37B52" w:rsidP="006F48D2">
            <w:pPr>
              <w:pStyle w:val="TC"/>
              <w:jc w:val="right"/>
            </w:pPr>
            <w:r w:rsidRPr="006F48D2">
              <w:t>5.00</w:t>
            </w:r>
          </w:p>
        </w:tc>
      </w:tr>
      <w:tr w:rsidR="00C37B52" w:rsidRPr="006F48D2" w:rsidTr="006F001F">
        <w:trPr>
          <w:trHeight w:val="113"/>
        </w:trPr>
        <w:tc>
          <w:tcPr>
            <w:tcW w:w="3043" w:type="dxa"/>
          </w:tcPr>
          <w:p w:rsidR="00C37B52" w:rsidRPr="006F48D2" w:rsidRDefault="00C37B52" w:rsidP="006F48D2">
            <w:pPr>
              <w:pStyle w:val="TC"/>
              <w:jc w:val="left"/>
            </w:pPr>
            <w:r w:rsidRPr="006F48D2">
              <w:t>Centre of pressure y [cm]</w:t>
            </w:r>
          </w:p>
        </w:tc>
        <w:tc>
          <w:tcPr>
            <w:tcW w:w="1088"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043" w:type="dxa"/>
          </w:tcPr>
          <w:p w:rsidR="00C37B52" w:rsidRPr="006F48D2" w:rsidRDefault="00C37B52" w:rsidP="006F48D2">
            <w:pPr>
              <w:pStyle w:val="TC"/>
              <w:jc w:val="left"/>
            </w:pPr>
            <w:r w:rsidRPr="006F48D2">
              <w:t>Centre of pressure z [cm]</w:t>
            </w:r>
          </w:p>
        </w:tc>
        <w:tc>
          <w:tcPr>
            <w:tcW w:w="1088"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043" w:type="dxa"/>
          </w:tcPr>
          <w:p w:rsidR="00C37B52" w:rsidRPr="006F48D2" w:rsidRDefault="00C37B52" w:rsidP="006F48D2">
            <w:pPr>
              <w:pStyle w:val="TC"/>
              <w:jc w:val="left"/>
            </w:pPr>
            <w:r w:rsidRPr="006F48D2">
              <w:t>Centre of mass  x [cm]</w:t>
            </w:r>
          </w:p>
        </w:tc>
        <w:tc>
          <w:tcPr>
            <w:tcW w:w="1088" w:type="dxa"/>
            <w:noWrap/>
            <w:vAlign w:val="bottom"/>
            <w:hideMark/>
          </w:tcPr>
          <w:p w:rsidR="00C37B52" w:rsidRPr="006F48D2" w:rsidRDefault="00C37B52" w:rsidP="006F48D2">
            <w:pPr>
              <w:pStyle w:val="TC"/>
              <w:jc w:val="right"/>
            </w:pPr>
            <w:r w:rsidRPr="006F48D2">
              <w:t>2.00</w:t>
            </w:r>
          </w:p>
        </w:tc>
      </w:tr>
      <w:tr w:rsidR="00C37B52" w:rsidRPr="006F48D2" w:rsidTr="006F001F">
        <w:trPr>
          <w:trHeight w:val="113"/>
        </w:trPr>
        <w:tc>
          <w:tcPr>
            <w:tcW w:w="3043" w:type="dxa"/>
          </w:tcPr>
          <w:p w:rsidR="00C37B52" w:rsidRPr="006F48D2" w:rsidRDefault="00C37B52" w:rsidP="006F48D2">
            <w:pPr>
              <w:pStyle w:val="TC"/>
              <w:jc w:val="left"/>
            </w:pPr>
            <w:r w:rsidRPr="006F48D2">
              <w:t>Centre of mass y [cm]</w:t>
            </w:r>
          </w:p>
        </w:tc>
        <w:tc>
          <w:tcPr>
            <w:tcW w:w="1088" w:type="dxa"/>
            <w:noWrap/>
            <w:vAlign w:val="bottom"/>
            <w:hideMark/>
          </w:tcPr>
          <w:p w:rsidR="00C37B52" w:rsidRPr="006F48D2" w:rsidRDefault="00C37B52" w:rsidP="006F48D2">
            <w:pPr>
              <w:pStyle w:val="TC"/>
              <w:jc w:val="right"/>
            </w:pPr>
            <w:r w:rsidRPr="006F48D2">
              <w:t>2.00</w:t>
            </w:r>
          </w:p>
        </w:tc>
      </w:tr>
      <w:tr w:rsidR="00C37B52" w:rsidRPr="006F48D2" w:rsidTr="006F001F">
        <w:trPr>
          <w:trHeight w:val="113"/>
        </w:trPr>
        <w:tc>
          <w:tcPr>
            <w:tcW w:w="3043" w:type="dxa"/>
          </w:tcPr>
          <w:p w:rsidR="00C37B52" w:rsidRPr="006F48D2" w:rsidRDefault="00C37B52" w:rsidP="006F48D2">
            <w:pPr>
              <w:pStyle w:val="TC"/>
              <w:jc w:val="left"/>
            </w:pPr>
            <w:r w:rsidRPr="006F48D2">
              <w:t>Centre of mass z [cm]</w:t>
            </w:r>
          </w:p>
        </w:tc>
        <w:tc>
          <w:tcPr>
            <w:tcW w:w="1088"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043" w:type="dxa"/>
          </w:tcPr>
          <w:p w:rsidR="00C37B52" w:rsidRPr="006F48D2" w:rsidRDefault="00C37B52" w:rsidP="006F48D2">
            <w:pPr>
              <w:pStyle w:val="TC"/>
              <w:jc w:val="left"/>
            </w:pPr>
            <w:r w:rsidRPr="006F48D2">
              <w:t>Centre of solar pressure x[cm]</w:t>
            </w:r>
          </w:p>
        </w:tc>
        <w:tc>
          <w:tcPr>
            <w:tcW w:w="1088" w:type="dxa"/>
            <w:noWrap/>
            <w:vAlign w:val="bottom"/>
            <w:hideMark/>
          </w:tcPr>
          <w:p w:rsidR="00C37B52" w:rsidRPr="006F48D2" w:rsidRDefault="00C37B52" w:rsidP="006F48D2">
            <w:pPr>
              <w:pStyle w:val="TC"/>
              <w:jc w:val="right"/>
            </w:pPr>
            <w:r w:rsidRPr="006F48D2">
              <w:t>5.00</w:t>
            </w:r>
          </w:p>
        </w:tc>
      </w:tr>
      <w:tr w:rsidR="00C37B52" w:rsidRPr="006F48D2" w:rsidTr="006F001F">
        <w:trPr>
          <w:trHeight w:val="113"/>
        </w:trPr>
        <w:tc>
          <w:tcPr>
            <w:tcW w:w="3043" w:type="dxa"/>
          </w:tcPr>
          <w:p w:rsidR="00C37B52" w:rsidRPr="006F48D2" w:rsidRDefault="00C37B52" w:rsidP="006F48D2">
            <w:pPr>
              <w:pStyle w:val="TC"/>
              <w:jc w:val="left"/>
            </w:pPr>
            <w:r w:rsidRPr="006F48D2">
              <w:t>Centre of solar pressure y[cm]</w:t>
            </w:r>
          </w:p>
        </w:tc>
        <w:tc>
          <w:tcPr>
            <w:tcW w:w="1088"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043" w:type="dxa"/>
          </w:tcPr>
          <w:p w:rsidR="00C37B52" w:rsidRPr="006F48D2" w:rsidRDefault="00C37B52" w:rsidP="006F48D2">
            <w:pPr>
              <w:pStyle w:val="TC"/>
              <w:jc w:val="left"/>
            </w:pPr>
            <w:r w:rsidRPr="006F48D2">
              <w:t>Centre of solar pressure z [cm]</w:t>
            </w:r>
          </w:p>
        </w:tc>
        <w:tc>
          <w:tcPr>
            <w:tcW w:w="1088" w:type="dxa"/>
            <w:noWrap/>
            <w:vAlign w:val="bottom"/>
            <w:hideMark/>
          </w:tcPr>
          <w:p w:rsidR="00C37B52" w:rsidRPr="006F48D2" w:rsidRDefault="00C37B52" w:rsidP="006F48D2">
            <w:pPr>
              <w:pStyle w:val="TC"/>
              <w:jc w:val="right"/>
            </w:pPr>
            <w:r w:rsidRPr="006F48D2">
              <w:t>0.00</w:t>
            </w:r>
          </w:p>
        </w:tc>
      </w:tr>
      <w:tr w:rsidR="00C37B52" w:rsidRPr="006F48D2" w:rsidTr="006F001F">
        <w:trPr>
          <w:trHeight w:val="113"/>
        </w:trPr>
        <w:tc>
          <w:tcPr>
            <w:tcW w:w="3043" w:type="dxa"/>
          </w:tcPr>
          <w:p w:rsidR="00C37B52" w:rsidRPr="006F48D2" w:rsidRDefault="00C37B52" w:rsidP="006F48D2">
            <w:pPr>
              <w:pStyle w:val="TC"/>
              <w:jc w:val="left"/>
            </w:pPr>
            <w:r w:rsidRPr="006F48D2">
              <w:t>C solar pressure -C gravity [cm]</w:t>
            </w:r>
          </w:p>
        </w:tc>
        <w:tc>
          <w:tcPr>
            <w:tcW w:w="1088" w:type="dxa"/>
            <w:noWrap/>
            <w:vAlign w:val="bottom"/>
            <w:hideMark/>
          </w:tcPr>
          <w:p w:rsidR="00C37B52" w:rsidRPr="006F48D2" w:rsidRDefault="00C37B52" w:rsidP="006F48D2">
            <w:pPr>
              <w:pStyle w:val="TC"/>
              <w:jc w:val="right"/>
            </w:pPr>
            <w:r w:rsidRPr="006F48D2">
              <w:t>7.28</w:t>
            </w:r>
          </w:p>
        </w:tc>
      </w:tr>
      <w:tr w:rsidR="00C37B52" w:rsidRPr="006F48D2" w:rsidTr="006F001F">
        <w:trPr>
          <w:trHeight w:val="113"/>
        </w:trPr>
        <w:tc>
          <w:tcPr>
            <w:tcW w:w="3043" w:type="dxa"/>
          </w:tcPr>
          <w:p w:rsidR="00C37B52" w:rsidRPr="006F48D2" w:rsidRDefault="00C37B52" w:rsidP="006F48D2">
            <w:pPr>
              <w:pStyle w:val="TC"/>
              <w:jc w:val="left"/>
            </w:pPr>
            <w:r w:rsidRPr="006F48D2">
              <w:t>C pressure -C gravity [cm]</w:t>
            </w:r>
          </w:p>
        </w:tc>
        <w:tc>
          <w:tcPr>
            <w:tcW w:w="1088" w:type="dxa"/>
            <w:noWrap/>
            <w:vAlign w:val="bottom"/>
            <w:hideMark/>
          </w:tcPr>
          <w:p w:rsidR="00C37B52" w:rsidRPr="006F48D2" w:rsidRDefault="00C37B52" w:rsidP="006F48D2">
            <w:pPr>
              <w:pStyle w:val="TC"/>
              <w:jc w:val="right"/>
            </w:pPr>
            <w:r w:rsidRPr="006F48D2">
              <w:t>7.28</w:t>
            </w:r>
          </w:p>
        </w:tc>
      </w:tr>
      <w:tr w:rsidR="00C37B52" w:rsidRPr="006F48D2" w:rsidTr="006F001F">
        <w:trPr>
          <w:trHeight w:val="113"/>
        </w:trPr>
        <w:tc>
          <w:tcPr>
            <w:tcW w:w="3043" w:type="dxa"/>
          </w:tcPr>
          <w:p w:rsidR="00C37B52" w:rsidRPr="006F48D2" w:rsidRDefault="00C37B52" w:rsidP="006F48D2">
            <w:pPr>
              <w:pStyle w:val="TC"/>
              <w:jc w:val="left"/>
            </w:pPr>
            <w:r w:rsidRPr="006F48D2">
              <w:t>Area side 1 [m²]</w:t>
            </w:r>
          </w:p>
        </w:tc>
        <w:tc>
          <w:tcPr>
            <w:tcW w:w="1088" w:type="dxa"/>
            <w:noWrap/>
            <w:vAlign w:val="bottom"/>
            <w:hideMark/>
          </w:tcPr>
          <w:p w:rsidR="00C37B52" w:rsidRPr="006F48D2" w:rsidRDefault="00C37B52" w:rsidP="006F48D2">
            <w:pPr>
              <w:pStyle w:val="TC"/>
              <w:jc w:val="right"/>
            </w:pPr>
            <w:r w:rsidRPr="006F48D2">
              <w:t>1.00E-02</w:t>
            </w:r>
          </w:p>
        </w:tc>
      </w:tr>
      <w:tr w:rsidR="00C37B52" w:rsidRPr="006F48D2" w:rsidTr="006F001F">
        <w:trPr>
          <w:trHeight w:val="113"/>
        </w:trPr>
        <w:tc>
          <w:tcPr>
            <w:tcW w:w="3043" w:type="dxa"/>
          </w:tcPr>
          <w:p w:rsidR="00C37B52" w:rsidRPr="006F48D2" w:rsidRDefault="00C37B52" w:rsidP="006F48D2">
            <w:pPr>
              <w:pStyle w:val="TC"/>
              <w:jc w:val="left"/>
            </w:pPr>
            <w:r w:rsidRPr="006F48D2">
              <w:t>Area side 2  [m²]</w:t>
            </w:r>
          </w:p>
        </w:tc>
        <w:tc>
          <w:tcPr>
            <w:tcW w:w="1088" w:type="dxa"/>
            <w:noWrap/>
            <w:vAlign w:val="bottom"/>
            <w:hideMark/>
          </w:tcPr>
          <w:p w:rsidR="00C37B52" w:rsidRPr="006F48D2" w:rsidRDefault="00C37B52" w:rsidP="006F48D2">
            <w:pPr>
              <w:pStyle w:val="TC"/>
              <w:jc w:val="right"/>
            </w:pPr>
            <w:r w:rsidRPr="006F48D2">
              <w:t>1.00E-02</w:t>
            </w:r>
          </w:p>
        </w:tc>
      </w:tr>
      <w:tr w:rsidR="00C37B52" w:rsidRPr="006F48D2" w:rsidTr="006F001F">
        <w:trPr>
          <w:trHeight w:val="113"/>
        </w:trPr>
        <w:tc>
          <w:tcPr>
            <w:tcW w:w="3043" w:type="dxa"/>
          </w:tcPr>
          <w:p w:rsidR="00C37B52" w:rsidRPr="006F48D2" w:rsidRDefault="00C37B52" w:rsidP="006F48D2">
            <w:pPr>
              <w:pStyle w:val="TC"/>
              <w:jc w:val="left"/>
            </w:pPr>
            <w:r w:rsidRPr="006F48D2">
              <w:t>Area side 3  [m²]</w:t>
            </w:r>
          </w:p>
        </w:tc>
        <w:tc>
          <w:tcPr>
            <w:tcW w:w="1088" w:type="dxa"/>
            <w:noWrap/>
            <w:vAlign w:val="bottom"/>
            <w:hideMark/>
          </w:tcPr>
          <w:p w:rsidR="00C37B52" w:rsidRPr="006F48D2" w:rsidRDefault="00C37B52" w:rsidP="006F48D2">
            <w:pPr>
              <w:pStyle w:val="TC"/>
              <w:jc w:val="right"/>
            </w:pPr>
            <w:r w:rsidRPr="006F48D2">
              <w:t>1.00E-02</w:t>
            </w:r>
          </w:p>
        </w:tc>
      </w:tr>
      <w:tr w:rsidR="00C37B52" w:rsidRPr="006F48D2" w:rsidTr="006F001F">
        <w:trPr>
          <w:trHeight w:val="113"/>
        </w:trPr>
        <w:tc>
          <w:tcPr>
            <w:tcW w:w="3043" w:type="dxa"/>
          </w:tcPr>
          <w:p w:rsidR="00C37B52" w:rsidRPr="006F48D2" w:rsidRDefault="00C37B52" w:rsidP="006F48D2">
            <w:pPr>
              <w:pStyle w:val="TC"/>
              <w:jc w:val="left"/>
            </w:pPr>
            <w:r w:rsidRPr="006F48D2">
              <w:t>Area side 4  [m²]</w:t>
            </w:r>
          </w:p>
        </w:tc>
        <w:tc>
          <w:tcPr>
            <w:tcW w:w="1088" w:type="dxa"/>
            <w:noWrap/>
            <w:vAlign w:val="bottom"/>
            <w:hideMark/>
          </w:tcPr>
          <w:p w:rsidR="00C37B52" w:rsidRPr="006F48D2" w:rsidRDefault="00C37B52" w:rsidP="006F48D2">
            <w:pPr>
              <w:pStyle w:val="TC"/>
              <w:jc w:val="right"/>
            </w:pPr>
            <w:r w:rsidRPr="006F48D2">
              <w:t>1.00E-02</w:t>
            </w:r>
          </w:p>
        </w:tc>
      </w:tr>
      <w:tr w:rsidR="00C37B52" w:rsidRPr="006F48D2" w:rsidTr="006F001F">
        <w:trPr>
          <w:trHeight w:val="113"/>
        </w:trPr>
        <w:tc>
          <w:tcPr>
            <w:tcW w:w="3043" w:type="dxa"/>
          </w:tcPr>
          <w:p w:rsidR="00C37B52" w:rsidRPr="006F48D2" w:rsidRDefault="00C37B52" w:rsidP="006F48D2">
            <w:pPr>
              <w:pStyle w:val="TC"/>
              <w:jc w:val="left"/>
            </w:pPr>
            <w:r w:rsidRPr="006F48D2">
              <w:t>Area side 5  [m²]</w:t>
            </w:r>
          </w:p>
        </w:tc>
        <w:tc>
          <w:tcPr>
            <w:tcW w:w="1088" w:type="dxa"/>
            <w:noWrap/>
            <w:vAlign w:val="bottom"/>
            <w:hideMark/>
          </w:tcPr>
          <w:p w:rsidR="00C37B52" w:rsidRPr="006F48D2" w:rsidRDefault="00C37B52" w:rsidP="006F48D2">
            <w:pPr>
              <w:pStyle w:val="TC"/>
              <w:jc w:val="right"/>
            </w:pPr>
            <w:r w:rsidRPr="006F48D2">
              <w:t>1.00E-02</w:t>
            </w:r>
          </w:p>
        </w:tc>
      </w:tr>
      <w:tr w:rsidR="00C37B52" w:rsidRPr="006F48D2" w:rsidTr="006F001F">
        <w:trPr>
          <w:trHeight w:val="113"/>
        </w:trPr>
        <w:tc>
          <w:tcPr>
            <w:tcW w:w="3043" w:type="dxa"/>
          </w:tcPr>
          <w:p w:rsidR="00C37B52" w:rsidRPr="006F48D2" w:rsidRDefault="00C37B52" w:rsidP="006F48D2">
            <w:pPr>
              <w:pStyle w:val="TC"/>
              <w:jc w:val="left"/>
            </w:pPr>
            <w:r w:rsidRPr="006F48D2">
              <w:t>Area side 6  [m²]</w:t>
            </w:r>
          </w:p>
        </w:tc>
        <w:tc>
          <w:tcPr>
            <w:tcW w:w="1088" w:type="dxa"/>
            <w:noWrap/>
            <w:vAlign w:val="bottom"/>
            <w:hideMark/>
          </w:tcPr>
          <w:p w:rsidR="00C37B52" w:rsidRPr="006F48D2" w:rsidRDefault="00C37B52" w:rsidP="006F48D2">
            <w:pPr>
              <w:pStyle w:val="TC"/>
              <w:jc w:val="right"/>
            </w:pPr>
            <w:r w:rsidRPr="006F48D2">
              <w:t>1.00E-02</w:t>
            </w:r>
          </w:p>
        </w:tc>
      </w:tr>
      <w:tr w:rsidR="00C37B52" w:rsidRPr="006F48D2" w:rsidTr="006F001F">
        <w:trPr>
          <w:trHeight w:val="113"/>
        </w:trPr>
        <w:tc>
          <w:tcPr>
            <w:tcW w:w="3043" w:type="dxa"/>
            <w:tcBorders>
              <w:bottom w:val="nil"/>
            </w:tcBorders>
          </w:tcPr>
          <w:p w:rsidR="00C37B52" w:rsidRPr="006F48D2" w:rsidRDefault="006F001F" w:rsidP="006F48D2">
            <w:pPr>
              <w:pStyle w:val="TC"/>
              <w:jc w:val="left"/>
            </w:pPr>
            <w:r>
              <w:t xml:space="preserve">   </w:t>
            </w:r>
          </w:p>
        </w:tc>
        <w:tc>
          <w:tcPr>
            <w:tcW w:w="1088" w:type="dxa"/>
            <w:tcBorders>
              <w:bottom w:val="nil"/>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nil"/>
              <w:bottom w:val="single" w:sz="4" w:space="0" w:color="auto"/>
            </w:tcBorders>
          </w:tcPr>
          <w:p w:rsidR="00C37B52" w:rsidRPr="006F48D2" w:rsidRDefault="00C37B52" w:rsidP="006F48D2">
            <w:pPr>
              <w:pStyle w:val="TC"/>
              <w:jc w:val="left"/>
            </w:pPr>
            <w:r w:rsidRPr="006F48D2">
              <w:t>Environmental parameters</w:t>
            </w:r>
          </w:p>
        </w:tc>
        <w:tc>
          <w:tcPr>
            <w:tcW w:w="1088" w:type="dxa"/>
            <w:tcBorders>
              <w:top w:val="nil"/>
              <w:bottom w:val="single" w:sz="4" w:space="0" w:color="auto"/>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single" w:sz="4" w:space="0" w:color="auto"/>
            </w:tcBorders>
          </w:tcPr>
          <w:p w:rsidR="00C37B52" w:rsidRPr="006F48D2" w:rsidRDefault="00C37B52" w:rsidP="006F48D2">
            <w:pPr>
              <w:pStyle w:val="TC"/>
              <w:jc w:val="left"/>
            </w:pPr>
            <w:r w:rsidRPr="006F48D2">
              <w:t>ρ(atmosphere) [kg/m³]</w:t>
            </w:r>
          </w:p>
        </w:tc>
        <w:tc>
          <w:tcPr>
            <w:tcW w:w="1088" w:type="dxa"/>
            <w:tcBorders>
              <w:top w:val="single" w:sz="4" w:space="0" w:color="auto"/>
            </w:tcBorders>
            <w:noWrap/>
            <w:vAlign w:val="bottom"/>
            <w:hideMark/>
          </w:tcPr>
          <w:p w:rsidR="00C37B52" w:rsidRPr="006F48D2" w:rsidRDefault="00C37B52" w:rsidP="006F48D2">
            <w:pPr>
              <w:pStyle w:val="TC"/>
              <w:jc w:val="right"/>
            </w:pPr>
            <w:r w:rsidRPr="006F48D2">
              <w:t>1.43E-12</w:t>
            </w:r>
          </w:p>
        </w:tc>
      </w:tr>
      <w:tr w:rsidR="00C37B52" w:rsidRPr="006F48D2" w:rsidTr="006F001F">
        <w:trPr>
          <w:trHeight w:val="113"/>
        </w:trPr>
        <w:tc>
          <w:tcPr>
            <w:tcW w:w="3043" w:type="dxa"/>
          </w:tcPr>
          <w:p w:rsidR="00C37B52" w:rsidRPr="006F48D2" w:rsidRDefault="00C37B52" w:rsidP="006F48D2">
            <w:pPr>
              <w:pStyle w:val="TC"/>
              <w:jc w:val="left"/>
            </w:pPr>
            <w:r w:rsidRPr="006F48D2">
              <w:t>C (speed of light)  [m/s]</w:t>
            </w:r>
          </w:p>
        </w:tc>
        <w:tc>
          <w:tcPr>
            <w:tcW w:w="1088" w:type="dxa"/>
            <w:noWrap/>
            <w:vAlign w:val="bottom"/>
            <w:hideMark/>
          </w:tcPr>
          <w:p w:rsidR="00C37B52" w:rsidRPr="006F48D2" w:rsidRDefault="00C37B52" w:rsidP="006F48D2">
            <w:pPr>
              <w:pStyle w:val="TC"/>
              <w:jc w:val="right"/>
            </w:pPr>
            <w:r w:rsidRPr="006F48D2">
              <w:t>3.00E+08</w:t>
            </w:r>
          </w:p>
        </w:tc>
      </w:tr>
      <w:tr w:rsidR="00C37B52" w:rsidRPr="006F48D2" w:rsidTr="006F001F">
        <w:trPr>
          <w:trHeight w:val="113"/>
        </w:trPr>
        <w:tc>
          <w:tcPr>
            <w:tcW w:w="3043" w:type="dxa"/>
          </w:tcPr>
          <w:p w:rsidR="00C37B52" w:rsidRPr="006F48D2" w:rsidRDefault="00C37B52" w:rsidP="006F48D2">
            <w:pPr>
              <w:pStyle w:val="TC"/>
              <w:jc w:val="left"/>
            </w:pPr>
            <w:r w:rsidRPr="006F48D2">
              <w:t>Magnetic moment of earth [T·m³]</w:t>
            </w:r>
          </w:p>
        </w:tc>
        <w:tc>
          <w:tcPr>
            <w:tcW w:w="1088" w:type="dxa"/>
            <w:noWrap/>
            <w:vAlign w:val="bottom"/>
            <w:hideMark/>
          </w:tcPr>
          <w:p w:rsidR="00C37B52" w:rsidRPr="006F48D2" w:rsidRDefault="00C37B52" w:rsidP="006F48D2">
            <w:pPr>
              <w:pStyle w:val="TC"/>
              <w:jc w:val="right"/>
            </w:pPr>
            <w:r w:rsidRPr="006F48D2">
              <w:t>7.96E+15</w:t>
            </w:r>
          </w:p>
        </w:tc>
      </w:tr>
      <w:tr w:rsidR="00C37B52" w:rsidRPr="006F48D2" w:rsidTr="006F001F">
        <w:trPr>
          <w:trHeight w:val="113"/>
        </w:trPr>
        <w:tc>
          <w:tcPr>
            <w:tcW w:w="3043" w:type="dxa"/>
            <w:tcBorders>
              <w:bottom w:val="nil"/>
            </w:tcBorders>
          </w:tcPr>
          <w:p w:rsidR="00C37B52" w:rsidRPr="006F48D2" w:rsidRDefault="006F001F" w:rsidP="006F48D2">
            <w:pPr>
              <w:pStyle w:val="TC"/>
              <w:jc w:val="left"/>
            </w:pPr>
            <w:r>
              <w:t xml:space="preserve">   </w:t>
            </w:r>
          </w:p>
        </w:tc>
        <w:tc>
          <w:tcPr>
            <w:tcW w:w="1088" w:type="dxa"/>
            <w:tcBorders>
              <w:bottom w:val="nil"/>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nil"/>
              <w:bottom w:val="single" w:sz="4" w:space="0" w:color="auto"/>
            </w:tcBorders>
          </w:tcPr>
          <w:p w:rsidR="00C37B52" w:rsidRPr="006F48D2" w:rsidRDefault="00C37B52" w:rsidP="006F48D2">
            <w:pPr>
              <w:pStyle w:val="TC"/>
              <w:jc w:val="left"/>
            </w:pPr>
            <w:r w:rsidRPr="006F48D2">
              <w:t>orbit parameters assume circular</w:t>
            </w:r>
          </w:p>
        </w:tc>
        <w:tc>
          <w:tcPr>
            <w:tcW w:w="1088" w:type="dxa"/>
            <w:tcBorders>
              <w:top w:val="nil"/>
              <w:bottom w:val="single" w:sz="4" w:space="0" w:color="auto"/>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single" w:sz="4" w:space="0" w:color="auto"/>
            </w:tcBorders>
          </w:tcPr>
          <w:p w:rsidR="00C37B52" w:rsidRPr="006F48D2" w:rsidRDefault="00C37B52" w:rsidP="006F48D2">
            <w:pPr>
              <w:pStyle w:val="TC"/>
              <w:jc w:val="left"/>
            </w:pPr>
            <w:r w:rsidRPr="006F48D2">
              <w:t>h [km]</w:t>
            </w:r>
          </w:p>
        </w:tc>
        <w:tc>
          <w:tcPr>
            <w:tcW w:w="1088" w:type="dxa"/>
            <w:tcBorders>
              <w:top w:val="single" w:sz="4" w:space="0" w:color="auto"/>
            </w:tcBorders>
            <w:noWrap/>
            <w:vAlign w:val="bottom"/>
            <w:hideMark/>
          </w:tcPr>
          <w:p w:rsidR="00C37B52" w:rsidRPr="006F48D2" w:rsidRDefault="00C37B52" w:rsidP="006F48D2">
            <w:pPr>
              <w:pStyle w:val="TC"/>
              <w:jc w:val="right"/>
            </w:pPr>
            <w:r w:rsidRPr="006F48D2">
              <w:t>1000</w:t>
            </w:r>
          </w:p>
        </w:tc>
      </w:tr>
      <w:tr w:rsidR="00C37B52" w:rsidRPr="006F48D2" w:rsidTr="006F001F">
        <w:trPr>
          <w:trHeight w:val="113"/>
        </w:trPr>
        <w:tc>
          <w:tcPr>
            <w:tcW w:w="3043" w:type="dxa"/>
          </w:tcPr>
          <w:p w:rsidR="00C37B52" w:rsidRPr="006F48D2" w:rsidRDefault="00C37B52" w:rsidP="006F48D2">
            <w:pPr>
              <w:pStyle w:val="TC"/>
              <w:jc w:val="left"/>
              <w:rPr>
                <w:szCs w:val="20"/>
              </w:rPr>
            </w:pPr>
            <w:r w:rsidRPr="006F48D2">
              <w:t>orbital period [s]</w:t>
            </w:r>
          </w:p>
        </w:tc>
        <w:tc>
          <w:tcPr>
            <w:tcW w:w="1088" w:type="dxa"/>
            <w:noWrap/>
            <w:vAlign w:val="bottom"/>
            <w:hideMark/>
          </w:tcPr>
          <w:p w:rsidR="00C37B52" w:rsidRPr="006F48D2" w:rsidRDefault="00C37B52" w:rsidP="006F48D2">
            <w:pPr>
              <w:pStyle w:val="TC"/>
              <w:jc w:val="right"/>
            </w:pPr>
            <w:r w:rsidRPr="006F48D2">
              <w:t>6.31E+03</w:t>
            </w:r>
          </w:p>
        </w:tc>
      </w:tr>
      <w:tr w:rsidR="00C37B52" w:rsidRPr="006F48D2" w:rsidTr="006F001F">
        <w:trPr>
          <w:trHeight w:val="113"/>
        </w:trPr>
        <w:tc>
          <w:tcPr>
            <w:tcW w:w="3043" w:type="dxa"/>
          </w:tcPr>
          <w:p w:rsidR="00C37B52" w:rsidRPr="006F48D2" w:rsidRDefault="00C37B52" w:rsidP="006F48D2">
            <w:pPr>
              <w:pStyle w:val="TC"/>
              <w:jc w:val="left"/>
            </w:pPr>
            <w:r w:rsidRPr="006F48D2">
              <w:t>mass of earth [kg]</w:t>
            </w:r>
          </w:p>
        </w:tc>
        <w:tc>
          <w:tcPr>
            <w:tcW w:w="1088" w:type="dxa"/>
            <w:noWrap/>
            <w:vAlign w:val="bottom"/>
            <w:hideMark/>
          </w:tcPr>
          <w:p w:rsidR="00C37B52" w:rsidRPr="006F48D2" w:rsidRDefault="00C37B52" w:rsidP="006F48D2">
            <w:pPr>
              <w:pStyle w:val="TC"/>
              <w:jc w:val="right"/>
            </w:pPr>
            <w:r w:rsidRPr="006F48D2">
              <w:t>5.97E+24</w:t>
            </w:r>
          </w:p>
        </w:tc>
      </w:tr>
      <w:tr w:rsidR="00C37B52" w:rsidRPr="006F48D2" w:rsidTr="006F001F">
        <w:trPr>
          <w:trHeight w:val="113"/>
        </w:trPr>
        <w:tc>
          <w:tcPr>
            <w:tcW w:w="3043" w:type="dxa"/>
          </w:tcPr>
          <w:p w:rsidR="00C37B52" w:rsidRPr="006F48D2" w:rsidRDefault="00C37B52" w:rsidP="006F48D2">
            <w:pPr>
              <w:pStyle w:val="TC"/>
              <w:jc w:val="left"/>
            </w:pPr>
            <w:r w:rsidRPr="006F48D2">
              <w:t>gravitational constant [m³/kg/s²]</w:t>
            </w:r>
          </w:p>
        </w:tc>
        <w:tc>
          <w:tcPr>
            <w:tcW w:w="1088" w:type="dxa"/>
            <w:noWrap/>
            <w:vAlign w:val="bottom"/>
            <w:hideMark/>
          </w:tcPr>
          <w:p w:rsidR="00C37B52" w:rsidRPr="006F48D2" w:rsidRDefault="00C37B52" w:rsidP="006F48D2">
            <w:pPr>
              <w:pStyle w:val="TC"/>
              <w:jc w:val="right"/>
            </w:pPr>
            <w:r w:rsidRPr="006F48D2">
              <w:t>6.67E-11</w:t>
            </w:r>
          </w:p>
        </w:tc>
      </w:tr>
      <w:tr w:rsidR="00C37B52" w:rsidRPr="006F48D2" w:rsidTr="006F001F">
        <w:trPr>
          <w:trHeight w:val="113"/>
        </w:trPr>
        <w:tc>
          <w:tcPr>
            <w:tcW w:w="3043" w:type="dxa"/>
          </w:tcPr>
          <w:p w:rsidR="00C37B52" w:rsidRPr="006F48D2" w:rsidRDefault="00C37B52" w:rsidP="006F48D2">
            <w:pPr>
              <w:pStyle w:val="TC"/>
              <w:jc w:val="left"/>
            </w:pPr>
            <w:r w:rsidRPr="006F48D2">
              <w:t>Radius of earth [km]</w:t>
            </w:r>
          </w:p>
        </w:tc>
        <w:tc>
          <w:tcPr>
            <w:tcW w:w="1088" w:type="dxa"/>
            <w:noWrap/>
            <w:vAlign w:val="bottom"/>
            <w:hideMark/>
          </w:tcPr>
          <w:p w:rsidR="00C37B52" w:rsidRPr="006F48D2" w:rsidRDefault="00C37B52" w:rsidP="006F48D2">
            <w:pPr>
              <w:pStyle w:val="TC"/>
              <w:jc w:val="right"/>
            </w:pPr>
            <w:r w:rsidRPr="006F48D2">
              <w:rPr>
                <w:szCs w:val="20"/>
              </w:rPr>
              <w:t>6380</w:t>
            </w:r>
          </w:p>
        </w:tc>
      </w:tr>
      <w:tr w:rsidR="00C37B52" w:rsidRPr="006F48D2" w:rsidTr="006F001F">
        <w:trPr>
          <w:trHeight w:val="113"/>
        </w:trPr>
        <w:tc>
          <w:tcPr>
            <w:tcW w:w="3043" w:type="dxa"/>
          </w:tcPr>
          <w:p w:rsidR="00C37B52" w:rsidRPr="006F48D2" w:rsidRDefault="00C37B52" w:rsidP="006F48D2">
            <w:pPr>
              <w:pStyle w:val="TC"/>
              <w:jc w:val="left"/>
            </w:pPr>
            <w:r w:rsidRPr="006F48D2">
              <w:t>R [m]</w:t>
            </w:r>
          </w:p>
        </w:tc>
        <w:tc>
          <w:tcPr>
            <w:tcW w:w="1088" w:type="dxa"/>
            <w:noWrap/>
            <w:vAlign w:val="bottom"/>
            <w:hideMark/>
          </w:tcPr>
          <w:p w:rsidR="00C37B52" w:rsidRPr="006F48D2" w:rsidRDefault="00C37B52" w:rsidP="006F48D2">
            <w:pPr>
              <w:pStyle w:val="TC"/>
              <w:jc w:val="right"/>
            </w:pPr>
            <w:r w:rsidRPr="006F48D2">
              <w:t>7380</w:t>
            </w:r>
          </w:p>
        </w:tc>
      </w:tr>
      <w:tr w:rsidR="00C37B52" w:rsidRPr="006F48D2" w:rsidTr="006F001F">
        <w:trPr>
          <w:trHeight w:val="113"/>
        </w:trPr>
        <w:tc>
          <w:tcPr>
            <w:tcW w:w="3043" w:type="dxa"/>
          </w:tcPr>
          <w:p w:rsidR="00C37B52" w:rsidRPr="006F48D2" w:rsidRDefault="00C37B52" w:rsidP="006F48D2">
            <w:pPr>
              <w:pStyle w:val="TC"/>
              <w:jc w:val="left"/>
            </w:pPr>
            <w:r w:rsidRPr="006F48D2">
              <w:t>μearth    [m³/s²]</w:t>
            </w:r>
          </w:p>
        </w:tc>
        <w:tc>
          <w:tcPr>
            <w:tcW w:w="1088" w:type="dxa"/>
            <w:noWrap/>
            <w:vAlign w:val="bottom"/>
            <w:hideMark/>
          </w:tcPr>
          <w:p w:rsidR="00C37B52" w:rsidRPr="006F48D2" w:rsidRDefault="00C37B52" w:rsidP="006F48D2">
            <w:pPr>
              <w:pStyle w:val="TC"/>
              <w:jc w:val="right"/>
            </w:pPr>
            <w:r w:rsidRPr="006F48D2">
              <w:t>3.99E+14</w:t>
            </w:r>
          </w:p>
        </w:tc>
      </w:tr>
      <w:tr w:rsidR="00C37B52" w:rsidRPr="006F48D2" w:rsidTr="006F001F">
        <w:trPr>
          <w:trHeight w:val="113"/>
        </w:trPr>
        <w:tc>
          <w:tcPr>
            <w:tcW w:w="3043" w:type="dxa"/>
            <w:tcBorders>
              <w:bottom w:val="nil"/>
            </w:tcBorders>
          </w:tcPr>
          <w:p w:rsidR="00C37B52" w:rsidRPr="006F48D2" w:rsidRDefault="006F001F" w:rsidP="006F48D2">
            <w:pPr>
              <w:pStyle w:val="TC"/>
              <w:jc w:val="left"/>
            </w:pPr>
            <w:r>
              <w:t xml:space="preserve">   </w:t>
            </w:r>
          </w:p>
        </w:tc>
        <w:tc>
          <w:tcPr>
            <w:tcW w:w="1088" w:type="dxa"/>
            <w:tcBorders>
              <w:bottom w:val="nil"/>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nil"/>
              <w:bottom w:val="single" w:sz="4" w:space="0" w:color="auto"/>
            </w:tcBorders>
          </w:tcPr>
          <w:p w:rsidR="00C37B52" w:rsidRPr="006F48D2" w:rsidRDefault="00C37B52" w:rsidP="006F48D2">
            <w:pPr>
              <w:pStyle w:val="TC"/>
              <w:jc w:val="left"/>
            </w:pPr>
            <w:r w:rsidRPr="006F48D2">
              <w:t>Gravity Gradient</w:t>
            </w:r>
          </w:p>
        </w:tc>
        <w:tc>
          <w:tcPr>
            <w:tcW w:w="1088" w:type="dxa"/>
            <w:tcBorders>
              <w:top w:val="nil"/>
              <w:bottom w:val="single" w:sz="4" w:space="0" w:color="auto"/>
            </w:tcBorders>
            <w:noWrap/>
            <w:vAlign w:val="bottom"/>
            <w:hideMark/>
          </w:tcPr>
          <w:p w:rsidR="00C37B52" w:rsidRPr="006F48D2" w:rsidRDefault="00C37B52" w:rsidP="006F48D2">
            <w:pPr>
              <w:pStyle w:val="TC"/>
              <w:jc w:val="right"/>
            </w:pPr>
            <w:r w:rsidRPr="006F48D2">
              <w:t> </w:t>
            </w:r>
          </w:p>
        </w:tc>
      </w:tr>
      <w:tr w:rsidR="00C37B52" w:rsidRPr="006F48D2" w:rsidTr="006F001F">
        <w:trPr>
          <w:trHeight w:val="113"/>
        </w:trPr>
        <w:tc>
          <w:tcPr>
            <w:tcW w:w="3043" w:type="dxa"/>
            <w:tcBorders>
              <w:top w:val="single" w:sz="4" w:space="0" w:color="auto"/>
            </w:tcBorders>
          </w:tcPr>
          <w:p w:rsidR="00C37B52" w:rsidRPr="006F48D2" w:rsidRDefault="00C37B52" w:rsidP="006F48D2">
            <w:pPr>
              <w:pStyle w:val="TC"/>
              <w:jc w:val="left"/>
            </w:pPr>
            <w:r w:rsidRPr="006F48D2">
              <w:t>Max Torque due to gravity gradient  [N·m]</w:t>
            </w:r>
          </w:p>
        </w:tc>
        <w:tc>
          <w:tcPr>
            <w:tcW w:w="1088" w:type="dxa"/>
            <w:tcBorders>
              <w:top w:val="single" w:sz="4" w:space="0" w:color="auto"/>
            </w:tcBorders>
            <w:noWrap/>
            <w:vAlign w:val="bottom"/>
            <w:hideMark/>
          </w:tcPr>
          <w:p w:rsidR="00C37B52" w:rsidRPr="006F48D2" w:rsidRDefault="00C37B52" w:rsidP="006F48D2">
            <w:pPr>
              <w:pStyle w:val="TC"/>
              <w:jc w:val="right"/>
            </w:pPr>
            <w:r w:rsidRPr="006F48D2">
              <w:t>4.47E-09</w:t>
            </w:r>
          </w:p>
        </w:tc>
      </w:tr>
      <w:tr w:rsidR="00C37B52" w:rsidRPr="006F48D2" w:rsidTr="006F001F">
        <w:trPr>
          <w:trHeight w:val="113"/>
        </w:trPr>
        <w:tc>
          <w:tcPr>
            <w:tcW w:w="3043" w:type="dxa"/>
            <w:tcBorders>
              <w:bottom w:val="nil"/>
            </w:tcBorders>
          </w:tcPr>
          <w:p w:rsidR="00C37B52" w:rsidRPr="006F48D2" w:rsidRDefault="006F001F" w:rsidP="006F48D2">
            <w:pPr>
              <w:pStyle w:val="TC"/>
              <w:jc w:val="left"/>
            </w:pPr>
            <w:r>
              <w:t xml:space="preserve">   </w:t>
            </w:r>
          </w:p>
        </w:tc>
        <w:tc>
          <w:tcPr>
            <w:tcW w:w="1088" w:type="dxa"/>
            <w:tcBorders>
              <w:bottom w:val="nil"/>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nil"/>
              <w:bottom w:val="single" w:sz="4" w:space="0" w:color="auto"/>
            </w:tcBorders>
          </w:tcPr>
          <w:p w:rsidR="00C37B52" w:rsidRPr="006F48D2" w:rsidRDefault="00C37B52" w:rsidP="006F48D2">
            <w:pPr>
              <w:pStyle w:val="TC"/>
              <w:jc w:val="left"/>
            </w:pPr>
            <w:r w:rsidRPr="006F48D2">
              <w:t>Solar radiation</w:t>
            </w:r>
          </w:p>
        </w:tc>
        <w:tc>
          <w:tcPr>
            <w:tcW w:w="1088" w:type="dxa"/>
            <w:tcBorders>
              <w:top w:val="nil"/>
              <w:bottom w:val="single" w:sz="4" w:space="0" w:color="auto"/>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single" w:sz="4" w:space="0" w:color="auto"/>
            </w:tcBorders>
          </w:tcPr>
          <w:p w:rsidR="00C37B52" w:rsidRPr="006F48D2" w:rsidRDefault="00C37B52" w:rsidP="006F48D2">
            <w:pPr>
              <w:pStyle w:val="TC"/>
              <w:jc w:val="left"/>
            </w:pPr>
            <w:r w:rsidRPr="006F48D2">
              <w:t>F [N]</w:t>
            </w:r>
          </w:p>
        </w:tc>
        <w:tc>
          <w:tcPr>
            <w:tcW w:w="1088" w:type="dxa"/>
            <w:tcBorders>
              <w:top w:val="single" w:sz="4" w:space="0" w:color="auto"/>
            </w:tcBorders>
            <w:noWrap/>
            <w:vAlign w:val="bottom"/>
            <w:hideMark/>
          </w:tcPr>
          <w:p w:rsidR="00C37B52" w:rsidRPr="006F48D2" w:rsidRDefault="00C37B52" w:rsidP="006F48D2">
            <w:pPr>
              <w:pStyle w:val="TC"/>
              <w:jc w:val="right"/>
            </w:pPr>
            <w:r w:rsidRPr="006F48D2">
              <w:t>8.43E-08</w:t>
            </w:r>
          </w:p>
        </w:tc>
      </w:tr>
      <w:tr w:rsidR="00C37B52" w:rsidRPr="006F48D2" w:rsidTr="006F001F">
        <w:trPr>
          <w:trHeight w:val="113"/>
        </w:trPr>
        <w:tc>
          <w:tcPr>
            <w:tcW w:w="3043" w:type="dxa"/>
          </w:tcPr>
          <w:p w:rsidR="00C37B52" w:rsidRPr="006F48D2" w:rsidRDefault="00C37B52" w:rsidP="006F48D2">
            <w:pPr>
              <w:pStyle w:val="TC"/>
              <w:jc w:val="left"/>
            </w:pPr>
            <w:r w:rsidRPr="006F48D2">
              <w:t>Torque due to solar radiation [N·m]</w:t>
            </w:r>
          </w:p>
        </w:tc>
        <w:tc>
          <w:tcPr>
            <w:tcW w:w="1088" w:type="dxa"/>
            <w:noWrap/>
            <w:vAlign w:val="bottom"/>
            <w:hideMark/>
          </w:tcPr>
          <w:p w:rsidR="00C37B52" w:rsidRPr="006F48D2" w:rsidRDefault="00C37B52" w:rsidP="006F48D2">
            <w:pPr>
              <w:pStyle w:val="TC"/>
              <w:jc w:val="right"/>
            </w:pPr>
            <w:r w:rsidRPr="006F48D2">
              <w:t>6.14E-09</w:t>
            </w:r>
          </w:p>
        </w:tc>
      </w:tr>
      <w:tr w:rsidR="00C37B52" w:rsidRPr="006F48D2" w:rsidTr="006F001F">
        <w:trPr>
          <w:trHeight w:val="113"/>
        </w:trPr>
        <w:tc>
          <w:tcPr>
            <w:tcW w:w="3043" w:type="dxa"/>
            <w:tcBorders>
              <w:bottom w:val="nil"/>
            </w:tcBorders>
          </w:tcPr>
          <w:p w:rsidR="00C37B52" w:rsidRPr="006F48D2" w:rsidRDefault="006F001F" w:rsidP="006F48D2">
            <w:pPr>
              <w:pStyle w:val="TC"/>
              <w:jc w:val="left"/>
            </w:pPr>
            <w:r>
              <w:t xml:space="preserve">    </w:t>
            </w:r>
          </w:p>
        </w:tc>
        <w:tc>
          <w:tcPr>
            <w:tcW w:w="1088" w:type="dxa"/>
            <w:tcBorders>
              <w:bottom w:val="nil"/>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nil"/>
              <w:bottom w:val="single" w:sz="4" w:space="0" w:color="auto"/>
            </w:tcBorders>
          </w:tcPr>
          <w:p w:rsidR="00C37B52" w:rsidRPr="006F48D2" w:rsidRDefault="00C37B52" w:rsidP="006F48D2">
            <w:pPr>
              <w:pStyle w:val="TC"/>
              <w:jc w:val="left"/>
            </w:pPr>
            <w:r w:rsidRPr="006F48D2">
              <w:t xml:space="preserve">magnetic field </w:t>
            </w:r>
          </w:p>
        </w:tc>
        <w:tc>
          <w:tcPr>
            <w:tcW w:w="1088" w:type="dxa"/>
            <w:tcBorders>
              <w:top w:val="nil"/>
              <w:bottom w:val="single" w:sz="4" w:space="0" w:color="auto"/>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single" w:sz="4" w:space="0" w:color="auto"/>
            </w:tcBorders>
          </w:tcPr>
          <w:p w:rsidR="00C37B52" w:rsidRPr="006F48D2" w:rsidRDefault="00C37B52" w:rsidP="006F48D2">
            <w:pPr>
              <w:pStyle w:val="TC"/>
              <w:jc w:val="left"/>
            </w:pPr>
            <w:r w:rsidRPr="006F48D2">
              <w:t>natural residual dipole of space craft [A·m²]</w:t>
            </w:r>
          </w:p>
        </w:tc>
        <w:tc>
          <w:tcPr>
            <w:tcW w:w="1088" w:type="dxa"/>
            <w:tcBorders>
              <w:top w:val="single" w:sz="4" w:space="0" w:color="auto"/>
            </w:tcBorders>
            <w:noWrap/>
            <w:vAlign w:val="bottom"/>
            <w:hideMark/>
          </w:tcPr>
          <w:p w:rsidR="00C37B52" w:rsidRPr="006F48D2" w:rsidRDefault="00C37B52" w:rsidP="006F48D2">
            <w:pPr>
              <w:pStyle w:val="TC"/>
              <w:jc w:val="right"/>
            </w:pPr>
            <w:r w:rsidRPr="006F48D2">
              <w:t>4.86E-02</w:t>
            </w:r>
          </w:p>
        </w:tc>
      </w:tr>
      <w:tr w:rsidR="00C37B52" w:rsidRPr="006F48D2" w:rsidTr="006F001F">
        <w:trPr>
          <w:trHeight w:val="113"/>
        </w:trPr>
        <w:tc>
          <w:tcPr>
            <w:tcW w:w="3043" w:type="dxa"/>
          </w:tcPr>
          <w:p w:rsidR="00C37B52" w:rsidRPr="006F48D2" w:rsidRDefault="00C37B52" w:rsidP="006F48D2">
            <w:pPr>
              <w:pStyle w:val="TC"/>
              <w:jc w:val="left"/>
            </w:pPr>
            <w:r w:rsidRPr="006F48D2">
              <w:t>strongest expected magnetic field</w:t>
            </w:r>
          </w:p>
        </w:tc>
        <w:tc>
          <w:tcPr>
            <w:tcW w:w="1088" w:type="dxa"/>
            <w:noWrap/>
            <w:vAlign w:val="bottom"/>
            <w:hideMark/>
          </w:tcPr>
          <w:p w:rsidR="00C37B52" w:rsidRPr="006F48D2" w:rsidRDefault="00C37B52" w:rsidP="006F48D2">
            <w:pPr>
              <w:pStyle w:val="TC"/>
              <w:jc w:val="right"/>
            </w:pPr>
            <w:r w:rsidRPr="006F48D2">
              <w:t>3.96E-05</w:t>
            </w:r>
          </w:p>
        </w:tc>
      </w:tr>
      <w:tr w:rsidR="00C37B52" w:rsidRPr="006F48D2" w:rsidTr="006F001F">
        <w:trPr>
          <w:trHeight w:val="113"/>
        </w:trPr>
        <w:tc>
          <w:tcPr>
            <w:tcW w:w="3043" w:type="dxa"/>
          </w:tcPr>
          <w:p w:rsidR="00C37B52" w:rsidRPr="006F48D2" w:rsidRDefault="00C37B52" w:rsidP="006F48D2">
            <w:pPr>
              <w:pStyle w:val="TC"/>
              <w:jc w:val="left"/>
            </w:pPr>
            <w:r w:rsidRPr="006F48D2">
              <w:t>torque due to magnetic forces  [N·m]</w:t>
            </w:r>
          </w:p>
        </w:tc>
        <w:tc>
          <w:tcPr>
            <w:tcW w:w="1088" w:type="dxa"/>
            <w:noWrap/>
            <w:vAlign w:val="bottom"/>
            <w:hideMark/>
          </w:tcPr>
          <w:p w:rsidR="00C37B52" w:rsidRPr="006F48D2" w:rsidRDefault="00C37B52" w:rsidP="006F48D2">
            <w:pPr>
              <w:pStyle w:val="TC"/>
              <w:jc w:val="right"/>
            </w:pPr>
            <w:r w:rsidRPr="006F48D2">
              <w:t>1.93E-06</w:t>
            </w:r>
          </w:p>
        </w:tc>
      </w:tr>
      <w:tr w:rsidR="00C37B52" w:rsidRPr="006F48D2" w:rsidTr="006F001F">
        <w:trPr>
          <w:trHeight w:val="113"/>
        </w:trPr>
        <w:tc>
          <w:tcPr>
            <w:tcW w:w="3043" w:type="dxa"/>
            <w:tcBorders>
              <w:bottom w:val="nil"/>
            </w:tcBorders>
          </w:tcPr>
          <w:p w:rsidR="00C37B52" w:rsidRPr="006F48D2" w:rsidRDefault="006F001F" w:rsidP="006F48D2">
            <w:pPr>
              <w:pStyle w:val="TC"/>
              <w:jc w:val="left"/>
            </w:pPr>
            <w:r>
              <w:t xml:space="preserve">   </w:t>
            </w:r>
          </w:p>
        </w:tc>
        <w:tc>
          <w:tcPr>
            <w:tcW w:w="1088" w:type="dxa"/>
            <w:tcBorders>
              <w:bottom w:val="nil"/>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nil"/>
              <w:bottom w:val="single" w:sz="4" w:space="0" w:color="auto"/>
            </w:tcBorders>
          </w:tcPr>
          <w:p w:rsidR="00C37B52" w:rsidRPr="006F48D2" w:rsidRDefault="00C37B52" w:rsidP="006F48D2">
            <w:pPr>
              <w:pStyle w:val="TC"/>
              <w:jc w:val="left"/>
            </w:pPr>
            <w:r w:rsidRPr="006F48D2">
              <w:t>Aerodynamic</w:t>
            </w:r>
          </w:p>
        </w:tc>
        <w:tc>
          <w:tcPr>
            <w:tcW w:w="1088" w:type="dxa"/>
            <w:tcBorders>
              <w:top w:val="nil"/>
              <w:bottom w:val="single" w:sz="4" w:space="0" w:color="auto"/>
            </w:tcBorders>
            <w:noWrap/>
            <w:vAlign w:val="bottom"/>
            <w:hideMark/>
          </w:tcPr>
          <w:p w:rsidR="00C37B52" w:rsidRPr="006F48D2" w:rsidRDefault="00C37B52" w:rsidP="006F48D2">
            <w:pPr>
              <w:pStyle w:val="TC"/>
              <w:jc w:val="right"/>
            </w:pPr>
          </w:p>
        </w:tc>
      </w:tr>
      <w:tr w:rsidR="00C37B52" w:rsidRPr="006F48D2" w:rsidTr="006F001F">
        <w:trPr>
          <w:trHeight w:val="113"/>
        </w:trPr>
        <w:tc>
          <w:tcPr>
            <w:tcW w:w="3043" w:type="dxa"/>
            <w:tcBorders>
              <w:top w:val="single" w:sz="4" w:space="0" w:color="auto"/>
            </w:tcBorders>
          </w:tcPr>
          <w:p w:rsidR="00C37B52" w:rsidRPr="006F48D2" w:rsidRDefault="00C37B52" w:rsidP="006F48D2">
            <w:pPr>
              <w:pStyle w:val="TC"/>
              <w:jc w:val="left"/>
            </w:pPr>
            <w:r w:rsidRPr="006F48D2">
              <w:t>Cd</w:t>
            </w:r>
          </w:p>
        </w:tc>
        <w:tc>
          <w:tcPr>
            <w:tcW w:w="1088" w:type="dxa"/>
            <w:tcBorders>
              <w:top w:val="single" w:sz="4" w:space="0" w:color="auto"/>
            </w:tcBorders>
            <w:noWrap/>
            <w:vAlign w:val="bottom"/>
            <w:hideMark/>
          </w:tcPr>
          <w:p w:rsidR="00C37B52" w:rsidRPr="006F48D2" w:rsidRDefault="00C37B52" w:rsidP="006F48D2">
            <w:pPr>
              <w:pStyle w:val="TC"/>
              <w:jc w:val="right"/>
            </w:pPr>
            <w:r w:rsidRPr="006F48D2">
              <w:t>2.50E+00</w:t>
            </w:r>
          </w:p>
        </w:tc>
      </w:tr>
      <w:tr w:rsidR="00C37B52" w:rsidRPr="006F48D2" w:rsidTr="006F001F">
        <w:trPr>
          <w:trHeight w:val="113"/>
        </w:trPr>
        <w:tc>
          <w:tcPr>
            <w:tcW w:w="3043" w:type="dxa"/>
          </w:tcPr>
          <w:p w:rsidR="00C37B52" w:rsidRPr="006F48D2" w:rsidRDefault="00C37B52" w:rsidP="006F48D2">
            <w:pPr>
              <w:pStyle w:val="TC"/>
              <w:jc w:val="left"/>
            </w:pPr>
            <w:r w:rsidRPr="006F48D2">
              <w:t>V [m/s]</w:t>
            </w:r>
          </w:p>
        </w:tc>
        <w:tc>
          <w:tcPr>
            <w:tcW w:w="1088" w:type="dxa"/>
            <w:noWrap/>
            <w:vAlign w:val="bottom"/>
            <w:hideMark/>
          </w:tcPr>
          <w:p w:rsidR="00C37B52" w:rsidRPr="006F48D2" w:rsidRDefault="00C37B52" w:rsidP="006F48D2">
            <w:pPr>
              <w:pStyle w:val="TC"/>
              <w:jc w:val="right"/>
            </w:pPr>
            <w:r w:rsidRPr="006F48D2">
              <w:t>7.35E+03</w:t>
            </w:r>
          </w:p>
        </w:tc>
      </w:tr>
      <w:tr w:rsidR="00C37B52" w:rsidRPr="006F48D2" w:rsidTr="006F001F">
        <w:trPr>
          <w:trHeight w:val="113"/>
        </w:trPr>
        <w:tc>
          <w:tcPr>
            <w:tcW w:w="3043" w:type="dxa"/>
          </w:tcPr>
          <w:p w:rsidR="00C37B52" w:rsidRPr="006F48D2" w:rsidRDefault="00C37B52" w:rsidP="006F48D2">
            <w:pPr>
              <w:pStyle w:val="TC"/>
              <w:jc w:val="left"/>
            </w:pPr>
            <w:r w:rsidRPr="006F48D2">
              <w:t>F [N]</w:t>
            </w:r>
          </w:p>
        </w:tc>
        <w:tc>
          <w:tcPr>
            <w:tcW w:w="1088" w:type="dxa"/>
            <w:noWrap/>
            <w:vAlign w:val="bottom"/>
            <w:hideMark/>
          </w:tcPr>
          <w:p w:rsidR="00C37B52" w:rsidRPr="006F48D2" w:rsidRDefault="00C37B52" w:rsidP="006F48D2">
            <w:pPr>
              <w:pStyle w:val="TC"/>
              <w:jc w:val="right"/>
            </w:pPr>
            <w:r w:rsidRPr="006F48D2">
              <w:t>9.66E-07</w:t>
            </w:r>
          </w:p>
        </w:tc>
      </w:tr>
      <w:tr w:rsidR="00C37B52" w:rsidRPr="006F48D2" w:rsidTr="006F001F">
        <w:trPr>
          <w:trHeight w:val="113"/>
        </w:trPr>
        <w:tc>
          <w:tcPr>
            <w:tcW w:w="3043" w:type="dxa"/>
          </w:tcPr>
          <w:p w:rsidR="00C37B52" w:rsidRPr="006F48D2" w:rsidRDefault="00C37B52" w:rsidP="006F48D2">
            <w:pPr>
              <w:pStyle w:val="TC"/>
              <w:jc w:val="left"/>
            </w:pPr>
            <w:r w:rsidRPr="006F48D2">
              <w:t>Torque due to aerodynamic forces  [N·m]</w:t>
            </w:r>
          </w:p>
        </w:tc>
        <w:tc>
          <w:tcPr>
            <w:tcW w:w="1088" w:type="dxa"/>
            <w:noWrap/>
            <w:vAlign w:val="bottom"/>
            <w:hideMark/>
          </w:tcPr>
          <w:p w:rsidR="00C37B52" w:rsidRPr="006F48D2" w:rsidRDefault="00C37B52" w:rsidP="006F48D2">
            <w:pPr>
              <w:pStyle w:val="TC"/>
              <w:jc w:val="right"/>
            </w:pPr>
            <w:r w:rsidRPr="006F48D2">
              <w:t>7.03E-08</w:t>
            </w:r>
          </w:p>
        </w:tc>
      </w:tr>
      <w:tr w:rsidR="00C37B52" w:rsidRPr="006F48D2" w:rsidTr="006F001F">
        <w:trPr>
          <w:trHeight w:val="113"/>
        </w:trPr>
        <w:tc>
          <w:tcPr>
            <w:tcW w:w="3043" w:type="dxa"/>
          </w:tcPr>
          <w:p w:rsidR="00C37B52" w:rsidRPr="006F48D2" w:rsidRDefault="006F001F" w:rsidP="006F48D2">
            <w:pPr>
              <w:pStyle w:val="TC"/>
              <w:jc w:val="left"/>
            </w:pPr>
            <w:r>
              <w:t xml:space="preserve">   </w:t>
            </w:r>
          </w:p>
        </w:tc>
        <w:tc>
          <w:tcPr>
            <w:tcW w:w="1088" w:type="dxa"/>
            <w:noWrap/>
            <w:vAlign w:val="bottom"/>
            <w:hideMark/>
          </w:tcPr>
          <w:p w:rsidR="00C37B52" w:rsidRPr="006F48D2" w:rsidRDefault="00C37B52" w:rsidP="006F48D2">
            <w:pPr>
              <w:pStyle w:val="TC"/>
              <w:jc w:val="right"/>
            </w:pPr>
          </w:p>
        </w:tc>
      </w:tr>
      <w:tr w:rsidR="00C37B52" w:rsidRPr="006F48D2" w:rsidTr="006F001F">
        <w:trPr>
          <w:cnfStyle w:val="010000000000"/>
          <w:trHeight w:val="113"/>
        </w:trPr>
        <w:tc>
          <w:tcPr>
            <w:tcW w:w="3043" w:type="dxa"/>
          </w:tcPr>
          <w:p w:rsidR="00C37B52" w:rsidRPr="006F48D2" w:rsidRDefault="00C37B52" w:rsidP="006F48D2">
            <w:pPr>
              <w:pStyle w:val="TC"/>
              <w:jc w:val="left"/>
            </w:pPr>
            <w:r w:rsidRPr="006F48D2">
              <w:t xml:space="preserve">total disturbance torque [N·m] </w:t>
            </w:r>
          </w:p>
        </w:tc>
        <w:tc>
          <w:tcPr>
            <w:tcW w:w="1088" w:type="dxa"/>
            <w:noWrap/>
            <w:vAlign w:val="bottom"/>
            <w:hideMark/>
          </w:tcPr>
          <w:p w:rsidR="00C37B52" w:rsidRPr="006F48D2" w:rsidRDefault="00C37B52" w:rsidP="006F48D2">
            <w:pPr>
              <w:pStyle w:val="TC"/>
              <w:jc w:val="right"/>
            </w:pPr>
            <w:r w:rsidRPr="006F48D2">
              <w:t>2.01E-06</w:t>
            </w:r>
          </w:p>
        </w:tc>
      </w:tr>
    </w:tbl>
    <w:p w:rsidR="0027700C" w:rsidRDefault="0027700C" w:rsidP="007C0E11">
      <w:pPr>
        <w:sectPr w:rsidR="0027700C" w:rsidSect="002C2DCC">
          <w:type w:val="continuous"/>
          <w:pgSz w:w="12242" w:h="15842" w:code="1"/>
          <w:pgMar w:top="1440" w:right="1440" w:bottom="1440" w:left="1797" w:header="720" w:footer="720" w:gutter="284"/>
          <w:cols w:num="2" w:space="720"/>
          <w:titlePg/>
          <w:docGrid w:linePitch="360"/>
        </w:sectPr>
      </w:pPr>
    </w:p>
    <w:p w:rsidR="000612ED" w:rsidRDefault="000612ED" w:rsidP="000612ED">
      <w:pPr>
        <w:pStyle w:val="Heading3"/>
        <w:spacing w:line="276" w:lineRule="auto"/>
        <w:jc w:val="left"/>
      </w:pPr>
      <w:bookmarkStart w:id="470" w:name="_Toc200955387"/>
      <w:bookmarkStart w:id="471" w:name="_Toc200963118"/>
      <w:bookmarkStart w:id="472" w:name="_Toc204748261"/>
      <w:bookmarkStart w:id="473" w:name="_Toc207775117"/>
      <w:bookmarkStart w:id="474" w:name="_Ref202100414"/>
      <w:bookmarkEnd w:id="467"/>
      <w:r>
        <w:lastRenderedPageBreak/>
        <w:t>Spacecraft Actuator Sizing</w:t>
      </w:r>
      <w:bookmarkEnd w:id="470"/>
      <w:bookmarkEnd w:id="471"/>
      <w:bookmarkEnd w:id="472"/>
      <w:bookmarkEnd w:id="473"/>
    </w:p>
    <w:p w:rsidR="000612ED" w:rsidRPr="00CC7418" w:rsidRDefault="000612ED" w:rsidP="000612ED">
      <w:r>
        <w:t xml:space="preserve">There are two major types of spacecraft actuators: those that store momentum on the spacecraft, such as reaction wheels, and those that apply an external torque to the satellite, such as magnetic torquers. The following sections are used to size reaction wheels and magnetic torquers for RyeSat. </w:t>
      </w:r>
    </w:p>
    <w:p w:rsidR="000612ED" w:rsidRDefault="000612ED" w:rsidP="000612ED">
      <w:pPr>
        <w:pStyle w:val="Heading4"/>
      </w:pPr>
      <w:r>
        <w:t>A.</w:t>
      </w:r>
      <w:r>
        <w:tab/>
        <w:t>Reaction Wheel Sizing</w:t>
      </w:r>
    </w:p>
    <w:p w:rsidR="000612ED" w:rsidRDefault="000612ED" w:rsidP="000612ED">
      <w:r>
        <w:t xml:space="preserve">There are 3 main criteria for sizing reaction wheels. These criteria are: minimum torque required to reject disturbances, the minimum torque required </w:t>
      </w:r>
      <w:proofErr w:type="gramStart"/>
      <w:r>
        <w:t>to slew</w:t>
      </w:r>
      <w:proofErr w:type="gramEnd"/>
      <w:r>
        <w:t xml:space="preserve"> at a desired rate, and the minimum amount of angular momentum storage needed over an orbital period. </w:t>
      </w:r>
      <w:r w:rsidR="00C64352">
        <w:fldChar w:fldCharType="begin"/>
      </w:r>
      <w:r w:rsidR="00B64177">
        <w:instrText xml:space="preserve"> REF _Ref207457419 \h </w:instrText>
      </w:r>
      <w:r w:rsidR="00C64352">
        <w:fldChar w:fldCharType="separate"/>
      </w:r>
      <w:r w:rsidR="00D46473">
        <w:t xml:space="preserve">Table </w:t>
      </w:r>
      <w:r w:rsidR="00D46473">
        <w:rPr>
          <w:noProof/>
        </w:rPr>
        <w:t>32</w:t>
      </w:r>
      <w:r w:rsidR="00C64352">
        <w:fldChar w:fldCharType="end"/>
      </w:r>
      <w:r>
        <w:t xml:space="preserve"> summarizes the methods used to estimate these criteria.</w:t>
      </w:r>
    </w:p>
    <w:p w:rsidR="007C0E11" w:rsidRDefault="007C0E11" w:rsidP="007C0E11">
      <w:pPr>
        <w:pStyle w:val="Caption"/>
      </w:pPr>
      <w:bookmarkStart w:id="475" w:name="_Ref207457419"/>
      <w:bookmarkStart w:id="476" w:name="_Toc207775271"/>
      <w:r>
        <w:t xml:space="preserve">Table </w:t>
      </w:r>
      <w:fldSimple w:instr=" SEQ Table \* ARABIC ">
        <w:r w:rsidR="00D46473">
          <w:rPr>
            <w:noProof/>
          </w:rPr>
          <w:t>32</w:t>
        </w:r>
      </w:fldSimple>
      <w:bookmarkEnd w:id="474"/>
      <w:bookmarkEnd w:id="475"/>
      <w:r>
        <w:t>: Reaction wheel sizing criteria</w:t>
      </w:r>
      <w:bookmarkEnd w:id="476"/>
    </w:p>
    <w:tbl>
      <w:tblPr>
        <w:tblStyle w:val="latexlike"/>
        <w:tblW w:w="0" w:type="auto"/>
        <w:tblLook w:val="04A0"/>
      </w:tblPr>
      <w:tblGrid>
        <w:gridCol w:w="3145"/>
        <w:gridCol w:w="3685"/>
        <w:gridCol w:w="1744"/>
      </w:tblGrid>
      <w:tr w:rsidR="007C0E11" w:rsidRPr="00C42E16" w:rsidTr="008D577C">
        <w:trPr>
          <w:cnfStyle w:val="100000000000"/>
          <w:trHeight w:val="232"/>
        </w:trPr>
        <w:tc>
          <w:tcPr>
            <w:tcW w:w="0" w:type="auto"/>
          </w:tcPr>
          <w:p w:rsidR="007C0E11" w:rsidRPr="00C42E16" w:rsidRDefault="000222F7" w:rsidP="00EC673F">
            <w:pPr>
              <w:pStyle w:val="Table"/>
            </w:pPr>
            <w:r w:rsidRPr="00C42E16">
              <w:t>R</w:t>
            </w:r>
            <w:r w:rsidR="007C0E11" w:rsidRPr="00C42E16">
              <w:t>equirement</w:t>
            </w:r>
          </w:p>
        </w:tc>
        <w:tc>
          <w:tcPr>
            <w:tcW w:w="0" w:type="auto"/>
          </w:tcPr>
          <w:p w:rsidR="007C0E11" w:rsidRPr="00C42E16" w:rsidRDefault="007C0E11" w:rsidP="00956FCD">
            <w:pPr>
              <w:pStyle w:val="Table"/>
            </w:pPr>
            <w:r w:rsidRPr="00C42E16">
              <w:t xml:space="preserve">Standard formula </w:t>
            </w:r>
            <w:sdt>
              <w:sdtPr>
                <w:rPr>
                  <w:vanish/>
                  <w:highlight w:val="yellow"/>
                </w:rPr>
                <w:id w:val="290230437"/>
                <w:citation/>
              </w:sdtPr>
              <w:sdtContent>
                <w:r w:rsidR="00C64352">
                  <w:fldChar w:fldCharType="begin"/>
                </w:r>
                <w:r w:rsidR="00956FCD">
                  <w:rPr>
                    <w:lang w:val="en-CA"/>
                  </w:rPr>
                  <w:instrText xml:space="preserve"> CITATION Lar05 \l 4105  </w:instrText>
                </w:r>
                <w:r w:rsidR="00C64352">
                  <w:fldChar w:fldCharType="separate"/>
                </w:r>
                <w:r w:rsidR="00D46473" w:rsidRPr="00D46473">
                  <w:rPr>
                    <w:noProof/>
                    <w:lang w:val="en-CA"/>
                  </w:rPr>
                  <w:t>(Larson and Wertz 2005)</w:t>
                </w:r>
                <w:r w:rsidR="00C64352">
                  <w:fldChar w:fldCharType="end"/>
                </w:r>
              </w:sdtContent>
            </w:sdt>
          </w:p>
        </w:tc>
        <w:tc>
          <w:tcPr>
            <w:tcW w:w="0" w:type="auto"/>
          </w:tcPr>
          <w:p w:rsidR="007C0E11" w:rsidRPr="00C42E16" w:rsidRDefault="007C0E11" w:rsidP="00EC673F">
            <w:pPr>
              <w:pStyle w:val="Table"/>
            </w:pPr>
          </w:p>
        </w:tc>
      </w:tr>
      <w:tr w:rsidR="007C0E11" w:rsidRPr="00C42E16" w:rsidTr="008D577C">
        <w:trPr>
          <w:trHeight w:val="619"/>
        </w:trPr>
        <w:tc>
          <w:tcPr>
            <w:tcW w:w="0" w:type="auto"/>
          </w:tcPr>
          <w:p w:rsidR="007C0E11" w:rsidRPr="00C42E16" w:rsidRDefault="007C0E11" w:rsidP="00EC673F">
            <w:pPr>
              <w:pStyle w:val="Table"/>
            </w:pPr>
            <w:r w:rsidRPr="00C42E16">
              <w:t xml:space="preserve">Ability to reject disturbance torques </w:t>
            </w:r>
          </w:p>
        </w:tc>
        <w:tc>
          <w:tcPr>
            <w:tcW w:w="0" w:type="auto"/>
          </w:tcPr>
          <w:p w:rsidR="007C0E11" w:rsidRPr="00C42E16" w:rsidRDefault="00C64352" w:rsidP="00EC673F">
            <w:pPr>
              <w:pStyle w:val="Table"/>
            </w:pPr>
            <m:oMathPara>
              <m:oMath>
                <m:sSub>
                  <m:sSubPr>
                    <m:ctrlPr>
                      <w:rPr>
                        <w:rFonts w:ascii="Cambria Math" w:hAnsi="Cambria Math"/>
                      </w:rPr>
                    </m:ctrlPr>
                  </m:sSubPr>
                  <m:e>
                    <m:r>
                      <w:rPr>
                        <w:rFonts w:ascii="Cambria Math" w:hAnsi="Cambria Math"/>
                      </w:rPr>
                      <m:t>τ</m:t>
                    </m:r>
                  </m:e>
                  <m:sub>
                    <m:r>
                      <m:rPr>
                        <m:sty m:val="p"/>
                      </m:rPr>
                      <w:rPr>
                        <w:rFonts w:ascii="Cambria Math" w:hAnsi="Cambria Math"/>
                      </w:rPr>
                      <m:t>wheel</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m:rPr>
                        <m:sty m:val="p"/>
                      </m:rPr>
                      <w:rPr>
                        <w:rFonts w:ascii="Cambria Math" w:hAnsi="Cambria Math"/>
                      </w:rPr>
                      <m:t>Dist</m:t>
                    </m:r>
                  </m:sub>
                </m:sSub>
                <m:r>
                  <m:rPr>
                    <m:sty m:val="p"/>
                  </m:rPr>
                  <w:rPr>
                    <w:rFonts w:ascii="Cambria Math" w:hAnsi="Cambria Math"/>
                  </w:rPr>
                  <m:t>(</m:t>
                </m:r>
                <m:r>
                  <w:rPr>
                    <w:rFonts w:ascii="Cambria Math" w:hAnsi="Cambria Math"/>
                  </w:rPr>
                  <m:t>SF</m:t>
                </m:r>
                <m:r>
                  <m:rPr>
                    <m:sty m:val="p"/>
                  </m:rPr>
                  <w:rPr>
                    <w:rFonts w:ascii="Cambria Math" w:hAnsi="Cambria Math"/>
                  </w:rPr>
                  <m:t>)</m:t>
                </m:r>
              </m:oMath>
            </m:oMathPara>
          </w:p>
          <w:p w:rsidR="007C0E11" w:rsidRPr="00C42E16" w:rsidRDefault="00020DA6" w:rsidP="00EC673F">
            <w:pPr>
              <w:pStyle w:val="Table"/>
            </w:pPr>
            <w:r>
              <w:t>Design Margin</w:t>
            </w:r>
            <w:r w:rsidR="007C0E11" w:rsidRPr="00C42E16">
              <w:t xml:space="preserve"> =2</w:t>
            </w:r>
          </w:p>
        </w:tc>
        <w:tc>
          <w:tcPr>
            <w:tcW w:w="0" w:type="auto"/>
          </w:tcPr>
          <w:p w:rsidR="007C0E11" w:rsidRPr="00C42E16" w:rsidRDefault="007C0E11" w:rsidP="00C37B52">
            <w:pPr>
              <w:pStyle w:val="Table"/>
              <w:rPr>
                <w:szCs w:val="20"/>
              </w:rPr>
            </w:pPr>
            <w:r w:rsidRPr="00C42E16">
              <w:t>6.10E-06 [N</w:t>
            </w:r>
            <w:r w:rsidR="00C37B52">
              <w:t>·</w:t>
            </w:r>
            <w:r w:rsidRPr="00C42E16">
              <w:t>m]</w:t>
            </w:r>
          </w:p>
        </w:tc>
      </w:tr>
      <w:tr w:rsidR="007C0E11" w:rsidRPr="00C42E16" w:rsidTr="008D577C">
        <w:trPr>
          <w:trHeight w:val="928"/>
        </w:trPr>
        <w:tc>
          <w:tcPr>
            <w:tcW w:w="0" w:type="auto"/>
          </w:tcPr>
          <w:p w:rsidR="007C0E11" w:rsidRPr="00C42E16" w:rsidRDefault="007C0E11" w:rsidP="00EC673F">
            <w:pPr>
              <w:pStyle w:val="Table"/>
            </w:pPr>
            <w:r w:rsidRPr="00C42E16">
              <w:t>Ability to slew</w:t>
            </w:r>
          </w:p>
        </w:tc>
        <w:tc>
          <w:tcPr>
            <w:tcW w:w="0" w:type="auto"/>
          </w:tcPr>
          <w:p w:rsidR="007C0E11" w:rsidRPr="00C42E16" w:rsidRDefault="00C64352" w:rsidP="00EC673F">
            <w:pPr>
              <w:pStyle w:val="Table"/>
            </w:pPr>
            <m:oMathPara>
              <m:oMath>
                <m:sSub>
                  <m:sSubPr>
                    <m:ctrlPr>
                      <w:rPr>
                        <w:rFonts w:ascii="Cambria Math" w:hAnsi="Cambria Math"/>
                      </w:rPr>
                    </m:ctrlPr>
                  </m:sSubPr>
                  <m:e>
                    <m:r>
                      <w:rPr>
                        <w:rFonts w:ascii="Cambria Math" w:hAnsi="Cambria Math"/>
                      </w:rPr>
                      <m:t>τ</m:t>
                    </m:r>
                  </m:e>
                  <m:sub>
                    <m:r>
                      <m:rPr>
                        <m:sty m:val="p"/>
                      </m:rPr>
                      <w:rPr>
                        <w:rFonts w:ascii="Cambria Math" w:hAnsi="Cambria Math"/>
                      </w:rPr>
                      <m:t>wheel</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θI</m:t>
                    </m:r>
                  </m:num>
                  <m:den>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m:oMathPara>
          </w:p>
          <w:p w:rsidR="007C0E11" w:rsidRPr="00C42E16" w:rsidRDefault="007C0E11" w:rsidP="00EC673F">
            <w:pPr>
              <w:pStyle w:val="Table"/>
            </w:pPr>
            <w:r w:rsidRPr="00C42E16">
              <w:t>Required slew angle 90[deg]</w:t>
            </w:r>
          </w:p>
          <w:p w:rsidR="007C0E11" w:rsidRPr="00C42E16" w:rsidRDefault="007C0E11" w:rsidP="00EC673F">
            <w:pPr>
              <w:pStyle w:val="Table"/>
            </w:pPr>
            <w:r w:rsidRPr="00C42E16">
              <w:t>Time to slew 60 [s]</w:t>
            </w:r>
          </w:p>
        </w:tc>
        <w:tc>
          <w:tcPr>
            <w:tcW w:w="0" w:type="auto"/>
          </w:tcPr>
          <w:p w:rsidR="007C0E11" w:rsidRPr="00C42E16" w:rsidRDefault="007C0E11" w:rsidP="00C37B52">
            <w:pPr>
              <w:pStyle w:val="Table"/>
              <w:rPr>
                <w:szCs w:val="20"/>
              </w:rPr>
            </w:pPr>
            <w:r w:rsidRPr="00C42E16">
              <w:t>8.72665E-06 [N</w:t>
            </w:r>
            <w:r w:rsidR="00C37B52">
              <w:t>·</w:t>
            </w:r>
            <w:r w:rsidRPr="00C42E16">
              <w:t>m]</w:t>
            </w:r>
          </w:p>
        </w:tc>
      </w:tr>
      <w:tr w:rsidR="007C0E11" w:rsidRPr="00C42E16" w:rsidTr="008D577C">
        <w:trPr>
          <w:trHeight w:val="754"/>
        </w:trPr>
        <w:tc>
          <w:tcPr>
            <w:tcW w:w="0" w:type="auto"/>
          </w:tcPr>
          <w:p w:rsidR="007C0E11" w:rsidRPr="00C42E16" w:rsidRDefault="007C0E11" w:rsidP="00EC673F">
            <w:pPr>
              <w:pStyle w:val="Table"/>
            </w:pPr>
            <w:r w:rsidRPr="00C42E16">
              <w:t>Momentum storage</w:t>
            </w:r>
          </w:p>
        </w:tc>
        <w:tc>
          <w:tcPr>
            <w:tcW w:w="0" w:type="auto"/>
          </w:tcPr>
          <w:p w:rsidR="007C0E11" w:rsidRPr="00C42E16" w:rsidRDefault="00C64352" w:rsidP="00EC673F">
            <w:pPr>
              <w:pStyle w:val="Table"/>
            </w:pPr>
            <m:oMathPara>
              <m:oMath>
                <m:sSub>
                  <m:sSubPr>
                    <m:ctrlPr>
                      <w:rPr>
                        <w:rFonts w:ascii="Cambria Math" w:hAnsi="Cambria Math"/>
                      </w:rPr>
                    </m:ctrlPr>
                  </m:sSubPr>
                  <m:e>
                    <m:r>
                      <w:rPr>
                        <w:rFonts w:ascii="Cambria Math" w:hAnsi="Cambria Math"/>
                      </w:rPr>
                      <m:t>H</m:t>
                    </m:r>
                  </m:e>
                  <m:sub>
                    <m:r>
                      <m:rPr>
                        <m:sty m:val="p"/>
                      </m:rPr>
                      <w:rPr>
                        <w:rFonts w:ascii="Cambria Math" w:hAnsi="Cambria Math"/>
                      </w:rPr>
                      <m:t>storage</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m:rPr>
                            <m:sty m:val="p"/>
                          </m:rPr>
                          <w:rPr>
                            <w:rFonts w:ascii="Cambria Math" w:hAnsi="Cambria Math"/>
                          </w:rPr>
                          <m:t>Dist</m:t>
                        </m:r>
                      </m:sub>
                    </m:sSub>
                    <m:r>
                      <w:rPr>
                        <w:rFonts w:ascii="Cambria Math" w:hAnsi="Cambria Math"/>
                      </w:rPr>
                      <m:t>P</m:t>
                    </m:r>
                  </m:num>
                  <m:den>
                    <m:r>
                      <m:rPr>
                        <m:sty m:val="p"/>
                      </m:rPr>
                      <w:rPr>
                        <w:rFonts w:ascii="Cambria Math" w:hAnsi="Cambria Math"/>
                      </w:rPr>
                      <m:t>4</m:t>
                    </m:r>
                    <m:rad>
                      <m:radPr>
                        <m:degHide m:val="on"/>
                        <m:ctrlPr>
                          <w:rPr>
                            <w:rFonts w:ascii="Cambria Math" w:hAnsi="Cambria Math"/>
                          </w:rPr>
                        </m:ctrlPr>
                      </m:radPr>
                      <m:deg/>
                      <m:e>
                        <m:r>
                          <m:rPr>
                            <m:sty m:val="p"/>
                          </m:rPr>
                          <w:rPr>
                            <w:rFonts w:ascii="Cambria Math" w:hAnsi="Cambria Math"/>
                          </w:rPr>
                          <m:t>2</m:t>
                        </m:r>
                      </m:e>
                    </m:rad>
                  </m:den>
                </m:f>
              </m:oMath>
            </m:oMathPara>
          </w:p>
          <w:p w:rsidR="007C0E11" w:rsidRPr="00C42E16" w:rsidRDefault="007C0E11" w:rsidP="00EC673F">
            <w:pPr>
              <w:pStyle w:val="Table"/>
            </w:pPr>
            <w:r w:rsidRPr="00C42E16">
              <w:t>Orbital period is  5553[s]</w:t>
            </w:r>
          </w:p>
        </w:tc>
        <w:tc>
          <w:tcPr>
            <w:tcW w:w="0" w:type="auto"/>
          </w:tcPr>
          <w:p w:rsidR="007C0E11" w:rsidRPr="00C42E16" w:rsidRDefault="007C0E11" w:rsidP="00C37B52">
            <w:pPr>
              <w:pStyle w:val="Table"/>
              <w:rPr>
                <w:szCs w:val="20"/>
              </w:rPr>
            </w:pPr>
            <w:r w:rsidRPr="00C42E16">
              <w:t>3.00E-03[N</w:t>
            </w:r>
            <w:r w:rsidR="00C37B52">
              <w:t>·</w:t>
            </w:r>
            <w:r w:rsidRPr="00C42E16">
              <w:t>m</w:t>
            </w:r>
            <w:r w:rsidR="00C37B52">
              <w:t>·</w:t>
            </w:r>
            <w:r w:rsidRPr="00C42E16">
              <w:t>s]</w:t>
            </w:r>
          </w:p>
        </w:tc>
      </w:tr>
    </w:tbl>
    <w:p w:rsidR="003F0496" w:rsidRDefault="003F0496" w:rsidP="007C0E11"/>
    <w:p w:rsidR="00036043" w:rsidRDefault="00781D2E" w:rsidP="007C0E11">
      <w:r>
        <w:t>To investigate</w:t>
      </w:r>
      <w:r w:rsidR="00036043">
        <w:t xml:space="preserve"> if it was possible to scale down a reaction wheel for </w:t>
      </w:r>
      <w:r w:rsidR="007C0E11">
        <w:t xml:space="preserve">use on </w:t>
      </w:r>
      <w:r w:rsidR="00036043">
        <w:t>RyeSat, a</w:t>
      </w:r>
      <w:r w:rsidR="007C0E11">
        <w:t xml:space="preserve"> study was performed to determine if a motor and flywheel could be selected from those available on the market</w:t>
      </w:r>
      <w:r w:rsidR="00036043">
        <w:t>.</w:t>
      </w:r>
      <w:r w:rsidR="007C0E11">
        <w:t xml:space="preserve"> To</w:t>
      </w:r>
      <w:r w:rsidR="00036043">
        <w:t xml:space="preserve"> ensure the selected motor was capable of controlling the spacecraft the following </w:t>
      </w:r>
      <w:r w:rsidR="003F0496">
        <w:t>methods were</w:t>
      </w:r>
      <w:r>
        <w:t xml:space="preserve"> used.</w:t>
      </w:r>
    </w:p>
    <w:p w:rsidR="007C0E11" w:rsidRDefault="00CA18EA" w:rsidP="007C0E11">
      <w:r>
        <w:t>The following relationship is used to relate torque to an applied voltage</w:t>
      </w:r>
    </w:p>
    <w:tbl>
      <w:tblPr>
        <w:tblpPr w:leftFromText="180" w:rightFromText="180" w:vertAnchor="text" w:tblpY="1"/>
        <w:tblOverlap w:val="never"/>
        <w:tblW w:w="5051" w:type="pct"/>
        <w:tblLook w:val="04A0"/>
      </w:tblPr>
      <w:tblGrid>
        <w:gridCol w:w="8521"/>
        <w:gridCol w:w="507"/>
      </w:tblGrid>
      <w:tr w:rsidR="007C0E11" w:rsidTr="00BE2552">
        <w:trPr>
          <w:trHeight w:val="1149"/>
        </w:trPr>
        <w:tc>
          <w:tcPr>
            <w:tcW w:w="4742" w:type="pct"/>
            <w:vAlign w:val="center"/>
          </w:tcPr>
          <w:p w:rsidR="007C0E11" w:rsidRPr="006A1FE5" w:rsidRDefault="00C64352" w:rsidP="00BE2552">
            <w:pPr>
              <w:pStyle w:val="centerednormalpictureseqns"/>
            </w:pPr>
            <m:oMathPara>
              <m:oMath>
                <m:sSub>
                  <m:sSubPr>
                    <m:ctrlPr>
                      <w:rPr>
                        <w:rFonts w:ascii="Cambria Math" w:hAnsi="Cambria Math"/>
                      </w:rPr>
                    </m:ctrlPr>
                  </m:sSubPr>
                  <m:e>
                    <m:r>
                      <w:rPr>
                        <w:rFonts w:ascii="Cambria Math" w:hAnsi="Cambria Math"/>
                      </w:rPr>
                      <m:t>τ</m:t>
                    </m:r>
                  </m:e>
                  <m:sub>
                    <m:r>
                      <m:rPr>
                        <m:sty m:val="p"/>
                      </m:rPr>
                      <w:rPr>
                        <w:rFonts w:ascii="Cambria Math" w:hAnsi="Cambria Math"/>
                      </w:rPr>
                      <m:t>motor</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i</m:t>
                            </m:r>
                          </m:sub>
                        </m:sSub>
                      </m:e>
                      <m:sup>
                        <m:r>
                          <m:rPr>
                            <m:sty m:val="p"/>
                          </m:rPr>
                          <w:rPr>
                            <w:rFonts w:ascii="Cambria Math" w:hAnsi="Cambria Math"/>
                          </w:rPr>
                          <m:t>2</m:t>
                        </m:r>
                      </m:sup>
                    </m:sSup>
                  </m:num>
                  <m:den>
                    <m:r>
                      <w:rPr>
                        <w:rFonts w:ascii="Cambria Math" w:hAnsi="Cambria Math"/>
                      </w:rPr>
                      <m:t>R</m:t>
                    </m:r>
                  </m:den>
                </m:f>
                <m:sSub>
                  <m:sSubPr>
                    <m:ctrlPr>
                      <w:rPr>
                        <w:rFonts w:ascii="Cambria Math" w:hAnsi="Cambria Math"/>
                      </w:rPr>
                    </m:ctrlPr>
                  </m:sSubPr>
                  <m:e>
                    <m:r>
                      <w:rPr>
                        <w:rFonts w:ascii="Cambria Math" w:hAnsi="Cambria Math"/>
                      </w:rPr>
                      <m:t>ω</m:t>
                    </m:r>
                  </m:e>
                  <m:sub>
                    <m:r>
                      <m:rPr>
                        <m:sty m:val="p"/>
                      </m:rPr>
                      <w:rPr>
                        <w:rFonts w:ascii="Cambria Math" w:hAnsi="Cambria Math"/>
                      </w:rPr>
                      <m:t>motor</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applied</m:t>
                        </m:r>
                      </m:sub>
                    </m:sSub>
                  </m:num>
                  <m:den>
                    <m:r>
                      <w:rPr>
                        <w:rFonts w:ascii="Cambria Math" w:hAnsi="Cambria Math"/>
                      </w:rPr>
                      <m:t>R</m:t>
                    </m:r>
                  </m:den>
                </m:f>
              </m:oMath>
            </m:oMathPara>
          </w:p>
        </w:tc>
        <w:bookmarkStart w:id="477" w:name="_Ref202101859"/>
        <w:tc>
          <w:tcPr>
            <w:tcW w:w="258" w:type="pct"/>
            <w:vAlign w:val="center"/>
          </w:tcPr>
          <w:p w:rsidR="007C0E11" w:rsidRPr="006A1FE5" w:rsidRDefault="00C64352" w:rsidP="00BE2552">
            <w:pPr>
              <w:pStyle w:val="centerednormalpictureseqns"/>
            </w:pPr>
            <w:r>
              <w:fldChar w:fldCharType="begin"/>
            </w:r>
            <w:r w:rsidR="007C0E11">
              <w:instrText xml:space="preserve"> STYLEREF 1 \s </w:instrText>
            </w:r>
            <w:r>
              <w:fldChar w:fldCharType="separate"/>
            </w:r>
            <w:r w:rsidR="00D46473">
              <w:rPr>
                <w:noProof/>
              </w:rPr>
              <w:t>4</w:t>
            </w:r>
            <w:r>
              <w:fldChar w:fldCharType="end"/>
            </w:r>
            <w:r w:rsidR="007C0E11">
              <w:noBreakHyphen/>
            </w:r>
            <w:fldSimple w:instr=" SEQ Equation \* ARABIC \s 1 ">
              <w:r w:rsidR="00D46473">
                <w:rPr>
                  <w:noProof/>
                </w:rPr>
                <w:t>2</w:t>
              </w:r>
            </w:fldSimple>
            <w:bookmarkEnd w:id="477"/>
          </w:p>
        </w:tc>
      </w:tr>
    </w:tbl>
    <w:p w:rsidR="007C0E11" w:rsidRDefault="007C0E11" w:rsidP="007C0E11">
      <w:r>
        <w:t xml:space="preserve">A candidate motor </w:t>
      </w:r>
      <w:sdt>
        <w:sdtPr>
          <w:rPr>
            <w:vanish/>
            <w:highlight w:val="yellow"/>
          </w:rPr>
          <w:id w:val="1180021321"/>
          <w:citation/>
        </w:sdtPr>
        <w:sdtContent>
          <w:fldSimple w:instr=" CITATION por \l 4105  ">
            <w:r w:rsidR="00D46473">
              <w:rPr>
                <w:noProof/>
              </w:rPr>
              <w:t>(Portescap 2007)</w:t>
            </w:r>
          </w:fldSimple>
        </w:sdtContent>
      </w:sdt>
      <w:r>
        <w:t xml:space="preserve"> was</w:t>
      </w:r>
      <w:r w:rsidR="00781D2E">
        <w:t xml:space="preserve"> </w:t>
      </w:r>
      <w:r>
        <w:t>found with the following motor characteristics (</w:t>
      </w:r>
      <w:fldSimple w:instr=" REF _Ref202102274 \h  \* MERGEFORMAT ">
        <w:r w:rsidR="00D46473">
          <w:t xml:space="preserve">Table </w:t>
        </w:r>
        <w:r w:rsidR="00D46473">
          <w:rPr>
            <w:noProof/>
          </w:rPr>
          <w:t>33</w:t>
        </w:r>
      </w:fldSimple>
      <w:r w:rsidR="00781D2E">
        <w:t xml:space="preserve"> and</w:t>
      </w:r>
      <w:r>
        <w:t xml:space="preserve"> </w:t>
      </w:r>
      <w:fldSimple w:instr=" REF _Ref202102310 \h  \* MERGEFORMAT ">
        <w:r w:rsidR="00D46473">
          <w:t xml:space="preserve">Figure </w:t>
        </w:r>
        <w:r w:rsidR="00D46473">
          <w:rPr>
            <w:noProof/>
          </w:rPr>
          <w:t>21</w:t>
        </w:r>
      </w:fldSimple>
      <w:r w:rsidR="00CA18EA">
        <w:t xml:space="preserve"> ). </w:t>
      </w:r>
      <w:r w:rsidR="003F0496">
        <w:t>From a design perspective</w:t>
      </w:r>
      <w:r w:rsidR="00FB6175">
        <w:t>,</w:t>
      </w:r>
      <w:r w:rsidR="003F0496">
        <w:t xml:space="preserve"> t</w:t>
      </w:r>
      <w:r w:rsidR="00CA18EA">
        <w:t>his motor was</w:t>
      </w:r>
      <w:r>
        <w:t xml:space="preserve"> idea</w:t>
      </w:r>
      <w:r w:rsidR="000222F7">
        <w:t>l for several reasons including</w:t>
      </w:r>
      <w:r w:rsidR="00CA18EA">
        <w:t xml:space="preserve"> its</w:t>
      </w:r>
      <w:r>
        <w:t xml:space="preserve"> brushless DC design, </w:t>
      </w:r>
      <w:r w:rsidR="00CA18EA">
        <w:t>its maximum design spin rate of</w:t>
      </w:r>
      <w:r w:rsidR="00DA7C3D">
        <w:t xml:space="preserve"> 50</w:t>
      </w:r>
      <w:r w:rsidR="00A81448">
        <w:t>,</w:t>
      </w:r>
      <w:r w:rsidR="00DA7C3D">
        <w:t>000 RPM, and</w:t>
      </w:r>
      <w:r w:rsidR="00CA18EA">
        <w:t xml:space="preserve"> its</w:t>
      </w:r>
      <w:r w:rsidR="00DA7C3D">
        <w:t xml:space="preserve"> large</w:t>
      </w:r>
      <w:r>
        <w:t xml:space="preserve"> rotator inertia.</w:t>
      </w:r>
    </w:p>
    <w:p w:rsidR="007C0E11" w:rsidRDefault="007C0E11" w:rsidP="007C0E11">
      <w:pPr>
        <w:pStyle w:val="Caption"/>
      </w:pPr>
      <w:bookmarkStart w:id="478" w:name="_Ref202102274"/>
      <w:bookmarkStart w:id="479" w:name="_Toc207775272"/>
      <w:r>
        <w:t xml:space="preserve">Table </w:t>
      </w:r>
      <w:fldSimple w:instr=" SEQ Table \* ARABIC ">
        <w:r w:rsidR="00D46473">
          <w:rPr>
            <w:noProof/>
          </w:rPr>
          <w:t>33</w:t>
        </w:r>
      </w:fldSimple>
      <w:bookmarkEnd w:id="478"/>
      <w:r>
        <w:t>:</w:t>
      </w:r>
      <w:r w:rsidRPr="00DD27CA">
        <w:t xml:space="preserve"> </w:t>
      </w:r>
      <w:r>
        <w:t>Example</w:t>
      </w:r>
      <w:r w:rsidRPr="009063C8">
        <w:t xml:space="preserve"> motor constants</w:t>
      </w:r>
      <w:bookmarkEnd w:id="479"/>
    </w:p>
    <w:tbl>
      <w:tblPr>
        <w:tblW w:w="3013" w:type="dxa"/>
        <w:jc w:val="center"/>
        <w:tblBorders>
          <w:top w:val="single" w:sz="24" w:space="0" w:color="auto"/>
          <w:bottom w:val="single" w:sz="24" w:space="0" w:color="auto"/>
        </w:tblBorders>
        <w:tblLook w:val="0480"/>
      </w:tblPr>
      <w:tblGrid>
        <w:gridCol w:w="2233"/>
        <w:gridCol w:w="789"/>
      </w:tblGrid>
      <w:tr w:rsidR="007C0E11" w:rsidRPr="009063C8" w:rsidTr="00B64177">
        <w:trPr>
          <w:trHeight w:val="278"/>
          <w:jc w:val="center"/>
        </w:trPr>
        <w:tc>
          <w:tcPr>
            <w:tcW w:w="0" w:type="auto"/>
            <w:tcBorders>
              <w:top w:val="single" w:sz="24" w:space="0" w:color="auto"/>
            </w:tcBorders>
            <w:noWrap/>
            <w:vAlign w:val="center"/>
            <w:hideMark/>
          </w:tcPr>
          <w:p w:rsidR="007C0E11" w:rsidRPr="009063C8" w:rsidRDefault="007C0E11" w:rsidP="00B64177">
            <w:pPr>
              <w:pStyle w:val="TD"/>
            </w:pPr>
            <w:r>
              <w:lastRenderedPageBreak/>
              <w:t>Ki</w:t>
            </w:r>
            <w:r w:rsidRPr="009063C8">
              <w:t xml:space="preserve"> [N</w:t>
            </w:r>
            <w:r w:rsidR="00C37B52">
              <w:t>·</w:t>
            </w:r>
            <w:r w:rsidRPr="009063C8">
              <w:t>m/A]</w:t>
            </w:r>
          </w:p>
        </w:tc>
        <w:tc>
          <w:tcPr>
            <w:tcW w:w="0" w:type="auto"/>
            <w:tcBorders>
              <w:top w:val="single" w:sz="24" w:space="0" w:color="auto"/>
            </w:tcBorders>
            <w:noWrap/>
            <w:vAlign w:val="center"/>
            <w:hideMark/>
          </w:tcPr>
          <w:p w:rsidR="007C0E11" w:rsidRPr="009063C8" w:rsidRDefault="007C0E11" w:rsidP="00A81448">
            <w:pPr>
              <w:pStyle w:val="TD"/>
              <w:jc w:val="right"/>
            </w:pPr>
            <w:r w:rsidRPr="009063C8">
              <w:t>7.80E-03</w:t>
            </w:r>
          </w:p>
        </w:tc>
      </w:tr>
      <w:tr w:rsidR="007C0E11" w:rsidRPr="009063C8" w:rsidTr="00B64177">
        <w:trPr>
          <w:trHeight w:val="278"/>
          <w:jc w:val="center"/>
        </w:trPr>
        <w:tc>
          <w:tcPr>
            <w:tcW w:w="0" w:type="auto"/>
            <w:noWrap/>
            <w:vAlign w:val="center"/>
            <w:hideMark/>
          </w:tcPr>
          <w:p w:rsidR="007C0E11" w:rsidRPr="009063C8" w:rsidRDefault="007C0E11" w:rsidP="00B64177">
            <w:pPr>
              <w:pStyle w:val="TD"/>
            </w:pPr>
            <w:r w:rsidRPr="009063C8">
              <w:t>L [</w:t>
            </w:r>
            <w:r w:rsidR="00A81448">
              <w:t>m</w:t>
            </w:r>
            <w:r w:rsidRPr="009063C8">
              <w:t>H]</w:t>
            </w:r>
          </w:p>
        </w:tc>
        <w:tc>
          <w:tcPr>
            <w:tcW w:w="0" w:type="auto"/>
            <w:noWrap/>
            <w:vAlign w:val="center"/>
            <w:hideMark/>
          </w:tcPr>
          <w:p w:rsidR="007C0E11" w:rsidRPr="009063C8" w:rsidRDefault="00A81448" w:rsidP="00A81448">
            <w:pPr>
              <w:pStyle w:val="TD"/>
              <w:jc w:val="right"/>
            </w:pPr>
            <w:r>
              <w:t>3</w:t>
            </w:r>
            <w:r w:rsidR="007C0E11" w:rsidRPr="009063C8">
              <w:t>6</w:t>
            </w:r>
          </w:p>
        </w:tc>
      </w:tr>
      <w:tr w:rsidR="007C0E11" w:rsidRPr="009063C8" w:rsidTr="00B64177">
        <w:trPr>
          <w:trHeight w:val="265"/>
          <w:jc w:val="center"/>
        </w:trPr>
        <w:tc>
          <w:tcPr>
            <w:tcW w:w="0" w:type="auto"/>
            <w:noWrap/>
            <w:vAlign w:val="center"/>
            <w:hideMark/>
          </w:tcPr>
          <w:p w:rsidR="007C0E11" w:rsidRPr="009063C8" w:rsidRDefault="007C0E11" w:rsidP="00B64177">
            <w:pPr>
              <w:pStyle w:val="TD"/>
            </w:pPr>
            <w:r w:rsidRPr="009063C8">
              <w:t>R [ohms]</w:t>
            </w:r>
          </w:p>
        </w:tc>
        <w:tc>
          <w:tcPr>
            <w:tcW w:w="0" w:type="auto"/>
            <w:noWrap/>
            <w:vAlign w:val="center"/>
            <w:hideMark/>
          </w:tcPr>
          <w:p w:rsidR="007C0E11" w:rsidRPr="009063C8" w:rsidRDefault="007C0E11" w:rsidP="00A81448">
            <w:pPr>
              <w:pStyle w:val="TD"/>
              <w:jc w:val="right"/>
            </w:pPr>
            <w:r w:rsidRPr="009063C8">
              <w:t>3.75</w:t>
            </w:r>
          </w:p>
        </w:tc>
      </w:tr>
      <w:tr w:rsidR="007C0E11" w:rsidRPr="009063C8" w:rsidTr="00B64177">
        <w:trPr>
          <w:trHeight w:val="265"/>
          <w:jc w:val="center"/>
        </w:trPr>
        <w:tc>
          <w:tcPr>
            <w:tcW w:w="0" w:type="auto"/>
            <w:noWrap/>
            <w:vAlign w:val="center"/>
            <w:hideMark/>
          </w:tcPr>
          <w:p w:rsidR="007C0E11" w:rsidRPr="009063C8" w:rsidRDefault="00C64352" w:rsidP="00B64177">
            <w:pPr>
              <w:pStyle w:val="TD"/>
            </w:pPr>
            <m:oMath>
              <m:sSub>
                <m:sSubPr>
                  <m:ctrlPr>
                    <w:rPr>
                      <w:rFonts w:ascii="Cambria Math" w:hAnsi="Cambria Math"/>
                      <w:i/>
                    </w:rPr>
                  </m:ctrlPr>
                </m:sSubPr>
                <m:e>
                  <m:r>
                    <w:rPr>
                      <w:rFonts w:ascii="Cambria Math" w:hAnsi="Cambria Math"/>
                    </w:rPr>
                    <m:t>I</m:t>
                  </m:r>
                </m:e>
                <m:sub>
                  <m:r>
                    <m:rPr>
                      <m:sty m:val="p"/>
                    </m:rPr>
                    <w:rPr>
                      <w:rFonts w:ascii="Cambria Math" w:hAnsi="Cambria Math"/>
                    </w:rPr>
                    <m:t>motor</m:t>
                  </m:r>
                </m:sub>
              </m:sSub>
            </m:oMath>
            <w:r w:rsidR="007C0E11" w:rsidRPr="009063C8">
              <w:t xml:space="preserve"> [kg</w:t>
            </w:r>
            <w:r w:rsidR="00C37B52">
              <w:t>·</w:t>
            </w:r>
            <w:r w:rsidR="007C0E11" w:rsidRPr="009063C8">
              <w:t>m</w:t>
            </w:r>
            <w:r w:rsidR="007C0E11">
              <w:t>²</w:t>
            </w:r>
            <w:r w:rsidR="007C0E11" w:rsidRPr="009063C8">
              <w:t>]</w:t>
            </w:r>
          </w:p>
        </w:tc>
        <w:tc>
          <w:tcPr>
            <w:tcW w:w="0" w:type="auto"/>
            <w:noWrap/>
            <w:vAlign w:val="center"/>
            <w:hideMark/>
          </w:tcPr>
          <w:p w:rsidR="007C0E11" w:rsidRPr="009063C8" w:rsidRDefault="007C0E11" w:rsidP="00A81448">
            <w:pPr>
              <w:pStyle w:val="TD"/>
              <w:jc w:val="right"/>
            </w:pPr>
            <w:r w:rsidRPr="009063C8">
              <w:t>1.13E-06</w:t>
            </w:r>
          </w:p>
        </w:tc>
      </w:tr>
      <w:tr w:rsidR="007C0E11" w:rsidRPr="009063C8" w:rsidTr="00B64177">
        <w:trPr>
          <w:trHeight w:val="265"/>
          <w:jc w:val="center"/>
        </w:trPr>
        <w:tc>
          <w:tcPr>
            <w:tcW w:w="0" w:type="auto"/>
            <w:noWrap/>
            <w:vAlign w:val="center"/>
            <w:hideMark/>
          </w:tcPr>
          <w:p w:rsidR="007C0E11" w:rsidRPr="009063C8" w:rsidRDefault="00C64352" w:rsidP="00B64177">
            <w:pPr>
              <w:pStyle w:val="TD"/>
            </w:pPr>
            <m:oMath>
              <m:sSub>
                <m:sSubPr>
                  <m:ctrlPr>
                    <w:rPr>
                      <w:rFonts w:ascii="Cambria Math" w:hAnsi="Cambria Math"/>
                      <w:i/>
                    </w:rPr>
                  </m:ctrlPr>
                </m:sSubPr>
                <m:e>
                  <m:r>
                    <w:rPr>
                      <w:rFonts w:ascii="Cambria Math" w:hAnsi="Cambria Math"/>
                    </w:rPr>
                    <m:t>V</m:t>
                  </m:r>
                </m:e>
                <m:sub>
                  <m:r>
                    <m:rPr>
                      <m:sty m:val="p"/>
                    </m:rPr>
                    <w:rPr>
                      <w:rFonts w:ascii="Cambria Math" w:hAnsi="Cambria Math"/>
                    </w:rPr>
                    <m:t>applied</m:t>
                  </m:r>
                  <m:ctrlPr>
                    <w:rPr>
                      <w:rFonts w:ascii="Cambria Math" w:hAnsi="Cambria Math"/>
                    </w:rPr>
                  </m:ctrlPr>
                </m:sub>
              </m:sSub>
            </m:oMath>
            <w:r w:rsidR="007C0E11" w:rsidRPr="009063C8">
              <w:t xml:space="preserve"> [V]</w:t>
            </w:r>
          </w:p>
        </w:tc>
        <w:tc>
          <w:tcPr>
            <w:tcW w:w="0" w:type="auto"/>
            <w:noWrap/>
            <w:vAlign w:val="center"/>
            <w:hideMark/>
          </w:tcPr>
          <w:p w:rsidR="007C0E11" w:rsidRPr="009063C8" w:rsidRDefault="007C0E11" w:rsidP="00A81448">
            <w:pPr>
              <w:pStyle w:val="TD"/>
              <w:jc w:val="right"/>
            </w:pPr>
            <w:r w:rsidRPr="009063C8">
              <w:t>3.00</w:t>
            </w:r>
          </w:p>
        </w:tc>
      </w:tr>
      <w:tr w:rsidR="007C0E11" w:rsidRPr="009063C8" w:rsidTr="00B64177">
        <w:trPr>
          <w:trHeight w:val="265"/>
          <w:jc w:val="center"/>
        </w:trPr>
        <w:tc>
          <w:tcPr>
            <w:tcW w:w="0" w:type="auto"/>
            <w:tcBorders>
              <w:bottom w:val="single" w:sz="24" w:space="0" w:color="auto"/>
            </w:tcBorders>
            <w:noWrap/>
            <w:vAlign w:val="center"/>
            <w:hideMark/>
          </w:tcPr>
          <w:p w:rsidR="007C0E11" w:rsidRPr="009063C8" w:rsidRDefault="00F65D6F" w:rsidP="00B64177">
            <w:pPr>
              <w:pStyle w:val="TD"/>
              <w:rPr>
                <w:szCs w:val="20"/>
              </w:rPr>
            </w:pPr>
            <w:r>
              <w:t>M</w:t>
            </w:r>
            <w:r w:rsidR="007C0E11" w:rsidRPr="009063C8">
              <w:t>ass of motor (datasheet) [kg]</w:t>
            </w:r>
          </w:p>
        </w:tc>
        <w:tc>
          <w:tcPr>
            <w:tcW w:w="0" w:type="auto"/>
            <w:tcBorders>
              <w:bottom w:val="single" w:sz="24" w:space="0" w:color="auto"/>
            </w:tcBorders>
            <w:noWrap/>
            <w:vAlign w:val="center"/>
            <w:hideMark/>
          </w:tcPr>
          <w:p w:rsidR="007C0E11" w:rsidRPr="009063C8" w:rsidRDefault="007C0E11" w:rsidP="00A81448">
            <w:pPr>
              <w:pStyle w:val="TD"/>
              <w:jc w:val="right"/>
              <w:rPr>
                <w:szCs w:val="20"/>
              </w:rPr>
            </w:pPr>
            <w:r w:rsidRPr="009063C8">
              <w:t>0.026</w:t>
            </w:r>
          </w:p>
        </w:tc>
      </w:tr>
    </w:tbl>
    <w:p w:rsidR="00B64177" w:rsidRDefault="00B64177" w:rsidP="007C0E11"/>
    <w:p w:rsidR="007C0E11" w:rsidRDefault="007C0E11" w:rsidP="007C0E11">
      <w:r>
        <w:t xml:space="preserve">With these basic motor constants the following motor characteristics </w:t>
      </w:r>
      <w:r w:rsidR="00163B71">
        <w:t xml:space="preserve">presented in </w:t>
      </w:r>
      <w:r w:rsidR="00C64352">
        <w:fldChar w:fldCharType="begin"/>
      </w:r>
      <w:r w:rsidR="00163B71">
        <w:instrText xml:space="preserve"> REF _Ref206932344 \h </w:instrText>
      </w:r>
      <w:r w:rsidR="00C64352">
        <w:fldChar w:fldCharType="separate"/>
      </w:r>
      <w:r w:rsidR="00D46473">
        <w:t xml:space="preserve">Table </w:t>
      </w:r>
      <w:r w:rsidR="00D46473">
        <w:rPr>
          <w:noProof/>
        </w:rPr>
        <w:t>34</w:t>
      </w:r>
      <w:r w:rsidR="00C64352">
        <w:fldChar w:fldCharType="end"/>
      </w:r>
      <w:r w:rsidR="00163B71">
        <w:t xml:space="preserve"> </w:t>
      </w:r>
      <w:r>
        <w:t>were calculated.</w:t>
      </w:r>
    </w:p>
    <w:p w:rsidR="007C0E11" w:rsidRDefault="007C0E11" w:rsidP="007C0E11">
      <w:pPr>
        <w:pStyle w:val="Caption"/>
      </w:pPr>
      <w:bookmarkStart w:id="480" w:name="_Ref206932344"/>
      <w:bookmarkStart w:id="481" w:name="_Toc207775273"/>
      <w:r>
        <w:t xml:space="preserve">Table </w:t>
      </w:r>
      <w:fldSimple w:instr=" SEQ Table \* ARABIC ">
        <w:r w:rsidR="00D46473">
          <w:rPr>
            <w:noProof/>
          </w:rPr>
          <w:t>34</w:t>
        </w:r>
      </w:fldSimple>
      <w:bookmarkEnd w:id="480"/>
      <w:r>
        <w:t>:</w:t>
      </w:r>
      <w:r w:rsidRPr="00DD27CA">
        <w:t xml:space="preserve"> </w:t>
      </w:r>
      <w:r>
        <w:t xml:space="preserve">Example motor </w:t>
      </w:r>
      <w:r w:rsidR="00DA7C3D">
        <w:t>c</w:t>
      </w:r>
      <w:r>
        <w:t>haracteristics</w:t>
      </w:r>
      <w:bookmarkEnd w:id="481"/>
    </w:p>
    <w:tbl>
      <w:tblPr>
        <w:tblW w:w="3987" w:type="dxa"/>
        <w:jc w:val="center"/>
        <w:tblBorders>
          <w:top w:val="single" w:sz="24" w:space="0" w:color="auto"/>
          <w:bottom w:val="single" w:sz="24" w:space="0" w:color="auto"/>
        </w:tblBorders>
        <w:tblLook w:val="0480"/>
      </w:tblPr>
      <w:tblGrid>
        <w:gridCol w:w="3324"/>
        <w:gridCol w:w="663"/>
      </w:tblGrid>
      <w:tr w:rsidR="007C0E11" w:rsidTr="00B64177">
        <w:trPr>
          <w:trHeight w:val="274"/>
          <w:jc w:val="center"/>
        </w:trPr>
        <w:tc>
          <w:tcPr>
            <w:tcW w:w="0" w:type="auto"/>
            <w:tcBorders>
              <w:top w:val="single" w:sz="24" w:space="0" w:color="auto"/>
            </w:tcBorders>
            <w:noWrap/>
            <w:vAlign w:val="center"/>
            <w:hideMark/>
          </w:tcPr>
          <w:p w:rsidR="007C0E11" w:rsidRDefault="00F65D6F" w:rsidP="00B64177">
            <w:pPr>
              <w:pStyle w:val="TD"/>
            </w:pPr>
            <w:r>
              <w:t>M</w:t>
            </w:r>
            <w:r w:rsidR="007C0E11">
              <w:t>ax wheel speed [rad/second]</w:t>
            </w:r>
          </w:p>
        </w:tc>
        <w:tc>
          <w:tcPr>
            <w:tcW w:w="0" w:type="auto"/>
            <w:tcBorders>
              <w:top w:val="single" w:sz="24" w:space="0" w:color="auto"/>
            </w:tcBorders>
            <w:noWrap/>
            <w:vAlign w:val="center"/>
            <w:hideMark/>
          </w:tcPr>
          <w:p w:rsidR="007C0E11" w:rsidRDefault="00B64177" w:rsidP="00A81448">
            <w:pPr>
              <w:pStyle w:val="TD"/>
              <w:jc w:val="right"/>
            </w:pPr>
            <w:r>
              <w:t>3</w:t>
            </w:r>
            <w:r w:rsidR="007C0E11">
              <w:t>85</w:t>
            </w:r>
          </w:p>
        </w:tc>
      </w:tr>
      <w:tr w:rsidR="007C0E11" w:rsidTr="00B64177">
        <w:trPr>
          <w:trHeight w:val="274"/>
          <w:jc w:val="center"/>
        </w:trPr>
        <w:tc>
          <w:tcPr>
            <w:tcW w:w="0" w:type="auto"/>
            <w:noWrap/>
            <w:vAlign w:val="center"/>
            <w:hideMark/>
          </w:tcPr>
          <w:p w:rsidR="007C0E11" w:rsidRDefault="00F65D6F" w:rsidP="00B64177">
            <w:pPr>
              <w:pStyle w:val="TD"/>
            </w:pPr>
            <w:r>
              <w:t>M</w:t>
            </w:r>
            <w:r w:rsidR="007C0E11">
              <w:t>ax wheel speed [rpm]</w:t>
            </w:r>
          </w:p>
        </w:tc>
        <w:tc>
          <w:tcPr>
            <w:tcW w:w="0" w:type="auto"/>
            <w:noWrap/>
            <w:vAlign w:val="center"/>
            <w:hideMark/>
          </w:tcPr>
          <w:p w:rsidR="007C0E11" w:rsidRDefault="007C0E11" w:rsidP="00A81448">
            <w:pPr>
              <w:pStyle w:val="TD"/>
              <w:jc w:val="right"/>
            </w:pPr>
            <w:r>
              <w:t>362</w:t>
            </w:r>
            <w:r w:rsidR="00B64177">
              <w:t>5</w:t>
            </w:r>
          </w:p>
        </w:tc>
      </w:tr>
      <w:tr w:rsidR="007C0E11" w:rsidTr="00B64177">
        <w:trPr>
          <w:trHeight w:val="274"/>
          <w:jc w:val="center"/>
        </w:trPr>
        <w:tc>
          <w:tcPr>
            <w:tcW w:w="0" w:type="auto"/>
            <w:noWrap/>
            <w:vAlign w:val="center"/>
            <w:hideMark/>
          </w:tcPr>
          <w:p w:rsidR="007C0E11" w:rsidRDefault="00F65D6F" w:rsidP="00B64177">
            <w:pPr>
              <w:pStyle w:val="TD"/>
            </w:pPr>
            <w:r>
              <w:t>T</w:t>
            </w:r>
            <w:r w:rsidR="00B64177">
              <w:t>orque @ max power[mN</w:t>
            </w:r>
            <w:r w:rsidR="007C0E11">
              <w:t>m]</w:t>
            </w:r>
          </w:p>
        </w:tc>
        <w:tc>
          <w:tcPr>
            <w:tcW w:w="0" w:type="auto"/>
            <w:noWrap/>
            <w:vAlign w:val="center"/>
            <w:hideMark/>
          </w:tcPr>
          <w:p w:rsidR="007C0E11" w:rsidRDefault="007C0E11" w:rsidP="00A81448">
            <w:pPr>
              <w:pStyle w:val="TD"/>
              <w:jc w:val="right"/>
            </w:pPr>
            <w:r>
              <w:t>3.12</w:t>
            </w:r>
          </w:p>
        </w:tc>
      </w:tr>
      <w:tr w:rsidR="007C0E11" w:rsidTr="00B64177">
        <w:trPr>
          <w:trHeight w:val="274"/>
          <w:jc w:val="center"/>
        </w:trPr>
        <w:tc>
          <w:tcPr>
            <w:tcW w:w="0" w:type="auto"/>
            <w:noWrap/>
            <w:vAlign w:val="center"/>
            <w:hideMark/>
          </w:tcPr>
          <w:p w:rsidR="007C0E11" w:rsidRDefault="00F65D6F" w:rsidP="00B64177">
            <w:pPr>
              <w:pStyle w:val="TD"/>
            </w:pPr>
            <w:r>
              <w:t>M</w:t>
            </w:r>
            <w:r w:rsidR="007C0E11">
              <w:t>ax power [W]</w:t>
            </w:r>
          </w:p>
        </w:tc>
        <w:tc>
          <w:tcPr>
            <w:tcW w:w="0" w:type="auto"/>
            <w:noWrap/>
            <w:vAlign w:val="center"/>
            <w:hideMark/>
          </w:tcPr>
          <w:p w:rsidR="007C0E11" w:rsidRDefault="007C0E11" w:rsidP="00A81448">
            <w:pPr>
              <w:pStyle w:val="TD"/>
              <w:jc w:val="right"/>
            </w:pPr>
            <w:r>
              <w:t>0.6</w:t>
            </w:r>
          </w:p>
        </w:tc>
      </w:tr>
      <w:tr w:rsidR="007C0E11" w:rsidTr="00B64177">
        <w:trPr>
          <w:trHeight w:val="274"/>
          <w:jc w:val="center"/>
        </w:trPr>
        <w:tc>
          <w:tcPr>
            <w:tcW w:w="0" w:type="auto"/>
            <w:noWrap/>
            <w:vAlign w:val="center"/>
            <w:hideMark/>
          </w:tcPr>
          <w:p w:rsidR="007C0E11" w:rsidRDefault="00F65D6F" w:rsidP="00B64177">
            <w:pPr>
              <w:pStyle w:val="TD"/>
            </w:pPr>
            <w:r>
              <w:t>M</w:t>
            </w:r>
            <w:r w:rsidR="007C0E11">
              <w:t>ax current[A]</w:t>
            </w:r>
          </w:p>
        </w:tc>
        <w:tc>
          <w:tcPr>
            <w:tcW w:w="0" w:type="auto"/>
            <w:noWrap/>
            <w:vAlign w:val="center"/>
            <w:hideMark/>
          </w:tcPr>
          <w:p w:rsidR="007C0E11" w:rsidRDefault="007C0E11" w:rsidP="00A81448">
            <w:pPr>
              <w:pStyle w:val="TD"/>
              <w:jc w:val="right"/>
            </w:pPr>
            <w:r>
              <w:t>0.2</w:t>
            </w:r>
          </w:p>
        </w:tc>
      </w:tr>
      <w:tr w:rsidR="007C0E11" w:rsidTr="00B64177">
        <w:trPr>
          <w:trHeight w:val="274"/>
          <w:jc w:val="center"/>
        </w:trPr>
        <w:tc>
          <w:tcPr>
            <w:tcW w:w="0" w:type="auto"/>
            <w:tcBorders>
              <w:bottom w:val="single" w:sz="24" w:space="0" w:color="auto"/>
            </w:tcBorders>
            <w:noWrap/>
            <w:vAlign w:val="center"/>
            <w:hideMark/>
          </w:tcPr>
          <w:p w:rsidR="007C0E11" w:rsidRDefault="00F65D6F" w:rsidP="00B64177">
            <w:pPr>
              <w:pStyle w:val="TD"/>
            </w:pPr>
            <w:r>
              <w:t>M</w:t>
            </w:r>
            <w:r w:rsidR="007C0E11">
              <w:t>ax momentum storage (motor only) [</w:t>
            </w:r>
            <w:r w:rsidR="00B64177">
              <w:t>m</w:t>
            </w:r>
            <w:r w:rsidR="007C0E11">
              <w:t>N</w:t>
            </w:r>
            <w:r w:rsidR="00C37B52">
              <w:t>·</w:t>
            </w:r>
            <w:r w:rsidR="007C0E11">
              <w:t>m</w:t>
            </w:r>
            <w:r w:rsidR="00C37B52">
              <w:t>·</w:t>
            </w:r>
            <w:r w:rsidR="007C0E11">
              <w:t>s]</w:t>
            </w:r>
          </w:p>
        </w:tc>
        <w:tc>
          <w:tcPr>
            <w:tcW w:w="0" w:type="auto"/>
            <w:tcBorders>
              <w:bottom w:val="single" w:sz="24" w:space="0" w:color="auto"/>
            </w:tcBorders>
            <w:noWrap/>
            <w:vAlign w:val="center"/>
            <w:hideMark/>
          </w:tcPr>
          <w:p w:rsidR="007C0E11" w:rsidRDefault="00B64177" w:rsidP="00A81448">
            <w:pPr>
              <w:pStyle w:val="TD"/>
              <w:jc w:val="right"/>
            </w:pPr>
            <w:r>
              <w:t>0.04</w:t>
            </w:r>
            <w:r w:rsidR="007C0E11">
              <w:t>35</w:t>
            </w:r>
          </w:p>
        </w:tc>
      </w:tr>
    </w:tbl>
    <w:p w:rsidR="007C0E11" w:rsidRDefault="007C0E11" w:rsidP="007C0E11">
      <w:r>
        <w:t xml:space="preserve">This particular </w:t>
      </w:r>
      <w:r w:rsidR="00CF530E">
        <w:t xml:space="preserve">motor has a suitable amount of </w:t>
      </w:r>
      <w:r>
        <w:t>torque to accomplish both slew and disturbance rejection; however, despite the motors large rotor inertia, its momentum storage is insufficient for the proposed mission.  To make this mo</w:t>
      </w:r>
      <w:r w:rsidR="00781D2E">
        <w:t>tor suitable for RyeSat</w:t>
      </w:r>
      <w:r>
        <w:t>, a flywheel must be added to increase the motor</w:t>
      </w:r>
      <w:r w:rsidR="00781D2E">
        <w:t>’</w:t>
      </w:r>
      <w:r>
        <w:t xml:space="preserve">s moment of inertia. </w:t>
      </w:r>
    </w:p>
    <w:p w:rsidR="007C0E11" w:rsidRDefault="007C0E11" w:rsidP="007C0E11">
      <w:pPr>
        <w:pStyle w:val="centerednormalpictureseqns"/>
        <w:keepNext/>
      </w:pPr>
      <w:r>
        <w:rPr>
          <w:noProof/>
          <w:lang w:val="en-CA" w:eastAsia="en-CA" w:bidi="ar-SA"/>
        </w:rPr>
        <w:drawing>
          <wp:inline distT="0" distB="0" distL="0" distR="0">
            <wp:extent cx="2061723" cy="1562400"/>
            <wp:effectExtent l="19050" t="0" r="0" b="0"/>
            <wp:docPr id="39" name="Picture 20" descr="http://www.portescap.com/../heading/middle/nuvoDisc32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portescap.com/../heading/middle/nuvoDisc32bf.jpg"/>
                    <pic:cNvPicPr>
                      <a:picLocks noChangeAspect="1" noChangeArrowheads="1"/>
                    </pic:cNvPicPr>
                  </pic:nvPicPr>
                  <pic:blipFill>
                    <a:blip r:embed="rId55"/>
                    <a:srcRect/>
                    <a:stretch>
                      <a:fillRect/>
                    </a:stretch>
                  </pic:blipFill>
                  <pic:spPr bwMode="auto">
                    <a:xfrm>
                      <a:off x="0" y="0"/>
                      <a:ext cx="2060234" cy="1561272"/>
                    </a:xfrm>
                    <a:prstGeom prst="rect">
                      <a:avLst/>
                    </a:prstGeom>
                    <a:noFill/>
                    <a:ln w="9525">
                      <a:noFill/>
                      <a:miter lim="800000"/>
                      <a:headEnd/>
                      <a:tailEnd/>
                    </a:ln>
                  </pic:spPr>
                </pic:pic>
              </a:graphicData>
            </a:graphic>
          </wp:inline>
        </w:drawing>
      </w:r>
    </w:p>
    <w:p w:rsidR="007C0E11" w:rsidRDefault="007C0E11" w:rsidP="007C0E11">
      <w:pPr>
        <w:pStyle w:val="Caption"/>
      </w:pPr>
      <w:bookmarkStart w:id="482" w:name="_Ref202102310"/>
      <w:bookmarkStart w:id="483" w:name="_Toc207775196"/>
      <w:bookmarkStart w:id="484" w:name="_Toc200955471"/>
      <w:bookmarkStart w:id="485" w:name="_Toc200963199"/>
      <w:r>
        <w:t xml:space="preserve">Figure </w:t>
      </w:r>
      <w:fldSimple w:instr=" SEQ Figure \* ARABIC ">
        <w:r w:rsidR="00D46473">
          <w:rPr>
            <w:noProof/>
          </w:rPr>
          <w:t>21</w:t>
        </w:r>
      </w:fldSimple>
      <w:bookmarkEnd w:id="482"/>
      <w:r>
        <w:t>: P</w:t>
      </w:r>
      <w:r w:rsidRPr="00542A12">
        <w:t>icture</w:t>
      </w:r>
      <w:r w:rsidR="00781D2E">
        <w:t xml:space="preserve"> of P</w:t>
      </w:r>
      <w:r w:rsidR="00DA7C3D">
        <w:t xml:space="preserve">ortescap </w:t>
      </w:r>
      <w:r>
        <w:t>motor</w:t>
      </w:r>
      <w:bookmarkEnd w:id="483"/>
      <w:r>
        <w:t xml:space="preserve"> </w:t>
      </w:r>
      <w:bookmarkEnd w:id="484"/>
      <w:bookmarkEnd w:id="485"/>
    </w:p>
    <w:p w:rsidR="005F4EDA" w:rsidRDefault="005F4EDA" w:rsidP="007C0E11"/>
    <w:p w:rsidR="007C0E11" w:rsidRDefault="00DA7C3D" w:rsidP="007C0E11">
      <w:r>
        <w:t>T</w:t>
      </w:r>
      <w:r w:rsidR="007C0E11">
        <w:t xml:space="preserve">he size of the </w:t>
      </w:r>
      <w:r w:rsidR="00A81448">
        <w:t>flywheel</w:t>
      </w:r>
      <w:r>
        <w:t xml:space="preserve"> is determined</w:t>
      </w:r>
      <w:r w:rsidR="007C0E11">
        <w:t xml:space="preserve"> </w:t>
      </w:r>
      <w:bookmarkStart w:id="486" w:name="_Toc172889199"/>
      <w:bookmarkStart w:id="487" w:name="_Toc198550499"/>
      <w:r>
        <w:t>by</w:t>
      </w:r>
      <w:r w:rsidR="007C0E11">
        <w:t xml:space="preserve"> the following relationship:</w:t>
      </w:r>
    </w:p>
    <w:tbl>
      <w:tblPr>
        <w:tblpPr w:leftFromText="180" w:rightFromText="180" w:vertAnchor="text" w:tblpY="1"/>
        <w:tblOverlap w:val="never"/>
        <w:tblW w:w="5000" w:type="pct"/>
        <w:tblLook w:val="04A0"/>
      </w:tblPr>
      <w:tblGrid>
        <w:gridCol w:w="8476"/>
        <w:gridCol w:w="461"/>
      </w:tblGrid>
      <w:tr w:rsidR="007C0E11" w:rsidTr="00C37B52">
        <w:trPr>
          <w:trHeight w:val="716"/>
        </w:trPr>
        <w:tc>
          <w:tcPr>
            <w:tcW w:w="4742" w:type="pct"/>
          </w:tcPr>
          <w:p w:rsidR="007C0E11" w:rsidRPr="006A1FE5" w:rsidRDefault="00C64352" w:rsidP="005F4EDA">
            <w:pPr>
              <w:pStyle w:val="centerednormalpictureseqns"/>
            </w:pPr>
            <m:oMathPara>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I</m:t>
                            </m:r>
                            <m:ctrlPr>
                              <w:rPr>
                                <w:rFonts w:ascii="Cambria Math" w:hAnsi="Cambria Math"/>
                                <w:i/>
                              </w:rPr>
                            </m:ctrlPr>
                          </m:e>
                          <m:sub>
                            <m:r>
                              <m:rPr>
                                <m:sty m:val="p"/>
                              </m:rPr>
                              <w:rPr>
                                <w:rFonts w:ascii="Cambria Math" w:hAnsi="Cambria Math"/>
                              </w:rPr>
                              <m:t>flywheel</m:t>
                            </m:r>
                          </m:sub>
                        </m:sSub>
                      </m:e>
                    </m:d>
                  </m:e>
                  <m:sub>
                    <m:r>
                      <m:rPr>
                        <m:sty m:val="p"/>
                      </m:rPr>
                      <w:rPr>
                        <w:rFonts w:ascii="Cambria Math" w:hAnsi="Cambria Math"/>
                      </w:rPr>
                      <m:t>min</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ctrlPr>
                          <w:rPr>
                            <w:rFonts w:ascii="Cambria Math" w:hAnsi="Cambria Math"/>
                            <w:i/>
                          </w:rPr>
                        </m:ctrlPr>
                      </m:e>
                      <m:sub>
                        <m:r>
                          <m:rPr>
                            <m:sty m:val="p"/>
                          </m:rPr>
                          <w:rPr>
                            <w:rFonts w:ascii="Cambria Math" w:hAnsi="Cambria Math"/>
                          </w:rPr>
                          <m:t>rw</m:t>
                        </m:r>
                      </m:sub>
                    </m:sSub>
                    <m:r>
                      <m:rPr>
                        <m:sty m:val="p"/>
                      </m:rPr>
                      <w:rPr>
                        <w:rFonts w:ascii="Cambria Math" w:hAnsi="Cambria Math"/>
                      </w:rPr>
                      <m:t>-</m:t>
                    </m:r>
                    <m:sSub>
                      <m:sSubPr>
                        <m:ctrlPr>
                          <w:rPr>
                            <w:rFonts w:ascii="Cambria Math" w:hAnsi="Cambria Math"/>
                          </w:rPr>
                        </m:ctrlPr>
                      </m:sSubPr>
                      <m:e>
                        <m:r>
                          <w:rPr>
                            <w:rFonts w:ascii="Cambria Math" w:hAnsi="Cambria Math"/>
                          </w:rPr>
                          <m:t>I</m:t>
                        </m:r>
                        <m:ctrlPr>
                          <w:rPr>
                            <w:rFonts w:ascii="Cambria Math" w:hAnsi="Cambria Math"/>
                            <w:i/>
                          </w:rPr>
                        </m:ctrlPr>
                      </m:e>
                      <m:sub>
                        <m:r>
                          <m:rPr>
                            <m:sty m:val="p"/>
                          </m:rPr>
                          <w:rPr>
                            <w:rFonts w:ascii="Cambria Math" w:hAnsi="Cambria Math"/>
                          </w:rPr>
                          <m:t>motor</m:t>
                        </m:r>
                      </m:sub>
                    </m:sSub>
                  </m:e>
                </m:d>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H</m:t>
                            </m:r>
                            <m:ctrlPr>
                              <w:rPr>
                                <w:rFonts w:ascii="Cambria Math" w:hAnsi="Cambria Math"/>
                                <w:i/>
                              </w:rPr>
                            </m:ctrlPr>
                          </m:e>
                          <m:sub>
                            <m:r>
                              <m:rPr>
                                <m:sty m:val="p"/>
                              </m:rPr>
                              <w:rPr>
                                <w:rFonts w:ascii="Cambria Math" w:hAnsi="Cambria Math"/>
                              </w:rPr>
                              <m:t>storage</m:t>
                            </m:r>
                          </m:sub>
                        </m:sSub>
                      </m:num>
                      <m:den>
                        <m:sSub>
                          <m:sSubPr>
                            <m:ctrlPr>
                              <w:rPr>
                                <w:rFonts w:ascii="Cambria Math" w:hAnsi="Cambria Math"/>
                              </w:rPr>
                            </m:ctrlPr>
                          </m:sSubPr>
                          <m:e>
                            <m:r>
                              <w:rPr>
                                <w:rFonts w:ascii="Cambria Math" w:hAnsi="Cambria Math"/>
                              </w:rPr>
                              <m:t>ω</m:t>
                            </m:r>
                            <m:ctrlPr>
                              <w:rPr>
                                <w:rFonts w:ascii="Cambria Math" w:hAnsi="Cambria Math"/>
                                <w:i/>
                              </w:rPr>
                            </m:ctrlPr>
                          </m:e>
                          <m:sub>
                            <m:r>
                              <m:rPr>
                                <m:sty m:val="p"/>
                              </m:rPr>
                              <w:rPr>
                                <w:rFonts w:ascii="Cambria Math" w:hAnsi="Cambria Math"/>
                              </w:rPr>
                              <m:t>max</m:t>
                            </m:r>
                          </m:sub>
                        </m:sSub>
                        <m:ctrlPr>
                          <w:rPr>
                            <w:rFonts w:ascii="Cambria Math" w:hAnsi="Cambria Math"/>
                            <w:i/>
                          </w:rPr>
                        </m:ctrlPr>
                      </m:den>
                    </m:f>
                  </m:e>
                </m:d>
                <m:r>
                  <m:rPr>
                    <m:sty m:val="p"/>
                  </m:rPr>
                  <w:rPr>
                    <w:rFonts w:ascii="Cambria Math" w:hAnsi="Cambria Math"/>
                  </w:rPr>
                  <m:t>-</m:t>
                </m:r>
                <m:sSub>
                  <m:sSubPr>
                    <m:ctrlPr>
                      <w:rPr>
                        <w:rFonts w:ascii="Cambria Math" w:hAnsi="Cambria Math"/>
                      </w:rPr>
                    </m:ctrlPr>
                  </m:sSubPr>
                  <m:e>
                    <m:r>
                      <w:rPr>
                        <w:rFonts w:ascii="Cambria Math" w:hAnsi="Cambria Math"/>
                      </w:rPr>
                      <m:t>I</m:t>
                    </m:r>
                    <m:ctrlPr>
                      <w:rPr>
                        <w:rFonts w:ascii="Cambria Math" w:hAnsi="Cambria Math"/>
                        <w:i/>
                      </w:rPr>
                    </m:ctrlPr>
                  </m:e>
                  <m:sub>
                    <m:r>
                      <m:rPr>
                        <m:sty m:val="p"/>
                      </m:rPr>
                      <w:rPr>
                        <w:rFonts w:ascii="Cambria Math" w:hAnsi="Cambria Math"/>
                      </w:rPr>
                      <m:t>motor</m:t>
                    </m:r>
                  </m:sub>
                </m:sSub>
              </m:oMath>
            </m:oMathPara>
          </w:p>
        </w:tc>
        <w:tc>
          <w:tcPr>
            <w:tcW w:w="258" w:type="pct"/>
            <w:vAlign w:val="center"/>
          </w:tcPr>
          <w:p w:rsidR="007C0E11" w:rsidRPr="006A1FE5" w:rsidRDefault="00C64352" w:rsidP="008D577C">
            <w:pPr>
              <w:pStyle w:val="Caption"/>
            </w:pPr>
            <w:fldSimple w:instr=" STYLEREF 1 \s ">
              <w:r w:rsidR="00D46473">
                <w:rPr>
                  <w:noProof/>
                </w:rPr>
                <w:t>4</w:t>
              </w:r>
            </w:fldSimple>
            <w:r w:rsidR="007C0E11">
              <w:noBreakHyphen/>
            </w:r>
            <w:fldSimple w:instr=" SEQ Equation \* ARABIC \s 1 ">
              <w:r w:rsidR="00D46473">
                <w:rPr>
                  <w:noProof/>
                </w:rPr>
                <w:t>3</w:t>
              </w:r>
            </w:fldSimple>
            <w:r w:rsidR="007C0E11">
              <w:t xml:space="preserve"> </w:t>
            </w:r>
          </w:p>
        </w:tc>
      </w:tr>
    </w:tbl>
    <w:p w:rsidR="00C37B52" w:rsidRDefault="00C37B52" w:rsidP="007C0E11">
      <w:pPr>
        <w:pStyle w:val="Caption"/>
      </w:pPr>
    </w:p>
    <w:p w:rsidR="007C0E11" w:rsidRDefault="007C0E11" w:rsidP="007C0E11">
      <w:pPr>
        <w:pStyle w:val="Caption"/>
      </w:pPr>
      <w:bookmarkStart w:id="488" w:name="_Toc207775274"/>
      <w:r>
        <w:t xml:space="preserve">Table </w:t>
      </w:r>
      <w:fldSimple w:instr=" SEQ Table \* ARABIC ">
        <w:r w:rsidR="00D46473">
          <w:rPr>
            <w:noProof/>
          </w:rPr>
          <w:t>35</w:t>
        </w:r>
      </w:fldSimple>
      <w:r>
        <w:t xml:space="preserve">: </w:t>
      </w:r>
      <w:r w:rsidR="00A81448">
        <w:t>Flywheel</w:t>
      </w:r>
      <w:r>
        <w:t xml:space="preserve"> sizing considerations</w:t>
      </w:r>
      <w:bookmarkEnd w:id="488"/>
    </w:p>
    <w:tbl>
      <w:tblPr>
        <w:tblW w:w="4515" w:type="dxa"/>
        <w:jc w:val="center"/>
        <w:tblBorders>
          <w:top w:val="single" w:sz="24" w:space="0" w:color="auto"/>
          <w:bottom w:val="single" w:sz="24" w:space="0" w:color="auto"/>
        </w:tblBorders>
        <w:tblLook w:val="04E0"/>
      </w:tblPr>
      <w:tblGrid>
        <w:gridCol w:w="3710"/>
        <w:gridCol w:w="805"/>
      </w:tblGrid>
      <w:tr w:rsidR="007C0E11" w:rsidRPr="00E95905" w:rsidTr="00B64177">
        <w:trPr>
          <w:trHeight w:val="272"/>
          <w:jc w:val="center"/>
        </w:trPr>
        <w:tc>
          <w:tcPr>
            <w:tcW w:w="0" w:type="auto"/>
            <w:noWrap/>
            <w:hideMark/>
          </w:tcPr>
          <w:p w:rsidR="007C0E11" w:rsidRPr="00E95905" w:rsidRDefault="007C0E11" w:rsidP="00B64177">
            <w:pPr>
              <w:pStyle w:val="TD"/>
              <w:rPr>
                <w:szCs w:val="20"/>
              </w:rPr>
            </w:pPr>
            <w:r w:rsidRPr="00E95905">
              <w:lastRenderedPageBreak/>
              <w:t>Minimum Momentum storage [</w:t>
            </w:r>
            <w:r w:rsidR="00B64177">
              <w:t>m</w:t>
            </w:r>
            <w:r w:rsidRPr="00E95905">
              <w:t>N</w:t>
            </w:r>
            <w:r w:rsidR="00C37B52">
              <w:t>·</w:t>
            </w:r>
            <w:r w:rsidRPr="00E95905">
              <w:t>m</w:t>
            </w:r>
            <w:r w:rsidR="00C37B52">
              <w:t>·</w:t>
            </w:r>
            <w:r w:rsidRPr="00E95905">
              <w:t>s]</w:t>
            </w:r>
          </w:p>
        </w:tc>
        <w:tc>
          <w:tcPr>
            <w:tcW w:w="0" w:type="auto"/>
            <w:noWrap/>
            <w:hideMark/>
          </w:tcPr>
          <w:p w:rsidR="007C0E11" w:rsidRPr="00E95905" w:rsidRDefault="007C0E11" w:rsidP="00A81448">
            <w:pPr>
              <w:pStyle w:val="TD"/>
              <w:jc w:val="right"/>
              <w:rPr>
                <w:szCs w:val="20"/>
              </w:rPr>
            </w:pPr>
            <w:r w:rsidRPr="00E95905">
              <w:t>3.00</w:t>
            </w:r>
          </w:p>
        </w:tc>
      </w:tr>
      <w:tr w:rsidR="007C0E11" w:rsidRPr="00E95905" w:rsidTr="00B64177">
        <w:trPr>
          <w:trHeight w:val="272"/>
          <w:jc w:val="center"/>
        </w:trPr>
        <w:tc>
          <w:tcPr>
            <w:tcW w:w="0" w:type="auto"/>
            <w:noWrap/>
            <w:hideMark/>
          </w:tcPr>
          <w:p w:rsidR="007C0E11" w:rsidRPr="00E95905" w:rsidRDefault="007C0E11" w:rsidP="00B64177">
            <w:pPr>
              <w:pStyle w:val="TD"/>
              <w:rPr>
                <w:szCs w:val="20"/>
              </w:rPr>
            </w:pPr>
            <w:r w:rsidRPr="00E95905">
              <w:t>max wheel speed [rad/second]</w:t>
            </w:r>
          </w:p>
        </w:tc>
        <w:tc>
          <w:tcPr>
            <w:tcW w:w="0" w:type="auto"/>
            <w:noWrap/>
            <w:hideMark/>
          </w:tcPr>
          <w:p w:rsidR="007C0E11" w:rsidRPr="00E95905" w:rsidRDefault="00B64177" w:rsidP="00A81448">
            <w:pPr>
              <w:pStyle w:val="TD"/>
              <w:jc w:val="right"/>
              <w:rPr>
                <w:szCs w:val="20"/>
              </w:rPr>
            </w:pPr>
            <w:r>
              <w:t>3</w:t>
            </w:r>
            <w:r w:rsidR="007C0E11" w:rsidRPr="00E95905">
              <w:t>85</w:t>
            </w:r>
          </w:p>
        </w:tc>
      </w:tr>
      <w:tr w:rsidR="007C0E11" w:rsidRPr="00E95905" w:rsidTr="00B64177">
        <w:trPr>
          <w:trHeight w:val="272"/>
          <w:jc w:val="center"/>
        </w:trPr>
        <w:tc>
          <w:tcPr>
            <w:tcW w:w="0" w:type="auto"/>
            <w:noWrap/>
            <w:hideMark/>
          </w:tcPr>
          <w:p w:rsidR="007C0E11" w:rsidRPr="00E95905" w:rsidRDefault="007C0E11" w:rsidP="00B64177">
            <w:pPr>
              <w:pStyle w:val="TD"/>
              <w:rPr>
                <w:szCs w:val="20"/>
              </w:rPr>
            </w:pPr>
            <w:r w:rsidRPr="00E95905">
              <w:t>required moment of inertia (Reaction wheel) [kg</w:t>
            </w:r>
            <w:r w:rsidR="00C37B52">
              <w:t>·</w:t>
            </w:r>
            <w:r w:rsidRPr="00E95905">
              <w:t>m</w:t>
            </w:r>
            <w:r>
              <w:t>²</w:t>
            </w:r>
            <w:r w:rsidRPr="00E95905">
              <w:t>]</w:t>
            </w:r>
          </w:p>
        </w:tc>
        <w:tc>
          <w:tcPr>
            <w:tcW w:w="0" w:type="auto"/>
            <w:noWrap/>
            <w:hideMark/>
          </w:tcPr>
          <w:p w:rsidR="007C0E11" w:rsidRPr="00E95905" w:rsidRDefault="007C0E11" w:rsidP="00A81448">
            <w:pPr>
              <w:pStyle w:val="TD"/>
              <w:jc w:val="right"/>
              <w:rPr>
                <w:szCs w:val="20"/>
              </w:rPr>
            </w:pPr>
            <w:r w:rsidRPr="00E95905">
              <w:t>7.79E-06</w:t>
            </w:r>
          </w:p>
        </w:tc>
      </w:tr>
      <w:tr w:rsidR="007C0E11" w:rsidRPr="00E95905" w:rsidTr="00B64177">
        <w:trPr>
          <w:trHeight w:val="272"/>
          <w:jc w:val="center"/>
        </w:trPr>
        <w:tc>
          <w:tcPr>
            <w:tcW w:w="0" w:type="auto"/>
            <w:tcBorders>
              <w:bottom w:val="single" w:sz="24" w:space="0" w:color="auto"/>
            </w:tcBorders>
            <w:noWrap/>
            <w:hideMark/>
          </w:tcPr>
          <w:p w:rsidR="007C0E11" w:rsidRPr="00E95905" w:rsidRDefault="007C0E11" w:rsidP="00B64177">
            <w:pPr>
              <w:pStyle w:val="TD"/>
              <w:rPr>
                <w:szCs w:val="20"/>
              </w:rPr>
            </w:pPr>
            <w:r w:rsidRPr="00E95905">
              <w:t>minimum moment of inertia (flywheel) [kg</w:t>
            </w:r>
            <w:r w:rsidR="00C37B52">
              <w:t>·</w:t>
            </w:r>
            <w:r w:rsidRPr="00E95905">
              <w:t>m</w:t>
            </w:r>
            <w:r>
              <w:t>²</w:t>
            </w:r>
            <w:r w:rsidRPr="00E95905">
              <w:t>]</w:t>
            </w:r>
          </w:p>
        </w:tc>
        <w:tc>
          <w:tcPr>
            <w:tcW w:w="0" w:type="auto"/>
            <w:tcBorders>
              <w:bottom w:val="single" w:sz="24" w:space="0" w:color="auto"/>
            </w:tcBorders>
            <w:noWrap/>
            <w:hideMark/>
          </w:tcPr>
          <w:p w:rsidR="007C0E11" w:rsidRPr="00E95905" w:rsidRDefault="007C0E11" w:rsidP="00A81448">
            <w:pPr>
              <w:pStyle w:val="TD"/>
              <w:jc w:val="right"/>
              <w:rPr>
                <w:szCs w:val="20"/>
              </w:rPr>
            </w:pPr>
            <w:r w:rsidRPr="00E95905">
              <w:t>6.66E-06</w:t>
            </w:r>
          </w:p>
        </w:tc>
      </w:tr>
    </w:tbl>
    <w:p w:rsidR="00C37B52" w:rsidRDefault="00C37B52" w:rsidP="007C0E11"/>
    <w:p w:rsidR="007C0E11" w:rsidRDefault="00D354DB" w:rsidP="007C0E11">
      <w:r>
        <w:t xml:space="preserve">Assuming the flywheel is a </w:t>
      </w:r>
      <w:r w:rsidR="007C0E11">
        <w:t>solid disc</w:t>
      </w:r>
      <w:r>
        <w:t>, t</w:t>
      </w:r>
      <w:r w:rsidR="00DA7C3D">
        <w:t xml:space="preserve">he </w:t>
      </w:r>
      <w:r w:rsidR="007C0E11">
        <w:t xml:space="preserve">moment of inertia </w:t>
      </w:r>
      <w:r w:rsidR="00DA7C3D">
        <w:t xml:space="preserve">of the flywheel is </w:t>
      </w:r>
      <w:r>
        <w:t>given as</w:t>
      </w:r>
    </w:p>
    <w:tbl>
      <w:tblPr>
        <w:tblpPr w:leftFromText="180" w:rightFromText="180" w:vertAnchor="text" w:tblpY="1"/>
        <w:tblOverlap w:val="never"/>
        <w:tblW w:w="5000" w:type="pct"/>
        <w:tblLook w:val="04A0"/>
      </w:tblPr>
      <w:tblGrid>
        <w:gridCol w:w="8397"/>
        <w:gridCol w:w="540"/>
      </w:tblGrid>
      <w:tr w:rsidR="007C0E11" w:rsidTr="00C37B52">
        <w:trPr>
          <w:trHeight w:val="1557"/>
        </w:trPr>
        <w:tc>
          <w:tcPr>
            <w:tcW w:w="4698" w:type="pct"/>
          </w:tcPr>
          <w:p w:rsidR="007C0E11" w:rsidRPr="006A1FE5" w:rsidRDefault="00C64352" w:rsidP="00F65D6F">
            <w:pPr>
              <w:pStyle w:val="centerednormalpictureseqns"/>
            </w:pPr>
            <m:oMathPara>
              <m:oMath>
                <m:m>
                  <m:mPr>
                    <m:plcHide m:val="on"/>
                    <m:mcs>
                      <m:mc>
                        <m:mcPr>
                          <m:count m:val="1"/>
                          <m:mcJc m:val="left"/>
                        </m:mcPr>
                      </m:mc>
                    </m:mcs>
                    <m:ctrlPr>
                      <w:rPr>
                        <w:rFonts w:ascii="Cambria Math" w:hAnsi="Cambria Math"/>
                      </w:rPr>
                    </m:ctrlPr>
                  </m:mPr>
                  <m:mr>
                    <m:e>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mr>
                  <m:mr>
                    <m:e>
                      <m:r>
                        <w:rPr>
                          <w:rFonts w:ascii="Cambria Math" w:hAnsi="Cambria Math"/>
                        </w:rPr>
                        <m:t>m</m:t>
                      </m:r>
                      <m:r>
                        <m:rPr>
                          <m:sty m:val="p"/>
                        </m:rPr>
                        <w:rPr>
                          <w:rFonts w:ascii="Cambria Math" w:hAnsi="Cambria Math"/>
                        </w:rPr>
                        <m:t>=</m:t>
                      </m:r>
                      <m:r>
                        <w:rPr>
                          <w:rFonts w:ascii="Cambria Math" w:hAnsi="Cambria Math"/>
                        </w:rPr>
                        <m:t>ρhπ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mr>
                  <m:mr>
                    <m:e>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ρhπ</m:t>
                      </m:r>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4</m:t>
                          </m:r>
                        </m:sup>
                      </m:sSup>
                    </m:e>
                  </m:mr>
                </m:m>
                <m:r>
                  <m:rPr>
                    <m:sty m:val="p"/>
                  </m:rPr>
                  <w:rPr>
                    <w:rFonts w:ascii="Cambria Math" w:hAnsi="Cambria Math"/>
                  </w:rPr>
                  <m:t xml:space="preserve"> </m:t>
                </m:r>
              </m:oMath>
            </m:oMathPara>
          </w:p>
        </w:tc>
        <w:bookmarkStart w:id="489" w:name="_Ref202178250"/>
        <w:tc>
          <w:tcPr>
            <w:tcW w:w="302"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4</w:t>
            </w:r>
            <w:r>
              <w:fldChar w:fldCharType="end"/>
            </w:r>
            <w:r w:rsidR="007C0E11">
              <w:noBreakHyphen/>
            </w:r>
            <w:fldSimple w:instr=" SEQ Equation \* ARABIC \s 1 ">
              <w:r w:rsidR="00D46473">
                <w:rPr>
                  <w:noProof/>
                </w:rPr>
                <w:t>4</w:t>
              </w:r>
            </w:fldSimple>
            <w:bookmarkEnd w:id="489"/>
            <w:r w:rsidR="007C0E11">
              <w:t xml:space="preserve"> </w:t>
            </w:r>
          </w:p>
        </w:tc>
      </w:tr>
    </w:tbl>
    <w:p w:rsidR="005F4EDA" w:rsidRDefault="005F4EDA" w:rsidP="007C0E11">
      <w:pPr>
        <w:pStyle w:val="centerednormalpictureseqns"/>
        <w:keepNext/>
      </w:pPr>
    </w:p>
    <w:p w:rsidR="007C0E11" w:rsidRDefault="007C0E11" w:rsidP="007C0E11">
      <w:pPr>
        <w:pStyle w:val="centerednormalpictureseqns"/>
        <w:keepNext/>
      </w:pPr>
      <w:r>
        <w:rPr>
          <w:noProof/>
          <w:lang w:val="en-CA" w:eastAsia="en-CA" w:bidi="ar-SA"/>
        </w:rPr>
        <w:drawing>
          <wp:inline distT="0" distB="0" distL="0" distR="0">
            <wp:extent cx="2339132" cy="1285592"/>
            <wp:effectExtent l="19050" t="0" r="4018" b="0"/>
            <wp:docPr id="40"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06303" cy="1584000"/>
                      <a:chOff x="2143108" y="2637000"/>
                      <a:chExt cx="2706303" cy="1584000"/>
                    </a:xfrm>
                  </a:grpSpPr>
                  <a:sp>
                    <a:nvSpPr>
                      <a:cNvPr id="4" name="Rectangle 3"/>
                      <a:cNvSpPr/>
                    </a:nvSpPr>
                    <a:spPr>
                      <a:xfrm>
                        <a:off x="2545593" y="2853000"/>
                        <a:ext cx="216000" cy="1152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2383594" y="2889000"/>
                        <a:ext cx="89999" cy="1080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2473593" y="2889000"/>
                        <a:ext cx="72000" cy="144000"/>
                      </a:xfrm>
                      <a:prstGeom prst="rect">
                        <a:avLst/>
                      </a:prstGeom>
                      <a:solidFill>
                        <a:schemeClr val="accent1">
                          <a:lumMod val="20000"/>
                          <a:lumOff val="8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2473593" y="3210574"/>
                        <a:ext cx="72000" cy="144000"/>
                      </a:xfrm>
                      <a:prstGeom prst="rect">
                        <a:avLst/>
                      </a:prstGeom>
                      <a:solidFill>
                        <a:schemeClr val="accent1">
                          <a:lumMod val="20000"/>
                          <a:lumOff val="8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2473593" y="3825000"/>
                        <a:ext cx="72000" cy="144000"/>
                      </a:xfrm>
                      <a:prstGeom prst="rect">
                        <a:avLst/>
                      </a:prstGeom>
                      <a:solidFill>
                        <a:schemeClr val="accent1">
                          <a:lumMod val="20000"/>
                          <a:lumOff val="8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2473593" y="3498574"/>
                        <a:ext cx="72000" cy="144000"/>
                      </a:xfrm>
                      <a:prstGeom prst="rect">
                        <a:avLst/>
                      </a:prstGeom>
                      <a:solidFill>
                        <a:schemeClr val="accent1">
                          <a:lumMod val="20000"/>
                          <a:lumOff val="8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a:off x="2143108" y="2673000"/>
                        <a:ext cx="216000" cy="1512000"/>
                      </a:xfrm>
                      <a:prstGeom prst="rect">
                        <a:avLst/>
                      </a:prstGeom>
                      <a:solidFill>
                        <a:schemeClr val="accent3"/>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2275594" y="3375000"/>
                        <a:ext cx="108000" cy="108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3265411" y="2637000"/>
                        <a:ext cx="1584000" cy="1584000"/>
                      </a:xfrm>
                      <a:prstGeom prst="ellipse">
                        <a:avLst/>
                      </a:prstGeom>
                      <a:solidFill>
                        <a:schemeClr val="accent3"/>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C0E11" w:rsidRDefault="007C0E11" w:rsidP="007C0E11">
      <w:pPr>
        <w:pStyle w:val="Caption"/>
      </w:pPr>
      <w:bookmarkStart w:id="490" w:name="_Toc207775197"/>
      <w:r>
        <w:t xml:space="preserve">Figure </w:t>
      </w:r>
      <w:fldSimple w:instr=" SEQ Figure \* ARABIC ">
        <w:r w:rsidR="00D46473">
          <w:rPr>
            <w:noProof/>
          </w:rPr>
          <w:t>22</w:t>
        </w:r>
      </w:fldSimple>
      <w:r w:rsidR="00D354DB">
        <w:t>: Flywheel: s</w:t>
      </w:r>
      <w:r>
        <w:t>olid disc configuration</w:t>
      </w:r>
      <w:bookmarkEnd w:id="490"/>
    </w:p>
    <w:p w:rsidR="009A3D00" w:rsidRPr="009A3D00" w:rsidRDefault="009A3D00" w:rsidP="009A3D00">
      <w:pPr>
        <w:rPr>
          <w:lang w:val="en-US" w:bidi="en-US"/>
        </w:rPr>
      </w:pPr>
    </w:p>
    <w:p w:rsidR="007C0E11" w:rsidRDefault="007C0E11" w:rsidP="007C0E11">
      <w:pPr>
        <w:pStyle w:val="Caption"/>
      </w:pPr>
      <w:bookmarkStart w:id="491" w:name="_Toc207775275"/>
      <w:r>
        <w:t xml:space="preserve">Table </w:t>
      </w:r>
      <w:fldSimple w:instr=" SEQ Table \* ARABIC ">
        <w:r w:rsidR="00D46473">
          <w:rPr>
            <w:noProof/>
          </w:rPr>
          <w:t>36</w:t>
        </w:r>
      </w:fldSimple>
      <w:r>
        <w:t xml:space="preserve">: </w:t>
      </w:r>
      <w:r w:rsidR="00A81448">
        <w:t>Flywheel</w:t>
      </w:r>
      <w:r w:rsidR="00D354DB">
        <w:t>: solid disc</w:t>
      </w:r>
      <w:r>
        <w:t xml:space="preserve"> parameters</w:t>
      </w:r>
      <w:bookmarkEnd w:id="491"/>
    </w:p>
    <w:tbl>
      <w:tblPr>
        <w:tblW w:w="4593" w:type="dxa"/>
        <w:jc w:val="center"/>
        <w:tblBorders>
          <w:top w:val="single" w:sz="24" w:space="0" w:color="auto"/>
          <w:bottom w:val="single" w:sz="24" w:space="0" w:color="auto"/>
        </w:tblBorders>
        <w:tblLook w:val="04A0"/>
      </w:tblPr>
      <w:tblGrid>
        <w:gridCol w:w="3746"/>
        <w:gridCol w:w="871"/>
      </w:tblGrid>
      <w:tr w:rsidR="007C0E11" w:rsidTr="00B64177">
        <w:trPr>
          <w:trHeight w:val="270"/>
          <w:jc w:val="center"/>
        </w:trPr>
        <w:tc>
          <w:tcPr>
            <w:tcW w:w="0" w:type="auto"/>
            <w:noWrap/>
            <w:vAlign w:val="bottom"/>
            <w:hideMark/>
          </w:tcPr>
          <w:p w:rsidR="007C0E11" w:rsidRDefault="00F65D6F" w:rsidP="00B64177">
            <w:pPr>
              <w:pStyle w:val="TD"/>
            </w:pPr>
            <w:r>
              <w:t>D</w:t>
            </w:r>
            <w:r w:rsidR="007C0E11">
              <w:t>ensity [kg/m³]</w:t>
            </w:r>
          </w:p>
        </w:tc>
        <w:tc>
          <w:tcPr>
            <w:tcW w:w="0" w:type="auto"/>
            <w:noWrap/>
            <w:hideMark/>
          </w:tcPr>
          <w:p w:rsidR="007C0E11" w:rsidRDefault="007C0E11" w:rsidP="00B64177">
            <w:pPr>
              <w:pStyle w:val="TD"/>
              <w:jc w:val="right"/>
            </w:pPr>
            <w:r>
              <w:t>7800</w:t>
            </w:r>
          </w:p>
        </w:tc>
      </w:tr>
      <w:tr w:rsidR="007C0E11" w:rsidTr="00B64177">
        <w:trPr>
          <w:trHeight w:val="270"/>
          <w:jc w:val="center"/>
        </w:trPr>
        <w:tc>
          <w:tcPr>
            <w:tcW w:w="0" w:type="auto"/>
            <w:noWrap/>
            <w:vAlign w:val="bottom"/>
            <w:hideMark/>
          </w:tcPr>
          <w:p w:rsidR="007C0E11" w:rsidRDefault="00F65D6F" w:rsidP="00B64177">
            <w:pPr>
              <w:pStyle w:val="TD"/>
            </w:pPr>
            <w:r>
              <w:t>R</w:t>
            </w:r>
            <w:r w:rsidR="007C0E11">
              <w:t>adius of needed wheel [m</w:t>
            </w:r>
            <w:r>
              <w:t>m</w:t>
            </w:r>
            <w:r w:rsidR="007C0E11">
              <w:t>]</w:t>
            </w:r>
          </w:p>
        </w:tc>
        <w:tc>
          <w:tcPr>
            <w:tcW w:w="0" w:type="auto"/>
            <w:noWrap/>
            <w:hideMark/>
          </w:tcPr>
          <w:p w:rsidR="007C0E11" w:rsidRDefault="007C0E11" w:rsidP="00B64177">
            <w:pPr>
              <w:pStyle w:val="TD"/>
              <w:jc w:val="right"/>
            </w:pPr>
            <w:r>
              <w:t>2</w:t>
            </w:r>
            <w:r w:rsidR="00F65D6F">
              <w:t>0</w:t>
            </w:r>
          </w:p>
        </w:tc>
      </w:tr>
      <w:tr w:rsidR="007C0E11" w:rsidTr="00B64177">
        <w:trPr>
          <w:trHeight w:val="270"/>
          <w:jc w:val="center"/>
        </w:trPr>
        <w:tc>
          <w:tcPr>
            <w:tcW w:w="0" w:type="auto"/>
            <w:noWrap/>
            <w:vAlign w:val="bottom"/>
            <w:hideMark/>
          </w:tcPr>
          <w:p w:rsidR="007C0E11" w:rsidRDefault="00F65D6F" w:rsidP="00B64177">
            <w:pPr>
              <w:pStyle w:val="TD"/>
            </w:pPr>
            <w:r>
              <w:t>T</w:t>
            </w:r>
            <w:r w:rsidR="007C0E11">
              <w:t>hickness of needed wheel  [</w:t>
            </w:r>
            <w:r>
              <w:t>m</w:t>
            </w:r>
            <w:r w:rsidR="007C0E11">
              <w:t>m]</w:t>
            </w:r>
          </w:p>
        </w:tc>
        <w:tc>
          <w:tcPr>
            <w:tcW w:w="0" w:type="auto"/>
            <w:noWrap/>
            <w:hideMark/>
          </w:tcPr>
          <w:p w:rsidR="007C0E11" w:rsidRDefault="007C0E11" w:rsidP="00B64177">
            <w:pPr>
              <w:pStyle w:val="TD"/>
              <w:jc w:val="right"/>
            </w:pPr>
            <w:r>
              <w:t>6</w:t>
            </w:r>
          </w:p>
        </w:tc>
      </w:tr>
      <w:tr w:rsidR="007C0E11" w:rsidTr="00B64177">
        <w:trPr>
          <w:trHeight w:val="270"/>
          <w:jc w:val="center"/>
        </w:trPr>
        <w:tc>
          <w:tcPr>
            <w:tcW w:w="0" w:type="auto"/>
            <w:noWrap/>
            <w:vAlign w:val="bottom"/>
            <w:hideMark/>
          </w:tcPr>
          <w:p w:rsidR="007C0E11" w:rsidRDefault="007C0E11" w:rsidP="00B64177">
            <w:pPr>
              <w:pStyle w:val="TD"/>
            </w:pPr>
            <w:r>
              <w:t>I flywheel [kg</w:t>
            </w:r>
            <w:r w:rsidR="00C37B52">
              <w:t>·</w:t>
            </w:r>
            <w:r>
              <w:t>m²]</w:t>
            </w:r>
          </w:p>
        </w:tc>
        <w:tc>
          <w:tcPr>
            <w:tcW w:w="0" w:type="auto"/>
            <w:noWrap/>
            <w:hideMark/>
          </w:tcPr>
          <w:p w:rsidR="007C0E11" w:rsidRDefault="007C0E11" w:rsidP="00B64177">
            <w:pPr>
              <w:pStyle w:val="TD"/>
              <w:jc w:val="right"/>
            </w:pPr>
            <w:r>
              <w:t>1.176E-05</w:t>
            </w:r>
          </w:p>
        </w:tc>
      </w:tr>
      <w:tr w:rsidR="007C0E11" w:rsidTr="00B64177">
        <w:trPr>
          <w:trHeight w:val="270"/>
          <w:jc w:val="center"/>
        </w:trPr>
        <w:tc>
          <w:tcPr>
            <w:tcW w:w="0" w:type="auto"/>
            <w:noWrap/>
            <w:vAlign w:val="bottom"/>
            <w:hideMark/>
          </w:tcPr>
          <w:p w:rsidR="007C0E11" w:rsidRDefault="00F65D6F" w:rsidP="00B64177">
            <w:pPr>
              <w:pStyle w:val="TD"/>
            </w:pPr>
            <w:r>
              <w:t>M</w:t>
            </w:r>
            <w:r w:rsidR="007C0E11">
              <w:t>ass of flywheel [kg]</w:t>
            </w:r>
          </w:p>
        </w:tc>
        <w:tc>
          <w:tcPr>
            <w:tcW w:w="0" w:type="auto"/>
            <w:noWrap/>
            <w:hideMark/>
          </w:tcPr>
          <w:p w:rsidR="007C0E11" w:rsidRDefault="007C0E11" w:rsidP="00B64177">
            <w:pPr>
              <w:pStyle w:val="TD"/>
              <w:jc w:val="right"/>
            </w:pPr>
            <w:r>
              <w:t>0.0588</w:t>
            </w:r>
          </w:p>
        </w:tc>
      </w:tr>
      <w:tr w:rsidR="007C0E11" w:rsidTr="00B64177">
        <w:trPr>
          <w:trHeight w:val="270"/>
          <w:jc w:val="center"/>
        </w:trPr>
        <w:tc>
          <w:tcPr>
            <w:tcW w:w="0" w:type="auto"/>
            <w:noWrap/>
            <w:vAlign w:val="bottom"/>
            <w:hideMark/>
          </w:tcPr>
          <w:p w:rsidR="007C0E11" w:rsidRDefault="00F65D6F" w:rsidP="00B64177">
            <w:pPr>
              <w:pStyle w:val="TD"/>
            </w:pPr>
            <w:r>
              <w:t>M</w:t>
            </w:r>
            <w:r w:rsidR="007C0E11">
              <w:t>ass of motor (datasheet)[kg]</w:t>
            </w:r>
          </w:p>
        </w:tc>
        <w:tc>
          <w:tcPr>
            <w:tcW w:w="0" w:type="auto"/>
            <w:noWrap/>
            <w:hideMark/>
          </w:tcPr>
          <w:p w:rsidR="007C0E11" w:rsidRDefault="007C0E11" w:rsidP="00B64177">
            <w:pPr>
              <w:pStyle w:val="TD"/>
              <w:jc w:val="right"/>
            </w:pPr>
            <w:r>
              <w:t>0.026</w:t>
            </w:r>
          </w:p>
        </w:tc>
      </w:tr>
      <w:tr w:rsidR="007C0E11" w:rsidTr="00B64177">
        <w:trPr>
          <w:trHeight w:val="270"/>
          <w:jc w:val="center"/>
        </w:trPr>
        <w:tc>
          <w:tcPr>
            <w:tcW w:w="0" w:type="auto"/>
            <w:noWrap/>
            <w:vAlign w:val="bottom"/>
            <w:hideMark/>
          </w:tcPr>
          <w:p w:rsidR="007C0E11" w:rsidRDefault="00F65D6F" w:rsidP="00B64177">
            <w:pPr>
              <w:pStyle w:val="TD"/>
            </w:pPr>
            <w:r>
              <w:t>M</w:t>
            </w:r>
            <w:r w:rsidR="007C0E11">
              <w:t>ass of assembly[kg]</w:t>
            </w:r>
          </w:p>
        </w:tc>
        <w:tc>
          <w:tcPr>
            <w:tcW w:w="0" w:type="auto"/>
            <w:noWrap/>
            <w:hideMark/>
          </w:tcPr>
          <w:p w:rsidR="007C0E11" w:rsidRDefault="007C0E11" w:rsidP="00B64177">
            <w:pPr>
              <w:pStyle w:val="TD"/>
              <w:jc w:val="right"/>
            </w:pPr>
            <w:r>
              <w:t>0.085</w:t>
            </w:r>
          </w:p>
        </w:tc>
      </w:tr>
      <w:tr w:rsidR="007C0E11" w:rsidTr="00B64177">
        <w:trPr>
          <w:trHeight w:val="270"/>
          <w:jc w:val="center"/>
        </w:trPr>
        <w:tc>
          <w:tcPr>
            <w:tcW w:w="0" w:type="auto"/>
            <w:noWrap/>
            <w:vAlign w:val="bottom"/>
            <w:hideMark/>
          </w:tcPr>
          <w:p w:rsidR="007C0E11" w:rsidRDefault="007C0E11" w:rsidP="00B64177">
            <w:pPr>
              <w:pStyle w:val="TD"/>
            </w:pPr>
            <w:r>
              <w:t>Reaction wheel inertia [kg</w:t>
            </w:r>
            <w:r w:rsidR="00C37B52">
              <w:t>·</w:t>
            </w:r>
            <w:r>
              <w:t>m²]</w:t>
            </w:r>
          </w:p>
        </w:tc>
        <w:tc>
          <w:tcPr>
            <w:tcW w:w="0" w:type="auto"/>
            <w:noWrap/>
            <w:hideMark/>
          </w:tcPr>
          <w:p w:rsidR="007C0E11" w:rsidRDefault="007C0E11" w:rsidP="00B64177">
            <w:pPr>
              <w:pStyle w:val="TD"/>
              <w:jc w:val="right"/>
            </w:pPr>
            <w:r>
              <w:t>1.29E-05</w:t>
            </w:r>
          </w:p>
        </w:tc>
      </w:tr>
      <w:tr w:rsidR="007C0E11" w:rsidTr="00B64177">
        <w:trPr>
          <w:trHeight w:val="270"/>
          <w:jc w:val="center"/>
        </w:trPr>
        <w:tc>
          <w:tcPr>
            <w:tcW w:w="0" w:type="auto"/>
            <w:noWrap/>
            <w:vAlign w:val="bottom"/>
            <w:hideMark/>
          </w:tcPr>
          <w:p w:rsidR="007C0E11" w:rsidRDefault="00F65D6F" w:rsidP="00B64177">
            <w:pPr>
              <w:pStyle w:val="TD"/>
            </w:pPr>
            <w:r>
              <w:t>M</w:t>
            </w:r>
            <w:r w:rsidR="007C0E11">
              <w:t>omentum storage [</w:t>
            </w:r>
            <w:r w:rsidR="00B64177">
              <w:t>m</w:t>
            </w:r>
            <w:r w:rsidR="007C0E11">
              <w:t>N</w:t>
            </w:r>
            <w:r w:rsidR="00C37B52">
              <w:t>·</w:t>
            </w:r>
            <w:r w:rsidR="007C0E11">
              <w:t>m</w:t>
            </w:r>
            <w:r w:rsidR="00C37B52">
              <w:t>·</w:t>
            </w:r>
            <w:r w:rsidR="007C0E11">
              <w:t>s]</w:t>
            </w:r>
          </w:p>
        </w:tc>
        <w:tc>
          <w:tcPr>
            <w:tcW w:w="0" w:type="auto"/>
            <w:noWrap/>
            <w:hideMark/>
          </w:tcPr>
          <w:p w:rsidR="007C0E11" w:rsidRDefault="007C0E11" w:rsidP="00B64177">
            <w:pPr>
              <w:pStyle w:val="TD"/>
              <w:jc w:val="right"/>
            </w:pPr>
            <w:r>
              <w:t>4.96</w:t>
            </w:r>
          </w:p>
        </w:tc>
      </w:tr>
      <w:tr w:rsidR="007C0E11" w:rsidTr="00B64177">
        <w:trPr>
          <w:trHeight w:val="270"/>
          <w:jc w:val="center"/>
        </w:trPr>
        <w:tc>
          <w:tcPr>
            <w:tcW w:w="0" w:type="auto"/>
            <w:tcBorders>
              <w:bottom w:val="single" w:sz="24" w:space="0" w:color="auto"/>
            </w:tcBorders>
            <w:noWrap/>
            <w:vAlign w:val="bottom"/>
            <w:hideMark/>
          </w:tcPr>
          <w:p w:rsidR="007C0E11" w:rsidRDefault="00F65D6F" w:rsidP="00B64177">
            <w:pPr>
              <w:pStyle w:val="TD"/>
            </w:pPr>
            <w:r>
              <w:t>Ti</w:t>
            </w:r>
            <w:r w:rsidR="007C0E11">
              <w:t>me to go from max speed on direction to another [s]</w:t>
            </w:r>
          </w:p>
        </w:tc>
        <w:tc>
          <w:tcPr>
            <w:tcW w:w="0" w:type="auto"/>
            <w:tcBorders>
              <w:bottom w:val="single" w:sz="24" w:space="0" w:color="auto"/>
            </w:tcBorders>
            <w:noWrap/>
            <w:hideMark/>
          </w:tcPr>
          <w:p w:rsidR="007C0E11" w:rsidRDefault="00B64177" w:rsidP="00B64177">
            <w:pPr>
              <w:pStyle w:val="TD"/>
              <w:jc w:val="right"/>
            </w:pPr>
            <w:r>
              <w:t>3.18</w:t>
            </w:r>
          </w:p>
        </w:tc>
      </w:tr>
    </w:tbl>
    <w:p w:rsidR="005F4EDA" w:rsidRDefault="005F4EDA" w:rsidP="007C0E11">
      <w:pPr>
        <w:tabs>
          <w:tab w:val="left" w:pos="8505"/>
        </w:tabs>
      </w:pPr>
    </w:p>
    <w:p w:rsidR="007C0E11" w:rsidRDefault="007C0E11" w:rsidP="007C0E11">
      <w:pPr>
        <w:tabs>
          <w:tab w:val="left" w:pos="8505"/>
        </w:tabs>
      </w:pPr>
      <w:r>
        <w:t>It is obvious from Eq. (</w:t>
      </w:r>
      <w:fldSimple w:instr=" REF _Ref202178250 \h  \* MERGEFORMAT ">
        <w:r w:rsidR="00D46473">
          <w:rPr>
            <w:noProof/>
          </w:rPr>
          <w:t>4</w:t>
        </w:r>
        <w:r w:rsidR="00D46473">
          <w:rPr>
            <w:noProof/>
          </w:rPr>
          <w:noBreakHyphen/>
          <w:t>4</w:t>
        </w:r>
      </w:fldSimple>
      <w:r>
        <w:t>) that this design is an inefficient use of mass. However, this desi</w:t>
      </w:r>
      <w:r w:rsidR="00781D2E">
        <w:t>gn will allow for mounting on</w:t>
      </w:r>
      <w:r>
        <w:t xml:space="preserve"> either the motor’s shaft, or directly to the flat rotor on the top of the motor.  </w:t>
      </w:r>
    </w:p>
    <w:p w:rsidR="007C0E11" w:rsidRDefault="00D354DB" w:rsidP="007C0E11">
      <w:pPr>
        <w:tabs>
          <w:tab w:val="left" w:pos="8505"/>
        </w:tabs>
      </w:pPr>
      <w:r>
        <w:lastRenderedPageBreak/>
        <w:t xml:space="preserve">A </w:t>
      </w:r>
      <w:r w:rsidR="007C0E11">
        <w:t>mass efficient design would use a ring mounted to the flat rotor on top of the motor. Although balancing this reaction wheel will be more difficult, and further analysis is needed to determine if this is physically possible with the candidate motor.</w:t>
      </w:r>
    </w:p>
    <w:tbl>
      <w:tblPr>
        <w:tblpPr w:leftFromText="180" w:rightFromText="180" w:vertAnchor="text" w:tblpY="1"/>
        <w:tblOverlap w:val="never"/>
        <w:tblW w:w="5000" w:type="pct"/>
        <w:tblLook w:val="04A0"/>
      </w:tblPr>
      <w:tblGrid>
        <w:gridCol w:w="8476"/>
        <w:gridCol w:w="461"/>
      </w:tblGrid>
      <w:tr w:rsidR="007C0E11" w:rsidTr="00C37B52">
        <w:trPr>
          <w:trHeight w:val="1561"/>
        </w:trPr>
        <w:tc>
          <w:tcPr>
            <w:tcW w:w="4742" w:type="pct"/>
          </w:tcPr>
          <w:p w:rsidR="007C0E11" w:rsidRPr="006A1FE5" w:rsidRDefault="00C64352" w:rsidP="00F65D6F">
            <w:pPr>
              <w:pStyle w:val="centerednormalpictureseqns"/>
            </w:pPr>
            <m:oMathPara>
              <m:oMath>
                <m:m>
                  <m:mPr>
                    <m:plcHide m:val="on"/>
                    <m:mcs>
                      <m:mc>
                        <m:mcPr>
                          <m:count m:val="1"/>
                          <m:mcJc m:val="left"/>
                        </m:mcPr>
                      </m:mc>
                    </m:mcs>
                    <m:ctrlPr>
                      <w:rPr>
                        <w:rFonts w:ascii="Cambria Math" w:hAnsi="Cambria Math"/>
                      </w:rPr>
                    </m:ctrlPr>
                  </m:mPr>
                  <m:mr>
                    <m:e>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r</m:t>
                                  </m:r>
                                </m:e>
                                <m:sub>
                                  <m:r>
                                    <m:rPr>
                                      <m:sty m:val="p"/>
                                    </m:rPr>
                                    <w:rPr>
                                      <w:rFonts w:ascii="Cambria Math" w:hAnsi="Cambria Math"/>
                                    </w:rPr>
                                    <m:t>outer</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r</m:t>
                                  </m:r>
                                </m:e>
                                <m:sub>
                                  <m:r>
                                    <m:rPr>
                                      <m:sty m:val="p"/>
                                    </m:rPr>
                                    <w:rPr>
                                      <w:rFonts w:ascii="Cambria Math" w:hAnsi="Cambria Math"/>
                                    </w:rPr>
                                    <m:t>inner</m:t>
                                  </m:r>
                                </m:sub>
                              </m:sSub>
                            </m:e>
                            <m:sup>
                              <m:r>
                                <m:rPr>
                                  <m:sty m:val="p"/>
                                </m:rPr>
                                <w:rPr>
                                  <w:rFonts w:ascii="Cambria Math" w:hAnsi="Cambria Math"/>
                                </w:rPr>
                                <m:t>2</m:t>
                              </m:r>
                            </m:sup>
                          </m:sSup>
                        </m:e>
                      </m:d>
                    </m:e>
                  </m:mr>
                  <m:mr>
                    <m:e>
                      <m:r>
                        <w:rPr>
                          <w:rFonts w:ascii="Cambria Math" w:hAnsi="Cambria Math"/>
                        </w:rPr>
                        <m:t>m</m:t>
                      </m:r>
                      <m:r>
                        <m:rPr>
                          <m:sty m:val="p"/>
                        </m:rPr>
                        <w:rPr>
                          <w:rFonts w:ascii="Cambria Math" w:hAnsi="Cambria Math"/>
                        </w:rPr>
                        <m:t>=</m:t>
                      </m:r>
                      <m:r>
                        <w:rPr>
                          <w:rFonts w:ascii="Cambria Math" w:hAnsi="Cambria Math"/>
                        </w:rPr>
                        <m:t>ρhπ</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r</m:t>
                                  </m:r>
                                </m:e>
                                <m:sub>
                                  <m:r>
                                    <m:rPr>
                                      <m:sty m:val="p"/>
                                    </m:rPr>
                                    <w:rPr>
                                      <w:rFonts w:ascii="Cambria Math" w:hAnsi="Cambria Math"/>
                                    </w:rPr>
                                    <m:t>outer</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r</m:t>
                                  </m:r>
                                </m:e>
                                <m:sub>
                                  <m:r>
                                    <m:rPr>
                                      <m:sty m:val="p"/>
                                    </m:rPr>
                                    <w:rPr>
                                      <w:rFonts w:ascii="Cambria Math" w:hAnsi="Cambria Math"/>
                                    </w:rPr>
                                    <m:t>inner</m:t>
                                  </m:r>
                                </m:sub>
                              </m:sSub>
                            </m:e>
                            <m:sup>
                              <m:r>
                                <m:rPr>
                                  <m:sty m:val="p"/>
                                </m:rPr>
                                <w:rPr>
                                  <w:rFonts w:ascii="Cambria Math" w:hAnsi="Cambria Math"/>
                                </w:rPr>
                                <m:t>2</m:t>
                              </m:r>
                            </m:sup>
                          </m:sSup>
                        </m:e>
                      </m:d>
                    </m:e>
                  </m:mr>
                  <m:mr>
                    <m:e>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ρhπ</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r</m:t>
                                  </m:r>
                                </m:e>
                                <m:sub>
                                  <m:r>
                                    <m:rPr>
                                      <m:sty m:val="p"/>
                                    </m:rPr>
                                    <w:rPr>
                                      <w:rFonts w:ascii="Cambria Math" w:hAnsi="Cambria Math"/>
                                    </w:rPr>
                                    <m:t>outer</m:t>
                                  </m:r>
                                </m:sub>
                              </m:sSub>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r</m:t>
                                  </m:r>
                                </m:e>
                                <m:sub>
                                  <m:r>
                                    <m:rPr>
                                      <m:sty m:val="p"/>
                                    </m:rPr>
                                    <w:rPr>
                                      <w:rFonts w:ascii="Cambria Math" w:hAnsi="Cambria Math"/>
                                    </w:rPr>
                                    <m:t>inner</m:t>
                                  </m:r>
                                </m:sub>
                              </m:sSub>
                            </m:e>
                            <m:sup>
                              <m:r>
                                <m:rPr>
                                  <m:sty m:val="p"/>
                                </m:rPr>
                                <w:rPr>
                                  <w:rFonts w:ascii="Cambria Math" w:hAnsi="Cambria Math"/>
                                </w:rPr>
                                <m:t>4</m:t>
                              </m:r>
                            </m:sup>
                          </m:sSup>
                        </m:e>
                      </m:d>
                    </m:e>
                  </m:mr>
                </m:m>
              </m:oMath>
            </m:oMathPara>
          </w:p>
        </w:tc>
        <w:tc>
          <w:tcPr>
            <w:tcW w:w="258" w:type="pct"/>
            <w:vAlign w:val="center"/>
          </w:tcPr>
          <w:p w:rsidR="007C0E11" w:rsidRPr="006A1FE5" w:rsidRDefault="00C64352" w:rsidP="008D577C">
            <w:pPr>
              <w:pStyle w:val="Caption"/>
            </w:pPr>
            <w:fldSimple w:instr=" STYLEREF 1 \s ">
              <w:r w:rsidR="00D46473">
                <w:rPr>
                  <w:noProof/>
                </w:rPr>
                <w:t>4</w:t>
              </w:r>
            </w:fldSimple>
            <w:r w:rsidR="007C0E11">
              <w:noBreakHyphen/>
            </w:r>
            <w:fldSimple w:instr=" SEQ Equation \* ARABIC \s 1 ">
              <w:r w:rsidR="00D46473">
                <w:rPr>
                  <w:noProof/>
                </w:rPr>
                <w:t>5</w:t>
              </w:r>
            </w:fldSimple>
            <w:r w:rsidR="007C0E11">
              <w:t xml:space="preserve"> </w:t>
            </w:r>
          </w:p>
        </w:tc>
      </w:tr>
    </w:tbl>
    <w:p w:rsidR="005F4EDA" w:rsidRDefault="005F4EDA" w:rsidP="007C0E11">
      <w:pPr>
        <w:pStyle w:val="centerednormalpictureseqns"/>
        <w:keepNext/>
      </w:pPr>
    </w:p>
    <w:p w:rsidR="007C0E11" w:rsidRDefault="007C0E11" w:rsidP="007C0E11">
      <w:pPr>
        <w:pStyle w:val="centerednormalpictureseqns"/>
        <w:keepNext/>
      </w:pPr>
      <w:r>
        <w:rPr>
          <w:noProof/>
          <w:lang w:val="en-CA" w:eastAsia="en-CA" w:bidi="ar-SA"/>
        </w:rPr>
        <w:drawing>
          <wp:inline distT="0" distB="0" distL="0" distR="0">
            <wp:extent cx="2176768" cy="1224951"/>
            <wp:effectExtent l="19050" t="0" r="0" b="0"/>
            <wp:docPr id="41"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455427" cy="1440000"/>
                      <a:chOff x="2285984" y="2709000"/>
                      <a:chExt cx="2455427" cy="1440000"/>
                    </a:xfrm>
                  </a:grpSpPr>
                  <a:sp>
                    <a:nvSpPr>
                      <a:cNvPr id="4" name="Oval 3"/>
                      <a:cNvSpPr/>
                    </a:nvSpPr>
                    <a:spPr>
                      <a:xfrm>
                        <a:off x="3301411" y="2709000"/>
                        <a:ext cx="1440000" cy="1440000"/>
                      </a:xfrm>
                      <a:prstGeom prst="ellipse">
                        <a:avLst/>
                      </a:prstGeom>
                      <a:solidFill>
                        <a:schemeClr val="accent3"/>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Oval 4"/>
                      <a:cNvSpPr/>
                    </a:nvSpPr>
                    <a:spPr>
                      <a:xfrm>
                        <a:off x="3661411" y="3069000"/>
                        <a:ext cx="720000" cy="720000"/>
                      </a:xfrm>
                      <a:prstGeom prst="ellipse">
                        <a:avLst/>
                      </a:prstGeom>
                      <a:solidFill>
                        <a:schemeClr val="accent1"/>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2663983" y="2853000"/>
                        <a:ext cx="216000" cy="1152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2501984" y="2889000"/>
                        <a:ext cx="89999" cy="1080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2591983" y="2889000"/>
                        <a:ext cx="72000" cy="144000"/>
                      </a:xfrm>
                      <a:prstGeom prst="rect">
                        <a:avLst/>
                      </a:prstGeom>
                      <a:solidFill>
                        <a:schemeClr val="accent1">
                          <a:lumMod val="20000"/>
                          <a:lumOff val="8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2591983" y="3210574"/>
                        <a:ext cx="72000" cy="144000"/>
                      </a:xfrm>
                      <a:prstGeom prst="rect">
                        <a:avLst/>
                      </a:prstGeom>
                      <a:solidFill>
                        <a:schemeClr val="accent1">
                          <a:lumMod val="20000"/>
                          <a:lumOff val="8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a:off x="2591983" y="3825000"/>
                        <a:ext cx="72000" cy="144000"/>
                      </a:xfrm>
                      <a:prstGeom prst="rect">
                        <a:avLst/>
                      </a:prstGeom>
                      <a:solidFill>
                        <a:schemeClr val="accent1">
                          <a:lumMod val="20000"/>
                          <a:lumOff val="8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2591983" y="3498574"/>
                        <a:ext cx="72000" cy="144000"/>
                      </a:xfrm>
                      <a:prstGeom prst="rect">
                        <a:avLst/>
                      </a:prstGeom>
                      <a:solidFill>
                        <a:schemeClr val="accent1">
                          <a:lumMod val="20000"/>
                          <a:lumOff val="8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ectangle 11"/>
                      <a:cNvSpPr/>
                    </a:nvSpPr>
                    <a:spPr>
                      <a:xfrm>
                        <a:off x="2393984" y="3375000"/>
                        <a:ext cx="108000" cy="1080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2285984" y="2709000"/>
                        <a:ext cx="216000" cy="360000"/>
                      </a:xfrm>
                      <a:prstGeom prst="rect">
                        <a:avLst/>
                      </a:prstGeom>
                      <a:solidFill>
                        <a:schemeClr val="accent3"/>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2285984" y="3789000"/>
                        <a:ext cx="216000" cy="360000"/>
                      </a:xfrm>
                      <a:prstGeom prst="rect">
                        <a:avLst/>
                      </a:prstGeom>
                      <a:solidFill>
                        <a:schemeClr val="accent3"/>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3967411" y="3375000"/>
                        <a:ext cx="108000" cy="1080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CA"/>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C0E11" w:rsidRDefault="007C0E11" w:rsidP="003F0496">
      <w:pPr>
        <w:pStyle w:val="Caption"/>
      </w:pPr>
      <w:bookmarkStart w:id="492" w:name="_Toc207775198"/>
      <w:r>
        <w:t xml:space="preserve">Figure </w:t>
      </w:r>
      <w:fldSimple w:instr=" SEQ Figure \* ARABIC ">
        <w:r w:rsidR="00D46473">
          <w:rPr>
            <w:noProof/>
          </w:rPr>
          <w:t>23</w:t>
        </w:r>
      </w:fldSimple>
      <w:r>
        <w:t>: Mass efficient flywheel design</w:t>
      </w:r>
      <w:bookmarkEnd w:id="492"/>
    </w:p>
    <w:p w:rsidR="003F0496" w:rsidRPr="003F0496" w:rsidRDefault="003F0496" w:rsidP="003F0496">
      <w:pPr>
        <w:rPr>
          <w:lang w:val="en-US" w:bidi="en-US"/>
        </w:rPr>
      </w:pPr>
    </w:p>
    <w:p w:rsidR="007C0E11" w:rsidRDefault="007C0E11" w:rsidP="007C0E11">
      <w:pPr>
        <w:pStyle w:val="Caption"/>
      </w:pPr>
      <w:bookmarkStart w:id="493" w:name="_Toc207775276"/>
      <w:r>
        <w:t xml:space="preserve">Table </w:t>
      </w:r>
      <w:fldSimple w:instr=" SEQ Table \* ARABIC ">
        <w:r w:rsidR="00D46473">
          <w:rPr>
            <w:noProof/>
          </w:rPr>
          <w:t>37</w:t>
        </w:r>
      </w:fldSimple>
      <w:r>
        <w:t xml:space="preserve">: Simple ring </w:t>
      </w:r>
      <w:r w:rsidR="00A81448">
        <w:t>flywheel</w:t>
      </w:r>
      <w:r>
        <w:t xml:space="preserve"> parameters</w:t>
      </w:r>
      <w:bookmarkEnd w:id="493"/>
    </w:p>
    <w:tbl>
      <w:tblPr>
        <w:tblW w:w="4995" w:type="dxa"/>
        <w:jc w:val="center"/>
        <w:tblBorders>
          <w:top w:val="single" w:sz="24" w:space="0" w:color="auto"/>
          <w:bottom w:val="single" w:sz="24" w:space="0" w:color="auto"/>
        </w:tblBorders>
        <w:tblLook w:val="04A0"/>
      </w:tblPr>
      <w:tblGrid>
        <w:gridCol w:w="4126"/>
        <w:gridCol w:w="869"/>
      </w:tblGrid>
      <w:tr w:rsidR="007C0E11" w:rsidTr="00CA18EA">
        <w:trPr>
          <w:trHeight w:val="260"/>
          <w:jc w:val="center"/>
        </w:trPr>
        <w:tc>
          <w:tcPr>
            <w:tcW w:w="0" w:type="auto"/>
            <w:noWrap/>
            <w:vAlign w:val="center"/>
            <w:hideMark/>
          </w:tcPr>
          <w:p w:rsidR="007C0E11" w:rsidRDefault="00F65D6F" w:rsidP="00CA18EA">
            <w:pPr>
              <w:pStyle w:val="TD"/>
            </w:pPr>
            <w:r>
              <w:t>D</w:t>
            </w:r>
            <w:r w:rsidR="007C0E11">
              <w:t>ensity [kg/m³]</w:t>
            </w:r>
          </w:p>
        </w:tc>
        <w:tc>
          <w:tcPr>
            <w:tcW w:w="0" w:type="auto"/>
            <w:noWrap/>
            <w:vAlign w:val="center"/>
            <w:hideMark/>
          </w:tcPr>
          <w:p w:rsidR="007C0E11" w:rsidRDefault="007C0E11" w:rsidP="00B64177">
            <w:pPr>
              <w:pStyle w:val="TD"/>
              <w:jc w:val="right"/>
            </w:pPr>
            <w:r>
              <w:t>7800</w:t>
            </w:r>
          </w:p>
        </w:tc>
      </w:tr>
      <w:tr w:rsidR="007C0E11" w:rsidTr="00CA18EA">
        <w:trPr>
          <w:trHeight w:val="260"/>
          <w:jc w:val="center"/>
        </w:trPr>
        <w:tc>
          <w:tcPr>
            <w:tcW w:w="0" w:type="auto"/>
            <w:noWrap/>
            <w:vAlign w:val="center"/>
            <w:hideMark/>
          </w:tcPr>
          <w:p w:rsidR="007C0E11" w:rsidRDefault="007C0E11" w:rsidP="00CA18EA">
            <w:pPr>
              <w:pStyle w:val="TD"/>
            </w:pPr>
            <w:r>
              <w:t>R_inner [</w:t>
            </w:r>
            <w:r w:rsidR="00F65D6F">
              <w:t>m</w:t>
            </w:r>
            <w:r>
              <w:t>m]</w:t>
            </w:r>
          </w:p>
        </w:tc>
        <w:tc>
          <w:tcPr>
            <w:tcW w:w="0" w:type="auto"/>
            <w:noWrap/>
            <w:vAlign w:val="center"/>
            <w:hideMark/>
          </w:tcPr>
          <w:p w:rsidR="007C0E11" w:rsidRDefault="00F65D6F" w:rsidP="00B64177">
            <w:pPr>
              <w:pStyle w:val="TD"/>
              <w:jc w:val="right"/>
            </w:pPr>
            <w:r>
              <w:t>10</w:t>
            </w:r>
          </w:p>
        </w:tc>
      </w:tr>
      <w:tr w:rsidR="007C0E11" w:rsidTr="00CA18EA">
        <w:trPr>
          <w:trHeight w:val="260"/>
          <w:jc w:val="center"/>
        </w:trPr>
        <w:tc>
          <w:tcPr>
            <w:tcW w:w="0" w:type="auto"/>
            <w:noWrap/>
            <w:vAlign w:val="center"/>
            <w:hideMark/>
          </w:tcPr>
          <w:p w:rsidR="007C0E11" w:rsidRDefault="007C0E11" w:rsidP="00CA18EA">
            <w:pPr>
              <w:pStyle w:val="TD"/>
            </w:pPr>
            <w:r>
              <w:t>Router [m</w:t>
            </w:r>
            <w:r w:rsidR="00F65D6F">
              <w:t>m</w:t>
            </w:r>
            <w:r>
              <w:t>]</w:t>
            </w:r>
          </w:p>
        </w:tc>
        <w:tc>
          <w:tcPr>
            <w:tcW w:w="0" w:type="auto"/>
            <w:noWrap/>
            <w:vAlign w:val="center"/>
            <w:hideMark/>
          </w:tcPr>
          <w:p w:rsidR="007C0E11" w:rsidRDefault="00F65D6F" w:rsidP="00B64177">
            <w:pPr>
              <w:pStyle w:val="TD"/>
              <w:jc w:val="right"/>
            </w:pPr>
            <w:r>
              <w:t>20</w:t>
            </w:r>
          </w:p>
        </w:tc>
      </w:tr>
      <w:tr w:rsidR="007C0E11" w:rsidTr="00CA18EA">
        <w:trPr>
          <w:trHeight w:val="260"/>
          <w:jc w:val="center"/>
        </w:trPr>
        <w:tc>
          <w:tcPr>
            <w:tcW w:w="0" w:type="auto"/>
            <w:noWrap/>
            <w:vAlign w:val="center"/>
            <w:hideMark/>
          </w:tcPr>
          <w:p w:rsidR="007C0E11" w:rsidRDefault="00F65D6F" w:rsidP="00CA18EA">
            <w:pPr>
              <w:pStyle w:val="TD"/>
            </w:pPr>
            <w:r>
              <w:t>T</w:t>
            </w:r>
            <w:r w:rsidR="007C0E11">
              <w:t>hickness of needed wheel  [</w:t>
            </w:r>
            <w:r>
              <w:t>m</w:t>
            </w:r>
            <w:r w:rsidR="007C0E11">
              <w:t>m]</w:t>
            </w:r>
          </w:p>
        </w:tc>
        <w:tc>
          <w:tcPr>
            <w:tcW w:w="0" w:type="auto"/>
            <w:noWrap/>
            <w:vAlign w:val="center"/>
            <w:hideMark/>
          </w:tcPr>
          <w:p w:rsidR="007C0E11" w:rsidRDefault="007C0E11" w:rsidP="00B64177">
            <w:pPr>
              <w:pStyle w:val="TD"/>
              <w:jc w:val="right"/>
            </w:pPr>
            <w:r>
              <w:t>4</w:t>
            </w:r>
          </w:p>
        </w:tc>
      </w:tr>
      <w:tr w:rsidR="007C0E11" w:rsidTr="00CA18EA">
        <w:trPr>
          <w:trHeight w:val="260"/>
          <w:jc w:val="center"/>
        </w:trPr>
        <w:tc>
          <w:tcPr>
            <w:tcW w:w="0" w:type="auto"/>
            <w:noWrap/>
            <w:vAlign w:val="center"/>
            <w:hideMark/>
          </w:tcPr>
          <w:p w:rsidR="007C0E11" w:rsidRDefault="00F65D6F" w:rsidP="00CA18EA">
            <w:pPr>
              <w:pStyle w:val="TD"/>
            </w:pPr>
            <w:r>
              <w:t>Mass of flywheel [</w:t>
            </w:r>
            <w:r w:rsidR="007C0E11">
              <w:t>g]</w:t>
            </w:r>
          </w:p>
        </w:tc>
        <w:tc>
          <w:tcPr>
            <w:tcW w:w="0" w:type="auto"/>
            <w:noWrap/>
            <w:vAlign w:val="center"/>
            <w:hideMark/>
          </w:tcPr>
          <w:p w:rsidR="007C0E11" w:rsidRDefault="007C0E11" w:rsidP="00B64177">
            <w:pPr>
              <w:pStyle w:val="TD"/>
              <w:jc w:val="right"/>
            </w:pPr>
            <w:r>
              <w:t>29</w:t>
            </w:r>
            <w:r w:rsidR="00F65D6F">
              <w:t>.</w:t>
            </w:r>
            <w:r>
              <w:t>4</w:t>
            </w:r>
          </w:p>
        </w:tc>
      </w:tr>
      <w:tr w:rsidR="007C0E11" w:rsidTr="00CA18EA">
        <w:trPr>
          <w:trHeight w:val="260"/>
          <w:jc w:val="center"/>
        </w:trPr>
        <w:tc>
          <w:tcPr>
            <w:tcW w:w="0" w:type="auto"/>
            <w:noWrap/>
            <w:vAlign w:val="center"/>
            <w:hideMark/>
          </w:tcPr>
          <w:p w:rsidR="007C0E11" w:rsidRDefault="00F65D6F" w:rsidP="00CA18EA">
            <w:pPr>
              <w:pStyle w:val="TD"/>
            </w:pPr>
            <w:r>
              <w:t>Mass of assembly[</w:t>
            </w:r>
            <w:r w:rsidR="007C0E11">
              <w:t>g]</w:t>
            </w:r>
          </w:p>
        </w:tc>
        <w:tc>
          <w:tcPr>
            <w:tcW w:w="0" w:type="auto"/>
            <w:noWrap/>
            <w:vAlign w:val="center"/>
            <w:hideMark/>
          </w:tcPr>
          <w:p w:rsidR="007C0E11" w:rsidRDefault="00F65D6F" w:rsidP="00B64177">
            <w:pPr>
              <w:pStyle w:val="TD"/>
              <w:jc w:val="right"/>
            </w:pPr>
            <w:r>
              <w:t>55</w:t>
            </w:r>
          </w:p>
        </w:tc>
      </w:tr>
      <w:tr w:rsidR="007C0E11" w:rsidTr="00CA18EA">
        <w:trPr>
          <w:trHeight w:val="260"/>
          <w:jc w:val="center"/>
        </w:trPr>
        <w:tc>
          <w:tcPr>
            <w:tcW w:w="0" w:type="auto"/>
            <w:noWrap/>
            <w:vAlign w:val="center"/>
            <w:hideMark/>
          </w:tcPr>
          <w:p w:rsidR="007C0E11" w:rsidRDefault="007C0E11" w:rsidP="00C37B52">
            <w:pPr>
              <w:pStyle w:val="TD"/>
            </w:pPr>
            <w:r>
              <w:t>I flywheel [kg</w:t>
            </w:r>
            <w:r w:rsidR="00C37B52">
              <w:t>·</w:t>
            </w:r>
            <w:r>
              <w:t>m²]</w:t>
            </w:r>
          </w:p>
        </w:tc>
        <w:tc>
          <w:tcPr>
            <w:tcW w:w="0" w:type="auto"/>
            <w:noWrap/>
            <w:vAlign w:val="center"/>
            <w:hideMark/>
          </w:tcPr>
          <w:p w:rsidR="007C0E11" w:rsidRDefault="00B64177" w:rsidP="00B64177">
            <w:pPr>
              <w:pStyle w:val="TD"/>
              <w:jc w:val="right"/>
            </w:pPr>
            <w:r>
              <w:t>7.35</w:t>
            </w:r>
            <w:r w:rsidR="007C0E11">
              <w:t>E-06</w:t>
            </w:r>
          </w:p>
        </w:tc>
      </w:tr>
      <w:tr w:rsidR="007C0E11" w:rsidTr="00CA18EA">
        <w:trPr>
          <w:trHeight w:val="260"/>
          <w:jc w:val="center"/>
        </w:trPr>
        <w:tc>
          <w:tcPr>
            <w:tcW w:w="0" w:type="auto"/>
            <w:noWrap/>
            <w:vAlign w:val="center"/>
            <w:hideMark/>
          </w:tcPr>
          <w:p w:rsidR="007C0E11" w:rsidRDefault="007C0E11" w:rsidP="00C37B52">
            <w:pPr>
              <w:pStyle w:val="TD"/>
            </w:pPr>
            <w:r>
              <w:t>Reaction wheel inertia [kg</w:t>
            </w:r>
            <w:r w:rsidR="00C37B52">
              <w:rPr>
                <w:rFonts w:ascii="Calibri" w:hAnsi="Calibri"/>
              </w:rPr>
              <w:t>·</w:t>
            </w:r>
            <w:r>
              <w:t>m²]</w:t>
            </w:r>
          </w:p>
        </w:tc>
        <w:tc>
          <w:tcPr>
            <w:tcW w:w="0" w:type="auto"/>
            <w:noWrap/>
            <w:vAlign w:val="center"/>
            <w:hideMark/>
          </w:tcPr>
          <w:p w:rsidR="007C0E11" w:rsidRDefault="007C0E11" w:rsidP="00B64177">
            <w:pPr>
              <w:pStyle w:val="TD"/>
              <w:jc w:val="right"/>
            </w:pPr>
            <w:r>
              <w:t>8.48E-06</w:t>
            </w:r>
          </w:p>
        </w:tc>
      </w:tr>
      <w:tr w:rsidR="007C0E11" w:rsidTr="00CA18EA">
        <w:trPr>
          <w:trHeight w:val="260"/>
          <w:jc w:val="center"/>
        </w:trPr>
        <w:tc>
          <w:tcPr>
            <w:tcW w:w="0" w:type="auto"/>
            <w:noWrap/>
            <w:vAlign w:val="center"/>
            <w:hideMark/>
          </w:tcPr>
          <w:p w:rsidR="007C0E11" w:rsidRDefault="00F65D6F" w:rsidP="00C37B52">
            <w:pPr>
              <w:pStyle w:val="TD"/>
            </w:pPr>
            <w:r>
              <w:t>M</w:t>
            </w:r>
            <w:r w:rsidR="007C0E11">
              <w:t>omentum storage [</w:t>
            </w:r>
            <w:r w:rsidR="00B64177">
              <w:t>m</w:t>
            </w:r>
            <w:r w:rsidR="007C0E11">
              <w:t>N</w:t>
            </w:r>
            <w:r w:rsidR="00C37B52">
              <w:rPr>
                <w:rFonts w:ascii="Calibri" w:hAnsi="Calibri"/>
              </w:rPr>
              <w:t>·</w:t>
            </w:r>
            <w:r w:rsidR="007C0E11">
              <w:t>m</w:t>
            </w:r>
            <w:r w:rsidR="00C37B52">
              <w:rPr>
                <w:rFonts w:ascii="Calibri" w:hAnsi="Calibri"/>
              </w:rPr>
              <w:t>·</w:t>
            </w:r>
            <w:r w:rsidR="007C0E11">
              <w:t>s]</w:t>
            </w:r>
          </w:p>
        </w:tc>
        <w:tc>
          <w:tcPr>
            <w:tcW w:w="0" w:type="auto"/>
            <w:noWrap/>
            <w:vAlign w:val="center"/>
            <w:hideMark/>
          </w:tcPr>
          <w:p w:rsidR="007C0E11" w:rsidRDefault="007C0E11" w:rsidP="00B64177">
            <w:pPr>
              <w:pStyle w:val="TD"/>
              <w:jc w:val="right"/>
            </w:pPr>
            <w:r>
              <w:t>3.26</w:t>
            </w:r>
          </w:p>
        </w:tc>
      </w:tr>
      <w:tr w:rsidR="00B64177" w:rsidTr="00D90F1D">
        <w:trPr>
          <w:trHeight w:val="260"/>
          <w:jc w:val="center"/>
        </w:trPr>
        <w:tc>
          <w:tcPr>
            <w:tcW w:w="0" w:type="auto"/>
            <w:tcBorders>
              <w:bottom w:val="single" w:sz="24" w:space="0" w:color="auto"/>
            </w:tcBorders>
            <w:noWrap/>
            <w:vAlign w:val="center"/>
            <w:hideMark/>
          </w:tcPr>
          <w:p w:rsidR="00B64177" w:rsidRDefault="00F65D6F" w:rsidP="00CA18EA">
            <w:pPr>
              <w:pStyle w:val="TD"/>
            </w:pPr>
            <w:r>
              <w:t>T</w:t>
            </w:r>
            <w:r w:rsidR="00B64177">
              <w:t>ime to go from max speed on direction to another [s]</w:t>
            </w:r>
          </w:p>
        </w:tc>
        <w:tc>
          <w:tcPr>
            <w:tcW w:w="0" w:type="auto"/>
            <w:tcBorders>
              <w:bottom w:val="single" w:sz="24" w:space="0" w:color="auto"/>
            </w:tcBorders>
            <w:noWrap/>
            <w:vAlign w:val="bottom"/>
            <w:hideMark/>
          </w:tcPr>
          <w:p w:rsidR="00B64177" w:rsidRDefault="00B64177" w:rsidP="00B64177">
            <w:pPr>
              <w:pStyle w:val="TD"/>
              <w:jc w:val="right"/>
            </w:pPr>
            <w:r>
              <w:t>1.05</w:t>
            </w:r>
          </w:p>
        </w:tc>
      </w:tr>
    </w:tbl>
    <w:p w:rsidR="003F0496" w:rsidRDefault="003F0496" w:rsidP="003F0496"/>
    <w:p w:rsidR="003F0496" w:rsidRDefault="003F0496" w:rsidP="003F0496">
      <w:r>
        <w:t>For comparison a few currently available or proposed reaction wheels were compared with this design in</w:t>
      </w:r>
      <w:r w:rsidR="00C37B52">
        <w:t xml:space="preserve"> </w:t>
      </w:r>
      <w:r w:rsidR="00C64352">
        <w:fldChar w:fldCharType="begin"/>
      </w:r>
      <w:r w:rsidR="00C37B52">
        <w:instrText xml:space="preserve"> REF _Ref207272960 \h </w:instrText>
      </w:r>
      <w:r w:rsidR="00C64352">
        <w:fldChar w:fldCharType="separate"/>
      </w:r>
      <w:r w:rsidR="00D46473">
        <w:t xml:space="preserve">Table </w:t>
      </w:r>
      <w:r w:rsidR="00D46473">
        <w:rPr>
          <w:noProof/>
        </w:rPr>
        <w:t>38</w:t>
      </w:r>
      <w:r w:rsidR="00C64352">
        <w:fldChar w:fldCharType="end"/>
      </w:r>
      <w:r>
        <w:t xml:space="preserve">. </w:t>
      </w:r>
    </w:p>
    <w:p w:rsidR="00C37B52" w:rsidRDefault="00C37B52" w:rsidP="007C0E11">
      <w:pPr>
        <w:pStyle w:val="Caption"/>
      </w:pPr>
      <w:bookmarkStart w:id="494" w:name="_Ref205120701"/>
    </w:p>
    <w:p w:rsidR="007C0E11" w:rsidRDefault="007C0E11" w:rsidP="007C0E11">
      <w:pPr>
        <w:pStyle w:val="Caption"/>
      </w:pPr>
      <w:bookmarkStart w:id="495" w:name="_Ref207272960"/>
      <w:bookmarkStart w:id="496" w:name="_Toc207775277"/>
      <w:r>
        <w:t xml:space="preserve">Table </w:t>
      </w:r>
      <w:fldSimple w:instr=" SEQ Table \* ARABIC ">
        <w:r w:rsidR="00D46473">
          <w:rPr>
            <w:noProof/>
          </w:rPr>
          <w:t>38</w:t>
        </w:r>
      </w:fldSimple>
      <w:bookmarkEnd w:id="494"/>
      <w:bookmarkEnd w:id="495"/>
      <w:r>
        <w:t>:</w:t>
      </w:r>
      <w:r w:rsidRPr="00D633D7">
        <w:t xml:space="preserve"> </w:t>
      </w:r>
      <w:r>
        <w:t xml:space="preserve">Comparison to other </w:t>
      </w:r>
      <w:r w:rsidR="00D354DB">
        <w:t xml:space="preserve">available </w:t>
      </w:r>
      <w:r>
        <w:t>wheels</w:t>
      </w:r>
      <w:bookmarkEnd w:id="496"/>
      <w:r>
        <w:t xml:space="preserve"> </w:t>
      </w:r>
    </w:p>
    <w:tbl>
      <w:tblPr>
        <w:tblStyle w:val="latexlike"/>
        <w:tblW w:w="0" w:type="auto"/>
        <w:tblLayout w:type="fixed"/>
        <w:tblLook w:val="04A0"/>
      </w:tblPr>
      <w:tblGrid>
        <w:gridCol w:w="1388"/>
        <w:gridCol w:w="1054"/>
        <w:gridCol w:w="1623"/>
        <w:gridCol w:w="1624"/>
        <w:gridCol w:w="1624"/>
        <w:gridCol w:w="1624"/>
      </w:tblGrid>
      <w:tr w:rsidR="007C0E11" w:rsidRPr="00A37826" w:rsidTr="006A5360">
        <w:trPr>
          <w:cnfStyle w:val="100000000000"/>
          <w:trHeight w:val="598"/>
        </w:trPr>
        <w:tc>
          <w:tcPr>
            <w:tcW w:w="1388" w:type="dxa"/>
          </w:tcPr>
          <w:p w:rsidR="007C0E11" w:rsidRPr="00A37826" w:rsidRDefault="007C0E11" w:rsidP="005F4EDA">
            <w:pPr>
              <w:pStyle w:val="TD"/>
            </w:pPr>
          </w:p>
        </w:tc>
        <w:tc>
          <w:tcPr>
            <w:tcW w:w="1054" w:type="dxa"/>
          </w:tcPr>
          <w:p w:rsidR="007C0E11" w:rsidRPr="00A37826" w:rsidRDefault="007C0E11" w:rsidP="005F4EDA">
            <w:pPr>
              <w:pStyle w:val="TD"/>
            </w:pPr>
          </w:p>
        </w:tc>
        <w:tc>
          <w:tcPr>
            <w:tcW w:w="1623" w:type="dxa"/>
          </w:tcPr>
          <w:p w:rsidR="006A5360" w:rsidRDefault="007C0E11" w:rsidP="005F4EDA">
            <w:pPr>
              <w:pStyle w:val="TD"/>
            </w:pPr>
            <w:r w:rsidRPr="00A37826">
              <w:t xml:space="preserve">CubeSat kit ADACS </w:t>
            </w:r>
          </w:p>
          <w:p w:rsidR="007C0E11" w:rsidRPr="006A5360" w:rsidRDefault="00C64352" w:rsidP="005F4EDA">
            <w:pPr>
              <w:pStyle w:val="TD"/>
            </w:pPr>
            <w:sdt>
              <w:sdtPr>
                <w:rPr>
                  <w:vanish/>
                  <w:highlight w:val="yellow"/>
                </w:rPr>
                <w:id w:val="1503352073"/>
                <w:citation/>
              </w:sdtPr>
              <w:sdtContent>
                <w:r>
                  <w:fldChar w:fldCharType="begin"/>
                </w:r>
                <w:r w:rsidR="00B834F7">
                  <w:rPr>
                    <w:lang w:val="en-CA"/>
                  </w:rPr>
                  <w:instrText xml:space="preserve"> CITATION Pum08 \l 4105  </w:instrText>
                </w:r>
                <w:r>
                  <w:fldChar w:fldCharType="separate"/>
                </w:r>
                <w:r w:rsidR="00D46473" w:rsidRPr="00D46473">
                  <w:rPr>
                    <w:noProof/>
                    <w:lang w:val="en-CA"/>
                  </w:rPr>
                  <w:t>(Pumpkin 2008)</w:t>
                </w:r>
                <w:r>
                  <w:fldChar w:fldCharType="end"/>
                </w:r>
              </w:sdtContent>
            </w:sdt>
          </w:p>
        </w:tc>
        <w:tc>
          <w:tcPr>
            <w:tcW w:w="1624" w:type="dxa"/>
          </w:tcPr>
          <w:p w:rsidR="006A5360" w:rsidRDefault="007C0E11" w:rsidP="005F4EDA">
            <w:pPr>
              <w:pStyle w:val="TD"/>
            </w:pPr>
            <w:r w:rsidRPr="00A37826">
              <w:t>Sinclair interplanetary</w:t>
            </w:r>
          </w:p>
          <w:p w:rsidR="007C0E11" w:rsidRPr="006A5360" w:rsidRDefault="00C64352" w:rsidP="005F4EDA">
            <w:pPr>
              <w:pStyle w:val="TD"/>
            </w:pPr>
            <w:sdt>
              <w:sdtPr>
                <w:rPr>
                  <w:vanish/>
                  <w:highlight w:val="yellow"/>
                </w:rPr>
                <w:id w:val="1503352074"/>
                <w:citation/>
              </w:sdtPr>
              <w:sdtContent>
                <w:r>
                  <w:fldChar w:fldCharType="begin"/>
                </w:r>
                <w:r w:rsidR="00B834F7">
                  <w:rPr>
                    <w:lang w:val="en-CA"/>
                  </w:rPr>
                  <w:instrText xml:space="preserve"> CITATION Sin08 \l 4105  </w:instrText>
                </w:r>
                <w:r>
                  <w:fldChar w:fldCharType="separate"/>
                </w:r>
                <w:r w:rsidR="00D46473" w:rsidRPr="00D46473">
                  <w:rPr>
                    <w:noProof/>
                    <w:lang w:val="en-CA"/>
                  </w:rPr>
                  <w:t>(Sinclair Interplanetary 2008)</w:t>
                </w:r>
                <w:r>
                  <w:fldChar w:fldCharType="end"/>
                </w:r>
              </w:sdtContent>
            </w:sdt>
          </w:p>
        </w:tc>
        <w:tc>
          <w:tcPr>
            <w:tcW w:w="1624" w:type="dxa"/>
          </w:tcPr>
          <w:p w:rsidR="006A5360" w:rsidRDefault="007C0E11" w:rsidP="005F4EDA">
            <w:pPr>
              <w:pStyle w:val="TD"/>
            </w:pPr>
            <w:r w:rsidRPr="00A37826">
              <w:t>TU Berlin</w:t>
            </w:r>
          </w:p>
          <w:p w:rsidR="007C0E11" w:rsidRPr="006A5360" w:rsidRDefault="007C0E11" w:rsidP="005F4EDA">
            <w:pPr>
              <w:pStyle w:val="TD"/>
            </w:pPr>
            <w:r w:rsidRPr="00A37826">
              <w:t xml:space="preserve"> </w:t>
            </w:r>
            <w:r w:rsidR="00C64352" w:rsidRPr="006A5360">
              <w:fldChar w:fldCharType="begin"/>
            </w:r>
            <w:r w:rsidR="00C9145D" w:rsidRPr="006A5360">
              <w:instrText xml:space="preserve"> CITATION Kay \l 4105  </w:instrText>
            </w:r>
            <w:r w:rsidR="00C64352" w:rsidRPr="006A5360">
              <w:fldChar w:fldCharType="separate"/>
            </w:r>
            <w:r w:rsidR="00D46473">
              <w:rPr>
                <w:noProof/>
              </w:rPr>
              <w:t>(Kayal, et al. 2005)</w:t>
            </w:r>
            <w:r w:rsidR="00C64352" w:rsidRPr="006A5360">
              <w:fldChar w:fldCharType="end"/>
            </w:r>
          </w:p>
        </w:tc>
        <w:tc>
          <w:tcPr>
            <w:tcW w:w="1624" w:type="dxa"/>
          </w:tcPr>
          <w:p w:rsidR="007C0E11" w:rsidRPr="00A37826" w:rsidRDefault="007C0E11" w:rsidP="005F4EDA">
            <w:pPr>
              <w:pStyle w:val="TD"/>
            </w:pPr>
            <w:r w:rsidRPr="00A37826">
              <w:t>Proposed</w:t>
            </w:r>
          </w:p>
        </w:tc>
      </w:tr>
      <w:tr w:rsidR="007C0E11" w:rsidRPr="00A37826" w:rsidTr="006A5360">
        <w:tc>
          <w:tcPr>
            <w:tcW w:w="1388" w:type="dxa"/>
          </w:tcPr>
          <w:p w:rsidR="007C0E11" w:rsidRPr="00A37826" w:rsidRDefault="007C0E11" w:rsidP="005F4EDA">
            <w:pPr>
              <w:pStyle w:val="TD"/>
            </w:pPr>
            <w:r w:rsidRPr="00A37826">
              <w:t xml:space="preserve">Nominal torque </w:t>
            </w:r>
          </w:p>
        </w:tc>
        <w:tc>
          <w:tcPr>
            <w:tcW w:w="1054" w:type="dxa"/>
          </w:tcPr>
          <w:p w:rsidR="007C0E11" w:rsidRPr="00A37826" w:rsidRDefault="007C0E11" w:rsidP="005F4EDA">
            <w:pPr>
              <w:pStyle w:val="TD"/>
            </w:pPr>
            <w:r w:rsidRPr="00A37826">
              <w:t>[mN</w:t>
            </w:r>
            <w:r w:rsidR="00C37B52">
              <w:t>·</w:t>
            </w:r>
            <w:r w:rsidRPr="00A37826">
              <w:t>m]</w:t>
            </w:r>
          </w:p>
        </w:tc>
        <w:tc>
          <w:tcPr>
            <w:tcW w:w="1623" w:type="dxa"/>
          </w:tcPr>
          <w:p w:rsidR="007C0E11" w:rsidRPr="00A37826" w:rsidRDefault="007C0E11" w:rsidP="00B64177">
            <w:pPr>
              <w:pStyle w:val="TD"/>
              <w:jc w:val="right"/>
            </w:pPr>
            <w:r w:rsidRPr="00A37826">
              <w:t>6</w:t>
            </w:r>
          </w:p>
        </w:tc>
        <w:tc>
          <w:tcPr>
            <w:tcW w:w="1624" w:type="dxa"/>
          </w:tcPr>
          <w:p w:rsidR="007C0E11" w:rsidRPr="00A37826" w:rsidRDefault="007C0E11" w:rsidP="00B64177">
            <w:pPr>
              <w:pStyle w:val="TD"/>
              <w:jc w:val="right"/>
            </w:pPr>
            <w:r w:rsidRPr="00A37826">
              <w:t>2</w:t>
            </w:r>
          </w:p>
        </w:tc>
        <w:tc>
          <w:tcPr>
            <w:tcW w:w="1624" w:type="dxa"/>
          </w:tcPr>
          <w:p w:rsidR="007C0E11" w:rsidRPr="00A37826" w:rsidRDefault="007C0E11" w:rsidP="00B64177">
            <w:pPr>
              <w:pStyle w:val="TD"/>
              <w:jc w:val="right"/>
            </w:pPr>
            <w:r w:rsidRPr="00A37826">
              <w:t>.003</w:t>
            </w:r>
          </w:p>
        </w:tc>
        <w:tc>
          <w:tcPr>
            <w:tcW w:w="1624" w:type="dxa"/>
          </w:tcPr>
          <w:p w:rsidR="007C0E11" w:rsidRPr="00A37826" w:rsidRDefault="007C0E11" w:rsidP="00B64177">
            <w:pPr>
              <w:pStyle w:val="TD"/>
              <w:jc w:val="right"/>
            </w:pPr>
            <w:r w:rsidRPr="00A37826">
              <w:t>3.4</w:t>
            </w:r>
          </w:p>
        </w:tc>
      </w:tr>
      <w:tr w:rsidR="007C0E11" w:rsidRPr="00A37826" w:rsidTr="006A5360">
        <w:tc>
          <w:tcPr>
            <w:tcW w:w="1388" w:type="dxa"/>
          </w:tcPr>
          <w:p w:rsidR="007C0E11" w:rsidRPr="00A37826" w:rsidRDefault="007C0E11" w:rsidP="005F4EDA">
            <w:pPr>
              <w:pStyle w:val="TD"/>
            </w:pPr>
            <w:r w:rsidRPr="00A37826">
              <w:lastRenderedPageBreak/>
              <w:t>Nominal momentum storage</w:t>
            </w:r>
          </w:p>
        </w:tc>
        <w:tc>
          <w:tcPr>
            <w:tcW w:w="1054" w:type="dxa"/>
          </w:tcPr>
          <w:p w:rsidR="007C0E11" w:rsidRPr="00A37826" w:rsidRDefault="007C0E11" w:rsidP="005F4EDA">
            <w:pPr>
              <w:pStyle w:val="TD"/>
            </w:pPr>
            <w:r w:rsidRPr="00A37826">
              <w:t>[mN</w:t>
            </w:r>
            <w:r w:rsidR="00C37B52">
              <w:t>·</w:t>
            </w:r>
            <w:r w:rsidRPr="00A37826">
              <w:t>m</w:t>
            </w:r>
            <w:r w:rsidR="00C37B52">
              <w:t>·</w:t>
            </w:r>
            <w:r w:rsidRPr="00A37826">
              <w:t>s]</w:t>
            </w:r>
          </w:p>
        </w:tc>
        <w:tc>
          <w:tcPr>
            <w:tcW w:w="1623" w:type="dxa"/>
          </w:tcPr>
          <w:p w:rsidR="007C0E11" w:rsidRPr="00A37826" w:rsidRDefault="007C0E11" w:rsidP="00B64177">
            <w:pPr>
              <w:pStyle w:val="TD"/>
              <w:jc w:val="right"/>
            </w:pPr>
            <w:r w:rsidRPr="00A37826">
              <w:t>1.1</w:t>
            </w:r>
          </w:p>
        </w:tc>
        <w:tc>
          <w:tcPr>
            <w:tcW w:w="1624" w:type="dxa"/>
          </w:tcPr>
          <w:p w:rsidR="007C0E11" w:rsidRPr="00A37826" w:rsidRDefault="007C0E11" w:rsidP="00B64177">
            <w:pPr>
              <w:pStyle w:val="TD"/>
              <w:jc w:val="right"/>
            </w:pPr>
            <w:r w:rsidRPr="00A37826">
              <w:t>30</w:t>
            </w:r>
          </w:p>
        </w:tc>
        <w:tc>
          <w:tcPr>
            <w:tcW w:w="1624" w:type="dxa"/>
          </w:tcPr>
          <w:p w:rsidR="007C0E11" w:rsidRPr="00A37826" w:rsidRDefault="007C0E11" w:rsidP="00B64177">
            <w:pPr>
              <w:pStyle w:val="TD"/>
              <w:jc w:val="right"/>
            </w:pPr>
            <w:r w:rsidRPr="00A37826">
              <w:t>.1</w:t>
            </w:r>
          </w:p>
        </w:tc>
        <w:tc>
          <w:tcPr>
            <w:tcW w:w="1624" w:type="dxa"/>
          </w:tcPr>
          <w:p w:rsidR="007C0E11" w:rsidRPr="00A37826" w:rsidRDefault="007C0E11" w:rsidP="00B64177">
            <w:pPr>
              <w:pStyle w:val="TD"/>
              <w:jc w:val="right"/>
            </w:pPr>
            <w:r w:rsidRPr="00A37826">
              <w:t>3.26-4.96</w:t>
            </w:r>
          </w:p>
        </w:tc>
      </w:tr>
      <w:tr w:rsidR="007C0E11" w:rsidRPr="00A37826" w:rsidTr="006A5360">
        <w:tc>
          <w:tcPr>
            <w:tcW w:w="1388" w:type="dxa"/>
          </w:tcPr>
          <w:p w:rsidR="007C0E11" w:rsidRPr="00A37826" w:rsidRDefault="007C0E11" w:rsidP="005F4EDA">
            <w:pPr>
              <w:pStyle w:val="TD"/>
            </w:pPr>
            <w:r w:rsidRPr="00A37826">
              <w:t>Voltage</w:t>
            </w:r>
          </w:p>
        </w:tc>
        <w:tc>
          <w:tcPr>
            <w:tcW w:w="1054" w:type="dxa"/>
          </w:tcPr>
          <w:p w:rsidR="007C0E11" w:rsidRPr="00A37826" w:rsidRDefault="007C0E11" w:rsidP="005F4EDA">
            <w:pPr>
              <w:pStyle w:val="TD"/>
            </w:pPr>
            <w:r w:rsidRPr="00A37826">
              <w:t>[V]</w:t>
            </w:r>
          </w:p>
        </w:tc>
        <w:tc>
          <w:tcPr>
            <w:tcW w:w="1623" w:type="dxa"/>
          </w:tcPr>
          <w:p w:rsidR="007C0E11" w:rsidRPr="00A37826" w:rsidRDefault="007C0E11" w:rsidP="00B64177">
            <w:pPr>
              <w:pStyle w:val="TD"/>
              <w:jc w:val="right"/>
            </w:pPr>
            <w:r w:rsidRPr="00A37826">
              <w:t>12</w:t>
            </w:r>
          </w:p>
        </w:tc>
        <w:tc>
          <w:tcPr>
            <w:tcW w:w="1624" w:type="dxa"/>
          </w:tcPr>
          <w:p w:rsidR="007C0E11" w:rsidRPr="00A37826" w:rsidRDefault="007C0E11" w:rsidP="00B64177">
            <w:pPr>
              <w:pStyle w:val="TD"/>
              <w:jc w:val="right"/>
            </w:pPr>
            <w:r w:rsidRPr="00A37826">
              <w:t>3-6</w:t>
            </w:r>
          </w:p>
        </w:tc>
        <w:tc>
          <w:tcPr>
            <w:tcW w:w="1624" w:type="dxa"/>
          </w:tcPr>
          <w:p w:rsidR="007C0E11" w:rsidRPr="00A37826" w:rsidRDefault="007C0E11" w:rsidP="00B64177">
            <w:pPr>
              <w:pStyle w:val="TD"/>
              <w:jc w:val="right"/>
            </w:pPr>
            <w:r w:rsidRPr="00A37826">
              <w:t>3-5</w:t>
            </w:r>
          </w:p>
        </w:tc>
        <w:tc>
          <w:tcPr>
            <w:tcW w:w="1624" w:type="dxa"/>
          </w:tcPr>
          <w:p w:rsidR="007C0E11" w:rsidRPr="00A37826" w:rsidRDefault="007C0E11" w:rsidP="00B64177">
            <w:pPr>
              <w:pStyle w:val="TD"/>
              <w:jc w:val="right"/>
            </w:pPr>
            <w:r w:rsidRPr="00A37826">
              <w:t>3.3</w:t>
            </w:r>
          </w:p>
        </w:tc>
      </w:tr>
      <w:tr w:rsidR="007C0E11" w:rsidRPr="00A37826" w:rsidTr="006A5360">
        <w:tc>
          <w:tcPr>
            <w:tcW w:w="1388" w:type="dxa"/>
          </w:tcPr>
          <w:p w:rsidR="007C0E11" w:rsidRPr="00A37826" w:rsidRDefault="007C0E11" w:rsidP="005F4EDA">
            <w:pPr>
              <w:pStyle w:val="TD"/>
            </w:pPr>
            <w:r w:rsidRPr="00A37826">
              <w:t>Power</w:t>
            </w:r>
          </w:p>
        </w:tc>
        <w:tc>
          <w:tcPr>
            <w:tcW w:w="1054" w:type="dxa"/>
          </w:tcPr>
          <w:p w:rsidR="007C0E11" w:rsidRPr="00A37826" w:rsidRDefault="007C0E11" w:rsidP="005F4EDA">
            <w:pPr>
              <w:pStyle w:val="TD"/>
            </w:pPr>
            <w:r w:rsidRPr="00A37826">
              <w:t>[W]</w:t>
            </w:r>
          </w:p>
        </w:tc>
        <w:tc>
          <w:tcPr>
            <w:tcW w:w="1623" w:type="dxa"/>
          </w:tcPr>
          <w:p w:rsidR="007C0E11" w:rsidRPr="00A37826" w:rsidRDefault="007C0E11" w:rsidP="00B64177">
            <w:pPr>
              <w:pStyle w:val="TD"/>
              <w:jc w:val="right"/>
            </w:pPr>
            <w:r w:rsidRPr="00A37826">
              <w:t>1.5</w:t>
            </w:r>
            <w:r w:rsidRPr="00A37826">
              <w:rPr>
                <w:rStyle w:val="FootnoteReference"/>
              </w:rPr>
              <w:footnoteReference w:id="6"/>
            </w:r>
          </w:p>
        </w:tc>
        <w:tc>
          <w:tcPr>
            <w:tcW w:w="1624" w:type="dxa"/>
          </w:tcPr>
          <w:p w:rsidR="007C0E11" w:rsidRPr="00A37826" w:rsidRDefault="007C0E11" w:rsidP="00B64177">
            <w:pPr>
              <w:pStyle w:val="TD"/>
              <w:jc w:val="right"/>
            </w:pPr>
            <w:r w:rsidRPr="00A37826">
              <w:t>2</w:t>
            </w:r>
          </w:p>
        </w:tc>
        <w:tc>
          <w:tcPr>
            <w:tcW w:w="1624" w:type="dxa"/>
          </w:tcPr>
          <w:p w:rsidR="007C0E11" w:rsidRPr="00A37826" w:rsidRDefault="007C0E11" w:rsidP="00B64177">
            <w:pPr>
              <w:pStyle w:val="TD"/>
              <w:jc w:val="right"/>
            </w:pPr>
            <w:r w:rsidRPr="00A37826">
              <w:t>.3W - .7W</w:t>
            </w:r>
          </w:p>
        </w:tc>
        <w:tc>
          <w:tcPr>
            <w:tcW w:w="1624" w:type="dxa"/>
          </w:tcPr>
          <w:p w:rsidR="007C0E11" w:rsidRPr="00A37826" w:rsidRDefault="007C0E11" w:rsidP="00B64177">
            <w:pPr>
              <w:pStyle w:val="TD"/>
              <w:jc w:val="right"/>
            </w:pPr>
            <w:r w:rsidRPr="00A37826">
              <w:t>.8</w:t>
            </w:r>
          </w:p>
        </w:tc>
      </w:tr>
      <w:tr w:rsidR="007C0E11" w:rsidRPr="00A37826" w:rsidTr="006A5360">
        <w:tc>
          <w:tcPr>
            <w:tcW w:w="1388" w:type="dxa"/>
          </w:tcPr>
          <w:p w:rsidR="007C0E11" w:rsidRPr="00A37826" w:rsidRDefault="007C0E11" w:rsidP="005F4EDA">
            <w:pPr>
              <w:pStyle w:val="TD"/>
            </w:pPr>
            <w:r w:rsidRPr="00A37826">
              <w:t xml:space="preserve">Mass </w:t>
            </w:r>
          </w:p>
        </w:tc>
        <w:tc>
          <w:tcPr>
            <w:tcW w:w="1054" w:type="dxa"/>
          </w:tcPr>
          <w:p w:rsidR="007C0E11" w:rsidRPr="00A37826" w:rsidRDefault="007C0E11" w:rsidP="005F4EDA">
            <w:pPr>
              <w:pStyle w:val="TD"/>
            </w:pPr>
            <w:r w:rsidRPr="00A37826">
              <w:t>[g]</w:t>
            </w:r>
          </w:p>
        </w:tc>
        <w:tc>
          <w:tcPr>
            <w:tcW w:w="1623" w:type="dxa"/>
          </w:tcPr>
          <w:p w:rsidR="007C0E11" w:rsidRPr="00A37826" w:rsidRDefault="007C0E11" w:rsidP="00B64177">
            <w:pPr>
              <w:pStyle w:val="TD"/>
              <w:jc w:val="right"/>
            </w:pPr>
            <w:r w:rsidRPr="00A37826">
              <w:t>910</w:t>
            </w:r>
            <w:r w:rsidRPr="00A37826">
              <w:rPr>
                <w:rStyle w:val="FootnoteReference"/>
              </w:rPr>
              <w:footnoteReference w:id="7"/>
            </w:r>
          </w:p>
        </w:tc>
        <w:tc>
          <w:tcPr>
            <w:tcW w:w="1624" w:type="dxa"/>
          </w:tcPr>
          <w:p w:rsidR="007C0E11" w:rsidRPr="00A37826" w:rsidRDefault="007C0E11" w:rsidP="00B64177">
            <w:pPr>
              <w:pStyle w:val="TD"/>
              <w:jc w:val="right"/>
            </w:pPr>
            <w:r w:rsidRPr="00A37826">
              <w:t>185</w:t>
            </w:r>
          </w:p>
        </w:tc>
        <w:tc>
          <w:tcPr>
            <w:tcW w:w="1624" w:type="dxa"/>
          </w:tcPr>
          <w:p w:rsidR="007C0E11" w:rsidRPr="00A37826" w:rsidRDefault="007C0E11" w:rsidP="00B64177">
            <w:pPr>
              <w:pStyle w:val="TD"/>
              <w:jc w:val="right"/>
            </w:pPr>
            <w:r w:rsidRPr="00A37826">
              <w:t>44</w:t>
            </w:r>
          </w:p>
        </w:tc>
        <w:tc>
          <w:tcPr>
            <w:tcW w:w="1624" w:type="dxa"/>
          </w:tcPr>
          <w:p w:rsidR="007C0E11" w:rsidRPr="00A37826" w:rsidRDefault="007C0E11" w:rsidP="00B64177">
            <w:pPr>
              <w:pStyle w:val="TD"/>
              <w:jc w:val="right"/>
            </w:pPr>
            <w:r w:rsidRPr="00A37826">
              <w:t>55-85</w:t>
            </w:r>
          </w:p>
        </w:tc>
      </w:tr>
      <w:tr w:rsidR="007C0E11" w:rsidRPr="00A37826" w:rsidTr="006A5360">
        <w:tc>
          <w:tcPr>
            <w:tcW w:w="1388" w:type="dxa"/>
          </w:tcPr>
          <w:p w:rsidR="007C0E11" w:rsidRPr="00A37826" w:rsidRDefault="007C0E11" w:rsidP="005F4EDA">
            <w:pPr>
              <w:pStyle w:val="TD"/>
            </w:pPr>
            <w:r w:rsidRPr="00A37826">
              <w:t>Dimensions</w:t>
            </w:r>
          </w:p>
        </w:tc>
        <w:tc>
          <w:tcPr>
            <w:tcW w:w="1054" w:type="dxa"/>
          </w:tcPr>
          <w:p w:rsidR="007C0E11" w:rsidRPr="00A37826" w:rsidRDefault="007C0E11" w:rsidP="005F4EDA">
            <w:pPr>
              <w:pStyle w:val="TD"/>
            </w:pPr>
            <w:r w:rsidRPr="00A37826">
              <w:t>[cm]</w:t>
            </w:r>
          </w:p>
        </w:tc>
        <w:tc>
          <w:tcPr>
            <w:tcW w:w="1623" w:type="dxa"/>
          </w:tcPr>
          <w:p w:rsidR="007C0E11" w:rsidRPr="00A37826" w:rsidRDefault="007C0E11" w:rsidP="00B64177">
            <w:pPr>
              <w:pStyle w:val="TD"/>
              <w:jc w:val="right"/>
            </w:pPr>
            <w:r w:rsidRPr="00A37826">
              <w:t>[10,10,7]</w:t>
            </w:r>
          </w:p>
        </w:tc>
        <w:tc>
          <w:tcPr>
            <w:tcW w:w="1624" w:type="dxa"/>
          </w:tcPr>
          <w:p w:rsidR="007C0E11" w:rsidRPr="00A37826" w:rsidRDefault="007C0E11" w:rsidP="00B64177">
            <w:pPr>
              <w:pStyle w:val="TD"/>
              <w:jc w:val="right"/>
            </w:pPr>
            <w:r w:rsidRPr="00A37826">
              <w:t>[5,5,4]</w:t>
            </w:r>
          </w:p>
        </w:tc>
        <w:tc>
          <w:tcPr>
            <w:tcW w:w="1624" w:type="dxa"/>
          </w:tcPr>
          <w:p w:rsidR="007C0E11" w:rsidRPr="00A37826" w:rsidRDefault="007C0E11" w:rsidP="00B64177">
            <w:pPr>
              <w:pStyle w:val="TD"/>
              <w:jc w:val="right"/>
            </w:pPr>
            <w:r w:rsidRPr="00A37826">
              <w:t>[2.5,2.5,1.2]</w:t>
            </w:r>
          </w:p>
        </w:tc>
        <w:tc>
          <w:tcPr>
            <w:tcW w:w="1624" w:type="dxa"/>
          </w:tcPr>
          <w:p w:rsidR="007C0E11" w:rsidRPr="00A37826" w:rsidRDefault="007C0E11" w:rsidP="00B64177">
            <w:pPr>
              <w:pStyle w:val="TD"/>
              <w:jc w:val="right"/>
            </w:pPr>
            <w:r w:rsidRPr="00A37826">
              <w:t>[4,4,2]</w:t>
            </w:r>
          </w:p>
        </w:tc>
      </w:tr>
    </w:tbl>
    <w:p w:rsidR="007C0E11" w:rsidRDefault="0089714B" w:rsidP="0089714B">
      <w:pPr>
        <w:pStyle w:val="Heading4"/>
      </w:pPr>
      <w:r>
        <w:t xml:space="preserve">B. </w:t>
      </w:r>
      <w:r>
        <w:tab/>
      </w:r>
      <w:r w:rsidR="007C0E11">
        <w:t>Magnetic T</w:t>
      </w:r>
      <w:r w:rsidR="007C0E11" w:rsidRPr="005A1030">
        <w:t>orque</w:t>
      </w:r>
      <w:r w:rsidR="000222F7">
        <w:t>r</w:t>
      </w:r>
      <w:r w:rsidR="007C0E11">
        <w:t xml:space="preserve"> Sizing</w:t>
      </w:r>
      <w:bookmarkStart w:id="497" w:name="_Toc172889174"/>
    </w:p>
    <w:p w:rsidR="007C0E11" w:rsidRDefault="007C0E11" w:rsidP="007C0E11">
      <w:r>
        <w:t>Magnetic torquers produce an external torque on a spacecraft by creating a magnetic dipole. This magnetic dipole then creates the torque described in Eq. (</w:t>
      </w:r>
      <w:fldSimple w:instr=" REF _Ref200954949 \h  \* MERGEFORMAT ">
        <w:r w:rsidR="00D46473">
          <w:rPr>
            <w:noProof/>
          </w:rPr>
          <w:t>4</w:t>
        </w:r>
        <w:r w:rsidR="00D46473">
          <w:rPr>
            <w:noProof/>
          </w:rPr>
          <w:noBreakHyphen/>
          <w:t>6</w:t>
        </w:r>
      </w:fldSimple>
      <w:r>
        <w:t xml:space="preserve">). Magnetic torquers are traditionally used on larger spacecraft to offload momentum from storage devices such as reaction wheels, momentum wheels, or control moment gyros. On some smaller spacecraft (and some CubeSats) magnetic torquers have been used as the sole means of attitude control. </w:t>
      </w:r>
    </w:p>
    <w:tbl>
      <w:tblPr>
        <w:tblW w:w="0" w:type="auto"/>
        <w:tblLook w:val="04A0"/>
      </w:tblPr>
      <w:tblGrid>
        <w:gridCol w:w="8269"/>
        <w:gridCol w:w="668"/>
      </w:tblGrid>
      <w:tr w:rsidR="007C0E11" w:rsidTr="00C37B52">
        <w:trPr>
          <w:trHeight w:val="578"/>
        </w:trPr>
        <w:tc>
          <w:tcPr>
            <w:tcW w:w="8545" w:type="dxa"/>
            <w:vAlign w:val="center"/>
          </w:tcPr>
          <w:p w:rsidR="007C0E11" w:rsidRPr="00DF481A" w:rsidRDefault="00C64352" w:rsidP="00B64177">
            <w:pPr>
              <w:pStyle w:val="centerednormalpictureseqns"/>
            </w:pPr>
            <m:oMathPara>
              <m:oMath>
                <m:sSub>
                  <m:sSubPr>
                    <m:ctrlPr>
                      <w:rPr>
                        <w:rFonts w:ascii="Cambria Math" w:hAnsi="Cambria Math"/>
                      </w:rPr>
                    </m:ctrlPr>
                  </m:sSubPr>
                  <m:e>
                    <m:r>
                      <w:rPr>
                        <w:rFonts w:ascii="Cambria Math" w:hAnsi="Cambria Math"/>
                      </w:rPr>
                      <m:t>τ</m:t>
                    </m:r>
                  </m:e>
                  <m:sub>
                    <m:r>
                      <m:rPr>
                        <m:sty m:val="p"/>
                      </m:rPr>
                      <w:rPr>
                        <w:rFonts w:ascii="Cambria Math" w:hAnsi="Cambria Math"/>
                      </w:rPr>
                      <m:t>torquer</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applied</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Earth</m:t>
                    </m:r>
                  </m:sub>
                </m:sSub>
              </m:oMath>
            </m:oMathPara>
          </w:p>
        </w:tc>
        <w:bookmarkStart w:id="498" w:name="_Ref200954949"/>
        <w:tc>
          <w:tcPr>
            <w:tcW w:w="676" w:type="dxa"/>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4</w:t>
            </w:r>
            <w:r>
              <w:fldChar w:fldCharType="end"/>
            </w:r>
            <w:r w:rsidR="007C0E11">
              <w:noBreakHyphen/>
            </w:r>
            <w:fldSimple w:instr=" SEQ Equation \* ARABIC \s 1 ">
              <w:r w:rsidR="00D46473">
                <w:rPr>
                  <w:noProof/>
                </w:rPr>
                <w:t>6</w:t>
              </w:r>
            </w:fldSimple>
            <w:bookmarkEnd w:id="498"/>
          </w:p>
        </w:tc>
      </w:tr>
    </w:tbl>
    <w:p w:rsidR="007C0E11" w:rsidRDefault="007C0E11" w:rsidP="007C0E11">
      <w:r>
        <w:t>To properly size the magnetic torquer to be the sole means of attitude control in the spacecraft, the torquer must be designed to provide the required amount of torque to counteract disturbances even when far away from the optimal orientation with the Earth’s magnetic field.  Even with oversized</w:t>
      </w:r>
      <w:r w:rsidR="00E85651">
        <w:t xml:space="preserve"> torque coils there will be instances</w:t>
      </w:r>
      <w:r>
        <w:t xml:space="preserve"> when the spacecraft is not correctly oriented in the Earth’s magnetic field to</w:t>
      </w:r>
      <w:r w:rsidR="00E85651">
        <w:t xml:space="preserve"> apply a torque to counteract </w:t>
      </w:r>
      <w:r>
        <w:t>disturbance</w:t>
      </w:r>
      <w:r w:rsidR="00E85651">
        <w:t>s</w:t>
      </w:r>
      <w:r>
        <w:t xml:space="preserve">.  However, limits can be set on how far the magnetic torquer and the Earths magnetic field can be </w:t>
      </w:r>
      <w:r w:rsidR="00E85651">
        <w:t xml:space="preserve">from an optimal orientation </w:t>
      </w:r>
      <w:r>
        <w:t xml:space="preserve">before the coil loses its effectiveness, and the control algorithm can be designed to account for periods when torque is unavailable.  </w:t>
      </w:r>
    </w:p>
    <w:p w:rsidR="00C37B52" w:rsidRDefault="00C37B52" w:rsidP="007C0E11"/>
    <w:p w:rsidR="007C0E11" w:rsidRDefault="007C0E11" w:rsidP="007C0E11">
      <w:pPr>
        <w:pStyle w:val="Caption"/>
      </w:pPr>
      <w:bookmarkStart w:id="499" w:name="_Toc172889197"/>
      <w:bookmarkStart w:id="500" w:name="_Toc198550497"/>
      <w:bookmarkStart w:id="501" w:name="_Toc200955527"/>
      <w:bookmarkStart w:id="502" w:name="_Toc207775278"/>
      <w:bookmarkEnd w:id="497"/>
      <w:r>
        <w:t xml:space="preserve">Table </w:t>
      </w:r>
      <w:fldSimple w:instr=" SEQ Table \* ARABIC ">
        <w:r w:rsidR="00D46473">
          <w:rPr>
            <w:noProof/>
          </w:rPr>
          <w:t>39</w:t>
        </w:r>
      </w:fldSimple>
      <w:r>
        <w:t>: M</w:t>
      </w:r>
      <w:r w:rsidRPr="006A1FE5">
        <w:t>agnetic torquer requirements</w:t>
      </w:r>
      <w:bookmarkEnd w:id="499"/>
      <w:bookmarkEnd w:id="500"/>
      <w:bookmarkEnd w:id="501"/>
      <w:bookmarkEnd w:id="502"/>
    </w:p>
    <w:tbl>
      <w:tblPr>
        <w:tblStyle w:val="latexlike"/>
        <w:tblW w:w="0" w:type="auto"/>
        <w:tblLook w:val="04A0"/>
      </w:tblPr>
      <w:tblGrid>
        <w:gridCol w:w="6918"/>
        <w:gridCol w:w="971"/>
      </w:tblGrid>
      <w:tr w:rsidR="007C0E11" w:rsidTr="006A5360">
        <w:trPr>
          <w:cnfStyle w:val="100000000000"/>
          <w:trHeight w:val="255"/>
        </w:trPr>
        <w:tc>
          <w:tcPr>
            <w:tcW w:w="0" w:type="auto"/>
            <w:noWrap/>
            <w:hideMark/>
          </w:tcPr>
          <w:p w:rsidR="007C0E11" w:rsidRDefault="007C0E11" w:rsidP="00EC673F">
            <w:pPr>
              <w:pStyle w:val="Table"/>
            </w:pPr>
            <w:r>
              <w:t>orbit parameters assume circular</w:t>
            </w:r>
          </w:p>
        </w:tc>
        <w:tc>
          <w:tcPr>
            <w:tcW w:w="0" w:type="auto"/>
            <w:noWrap/>
            <w:hideMark/>
          </w:tcPr>
          <w:p w:rsidR="007C0E11" w:rsidRDefault="007C0E11" w:rsidP="00B64177">
            <w:pPr>
              <w:pStyle w:val="Table"/>
              <w:jc w:val="right"/>
            </w:pPr>
          </w:p>
        </w:tc>
      </w:tr>
      <w:tr w:rsidR="007C0E11" w:rsidTr="006A5360">
        <w:trPr>
          <w:trHeight w:val="255"/>
        </w:trPr>
        <w:tc>
          <w:tcPr>
            <w:tcW w:w="0" w:type="auto"/>
            <w:noWrap/>
            <w:hideMark/>
          </w:tcPr>
          <w:p w:rsidR="007C0E11" w:rsidRDefault="00C37B52" w:rsidP="00EC673F">
            <w:pPr>
              <w:pStyle w:val="Table"/>
            </w:pPr>
            <m:oMath>
              <m:r>
                <w:rPr>
                  <w:rFonts w:ascii="Cambria Math" w:hAnsi="Cambria Math"/>
                </w:rPr>
                <m:t>h</m:t>
              </m:r>
            </m:oMath>
            <w:r w:rsidR="007C0E11">
              <w:t xml:space="preserve">  lowest [km]</w:t>
            </w:r>
          </w:p>
        </w:tc>
        <w:tc>
          <w:tcPr>
            <w:tcW w:w="0" w:type="auto"/>
            <w:noWrap/>
            <w:hideMark/>
          </w:tcPr>
          <w:p w:rsidR="007C0E11" w:rsidRDefault="007C0E11" w:rsidP="00B64177">
            <w:pPr>
              <w:pStyle w:val="Table"/>
              <w:jc w:val="right"/>
            </w:pPr>
            <w:r>
              <w:t>400</w:t>
            </w:r>
          </w:p>
        </w:tc>
      </w:tr>
      <w:tr w:rsidR="007C0E11" w:rsidTr="006A5360">
        <w:trPr>
          <w:trHeight w:val="255"/>
        </w:trPr>
        <w:tc>
          <w:tcPr>
            <w:tcW w:w="0" w:type="auto"/>
            <w:noWrap/>
            <w:hideMark/>
          </w:tcPr>
          <w:p w:rsidR="007C0E11" w:rsidRDefault="00C37B52" w:rsidP="00EC673F">
            <w:pPr>
              <w:pStyle w:val="Table"/>
            </w:pPr>
            <m:oMath>
              <m:r>
                <w:rPr>
                  <w:rFonts w:ascii="Cambria Math" w:hAnsi="Cambria Math"/>
                </w:rPr>
                <m:t>a</m:t>
              </m:r>
            </m:oMath>
            <w:r w:rsidR="007C0E11">
              <w:t xml:space="preserve"> lowest [km]</w:t>
            </w:r>
          </w:p>
        </w:tc>
        <w:tc>
          <w:tcPr>
            <w:tcW w:w="0" w:type="auto"/>
            <w:noWrap/>
            <w:hideMark/>
          </w:tcPr>
          <w:p w:rsidR="007C0E11" w:rsidRDefault="007C0E11" w:rsidP="00B64177">
            <w:pPr>
              <w:pStyle w:val="Table"/>
              <w:jc w:val="right"/>
            </w:pPr>
            <w:r>
              <w:t>6778.1</w:t>
            </w:r>
          </w:p>
        </w:tc>
      </w:tr>
      <w:tr w:rsidR="007C0E11" w:rsidTr="006A5360">
        <w:trPr>
          <w:trHeight w:val="255"/>
        </w:trPr>
        <w:tc>
          <w:tcPr>
            <w:tcW w:w="0" w:type="auto"/>
            <w:noWrap/>
            <w:hideMark/>
          </w:tcPr>
          <w:p w:rsidR="007C0E11" w:rsidRDefault="00C37B52" w:rsidP="00EC673F">
            <w:pPr>
              <w:pStyle w:val="Table"/>
            </w:pPr>
            <m:oMath>
              <m:r>
                <w:rPr>
                  <w:rFonts w:ascii="Cambria Math" w:hAnsi="Cambria Math"/>
                </w:rPr>
                <m:t>h</m:t>
              </m:r>
            </m:oMath>
            <w:r w:rsidR="007C0E11">
              <w:t xml:space="preserve"> highest </w:t>
            </w:r>
            <w:r w:rsidR="007C0E11" w:rsidRPr="006A5360">
              <w:rPr>
                <w:bCs/>
              </w:rPr>
              <w:t>[km]</w:t>
            </w:r>
          </w:p>
        </w:tc>
        <w:tc>
          <w:tcPr>
            <w:tcW w:w="0" w:type="auto"/>
            <w:noWrap/>
            <w:hideMark/>
          </w:tcPr>
          <w:p w:rsidR="007C0E11" w:rsidRDefault="007C0E11" w:rsidP="00B64177">
            <w:pPr>
              <w:pStyle w:val="Table"/>
              <w:jc w:val="right"/>
            </w:pPr>
            <w:r>
              <w:t>1000</w:t>
            </w:r>
          </w:p>
        </w:tc>
      </w:tr>
      <w:tr w:rsidR="007C0E11" w:rsidTr="006A5360">
        <w:trPr>
          <w:trHeight w:val="255"/>
        </w:trPr>
        <w:tc>
          <w:tcPr>
            <w:tcW w:w="0" w:type="auto"/>
            <w:noWrap/>
            <w:hideMark/>
          </w:tcPr>
          <w:p w:rsidR="007C0E11" w:rsidRDefault="00C37B52" w:rsidP="00EC673F">
            <w:pPr>
              <w:pStyle w:val="Table"/>
            </w:pPr>
            <m:oMath>
              <m:r>
                <w:rPr>
                  <w:rFonts w:ascii="Cambria Math" w:hAnsi="Cambria Math"/>
                </w:rPr>
                <m:t>a</m:t>
              </m:r>
            </m:oMath>
            <w:r w:rsidR="007C0E11">
              <w:t xml:space="preserve"> highest </w:t>
            </w:r>
            <w:r w:rsidR="007C0E11" w:rsidRPr="006A5360">
              <w:rPr>
                <w:bCs/>
              </w:rPr>
              <w:t>[km]</w:t>
            </w:r>
          </w:p>
        </w:tc>
        <w:tc>
          <w:tcPr>
            <w:tcW w:w="0" w:type="auto"/>
            <w:noWrap/>
            <w:hideMark/>
          </w:tcPr>
          <w:p w:rsidR="007C0E11" w:rsidRDefault="007C0E11" w:rsidP="00B64177">
            <w:pPr>
              <w:pStyle w:val="Table"/>
              <w:jc w:val="right"/>
            </w:pPr>
            <w:r>
              <w:t>7378.1</w:t>
            </w:r>
          </w:p>
        </w:tc>
      </w:tr>
      <w:tr w:rsidR="007C0E11" w:rsidTr="006A5360">
        <w:trPr>
          <w:trHeight w:val="255"/>
        </w:trPr>
        <w:tc>
          <w:tcPr>
            <w:tcW w:w="0" w:type="auto"/>
            <w:noWrap/>
            <w:hideMark/>
          </w:tcPr>
          <w:p w:rsidR="007C0E11" w:rsidRDefault="00C37B52" w:rsidP="00A81448">
            <w:pPr>
              <w:pStyle w:val="Table"/>
            </w:pPr>
            <w:r>
              <w:lastRenderedPageBreak/>
              <w:t xml:space="preserve">Magnetic moment </w:t>
            </w:r>
            <w:r w:rsidR="00F65D6F">
              <w:t xml:space="preserve">constant </w:t>
            </w:r>
            <w:r>
              <w:t>[T</w:t>
            </w:r>
            <w:r>
              <w:rPr>
                <w:rFonts w:ascii="Calibri" w:hAnsi="Calibri"/>
              </w:rPr>
              <w:t>·</w:t>
            </w:r>
            <w:r>
              <w:t>m³</w:t>
            </w:r>
            <w:r w:rsidR="007C0E11">
              <w:t>]</w:t>
            </w:r>
            <w:r w:rsidR="00A81448">
              <w:t xml:space="preserve"> (Larson Wertz)</w:t>
            </w:r>
          </w:p>
        </w:tc>
        <w:tc>
          <w:tcPr>
            <w:tcW w:w="0" w:type="auto"/>
            <w:noWrap/>
            <w:hideMark/>
          </w:tcPr>
          <w:p w:rsidR="007C0E11" w:rsidRDefault="007C0E11" w:rsidP="00B64177">
            <w:pPr>
              <w:pStyle w:val="Table"/>
              <w:jc w:val="right"/>
            </w:pPr>
            <w:r>
              <w:t>7.96E+15</w:t>
            </w:r>
          </w:p>
        </w:tc>
      </w:tr>
      <w:tr w:rsidR="007C0E11" w:rsidTr="006A5360">
        <w:trPr>
          <w:trHeight w:val="255"/>
        </w:trPr>
        <w:tc>
          <w:tcPr>
            <w:tcW w:w="0" w:type="auto"/>
            <w:noWrap/>
            <w:hideMark/>
          </w:tcPr>
          <w:p w:rsidR="007C0E11" w:rsidRDefault="007C0E11" w:rsidP="00EC673F">
            <w:pPr>
              <w:pStyle w:val="Table"/>
            </w:pPr>
            <w:r>
              <w:t>Strongest earth magnetic field (lowest alt ~poles)</w:t>
            </w:r>
            <w:r w:rsidR="00C37B52">
              <w:t xml:space="preserve"> [T]</w:t>
            </w:r>
          </w:p>
        </w:tc>
        <w:tc>
          <w:tcPr>
            <w:tcW w:w="0" w:type="auto"/>
            <w:noWrap/>
            <w:hideMark/>
          </w:tcPr>
          <w:p w:rsidR="007C0E11" w:rsidRDefault="007C0E11" w:rsidP="00B64177">
            <w:pPr>
              <w:pStyle w:val="Table"/>
              <w:jc w:val="right"/>
            </w:pPr>
            <w:r>
              <w:t>5.11E-05</w:t>
            </w:r>
          </w:p>
        </w:tc>
      </w:tr>
      <w:tr w:rsidR="007C0E11" w:rsidTr="006A5360">
        <w:trPr>
          <w:trHeight w:val="255"/>
        </w:trPr>
        <w:tc>
          <w:tcPr>
            <w:tcW w:w="0" w:type="auto"/>
            <w:noWrap/>
            <w:hideMark/>
          </w:tcPr>
          <w:p w:rsidR="007C0E11" w:rsidRDefault="00C37B52" w:rsidP="00EC673F">
            <w:pPr>
              <w:pStyle w:val="Table"/>
            </w:pPr>
            <w:r>
              <w:t>W</w:t>
            </w:r>
            <w:r w:rsidR="007C0E11">
              <w:t>eakest earth magnetic field (highest alt ~equator)</w:t>
            </w:r>
            <w:r>
              <w:t xml:space="preserve"> [T]</w:t>
            </w:r>
          </w:p>
        </w:tc>
        <w:tc>
          <w:tcPr>
            <w:tcW w:w="0" w:type="auto"/>
            <w:noWrap/>
            <w:hideMark/>
          </w:tcPr>
          <w:p w:rsidR="007C0E11" w:rsidRDefault="007C0E11" w:rsidP="00B64177">
            <w:pPr>
              <w:pStyle w:val="Table"/>
              <w:jc w:val="right"/>
            </w:pPr>
            <w:r>
              <w:t>1.98E-05</w:t>
            </w:r>
          </w:p>
        </w:tc>
      </w:tr>
      <w:tr w:rsidR="007C0E11" w:rsidTr="006A5360">
        <w:trPr>
          <w:trHeight w:val="255"/>
        </w:trPr>
        <w:tc>
          <w:tcPr>
            <w:tcW w:w="0" w:type="auto"/>
            <w:noWrap/>
            <w:hideMark/>
          </w:tcPr>
          <w:p w:rsidR="007C0E11" w:rsidRDefault="00C37B52" w:rsidP="00C37B52">
            <w:pPr>
              <w:pStyle w:val="Table"/>
            </w:pPr>
            <w:r>
              <w:t>T</w:t>
            </w:r>
            <w:r w:rsidR="007C0E11">
              <w:t xml:space="preserve">orque </w:t>
            </w:r>
            <w:r>
              <w:t>required from coils [</w:t>
            </w:r>
            <w:r w:rsidR="00B64177">
              <w:t>m</w:t>
            </w:r>
            <w:r>
              <w:t>N·</w:t>
            </w:r>
            <w:r w:rsidR="007C0E11">
              <w:t>m]</w:t>
            </w:r>
          </w:p>
        </w:tc>
        <w:tc>
          <w:tcPr>
            <w:tcW w:w="0" w:type="auto"/>
            <w:noWrap/>
            <w:hideMark/>
          </w:tcPr>
          <w:p w:rsidR="007C0E11" w:rsidRDefault="007C0E11" w:rsidP="00B64177">
            <w:pPr>
              <w:pStyle w:val="Table"/>
              <w:jc w:val="right"/>
            </w:pPr>
            <w:r>
              <w:t>5.00E-0</w:t>
            </w:r>
            <w:r w:rsidR="00B64177">
              <w:t>3</w:t>
            </w:r>
          </w:p>
        </w:tc>
      </w:tr>
      <w:tr w:rsidR="007C0E11" w:rsidTr="006A5360">
        <w:trPr>
          <w:trHeight w:val="270"/>
        </w:trPr>
        <w:tc>
          <w:tcPr>
            <w:tcW w:w="0" w:type="auto"/>
            <w:tcBorders>
              <w:bottom w:val="single" w:sz="4" w:space="0" w:color="auto"/>
            </w:tcBorders>
            <w:noWrap/>
            <w:hideMark/>
          </w:tcPr>
          <w:p w:rsidR="007C0E11" w:rsidRDefault="00C37B52" w:rsidP="00C37B52">
            <w:pPr>
              <w:pStyle w:val="Table"/>
            </w:pPr>
            <m:oMath>
              <m:r>
                <w:rPr>
                  <w:rFonts w:ascii="Cambria Math" w:hAnsi="Cambria Math"/>
                </w:rPr>
                <m:t>m×B</m:t>
              </m:r>
            </m:oMath>
            <w:r w:rsidR="007C0E11">
              <w:t xml:space="preserve">  min angle between torquer and earths magnetic field  to be effective [deg]</w:t>
            </w:r>
          </w:p>
        </w:tc>
        <w:tc>
          <w:tcPr>
            <w:tcW w:w="0" w:type="auto"/>
            <w:tcBorders>
              <w:bottom w:val="single" w:sz="4" w:space="0" w:color="auto"/>
            </w:tcBorders>
            <w:noWrap/>
            <w:hideMark/>
          </w:tcPr>
          <w:p w:rsidR="007C0E11" w:rsidRDefault="007C0E11" w:rsidP="00B64177">
            <w:pPr>
              <w:pStyle w:val="Table"/>
              <w:jc w:val="right"/>
            </w:pPr>
            <w:r>
              <w:t>45</w:t>
            </w:r>
          </w:p>
        </w:tc>
      </w:tr>
      <w:tr w:rsidR="007C0E11" w:rsidTr="006A5360">
        <w:trPr>
          <w:trHeight w:val="255"/>
        </w:trPr>
        <w:tc>
          <w:tcPr>
            <w:tcW w:w="0" w:type="auto"/>
            <w:tcBorders>
              <w:top w:val="single" w:sz="4" w:space="0" w:color="auto"/>
              <w:bottom w:val="nil"/>
            </w:tcBorders>
            <w:noWrap/>
            <w:hideMark/>
          </w:tcPr>
          <w:p w:rsidR="007C0E11" w:rsidRDefault="00C37B52" w:rsidP="00C37B52">
            <w:pPr>
              <w:pStyle w:val="Table"/>
            </w:pPr>
            <w:r>
              <w:t xml:space="preserve"> required m (highest alt) [Am²</w:t>
            </w:r>
            <w:r w:rsidR="007C0E11">
              <w:t>]</w:t>
            </w:r>
          </w:p>
        </w:tc>
        <w:tc>
          <w:tcPr>
            <w:tcW w:w="0" w:type="auto"/>
            <w:tcBorders>
              <w:top w:val="single" w:sz="4" w:space="0" w:color="auto"/>
              <w:bottom w:val="nil"/>
            </w:tcBorders>
            <w:noWrap/>
            <w:hideMark/>
          </w:tcPr>
          <w:p w:rsidR="007C0E11" w:rsidRDefault="007C0E11" w:rsidP="00B64177">
            <w:pPr>
              <w:pStyle w:val="Table"/>
              <w:jc w:val="right"/>
            </w:pPr>
            <w:r>
              <w:t>0.3568</w:t>
            </w:r>
          </w:p>
        </w:tc>
      </w:tr>
      <w:tr w:rsidR="007C0E11" w:rsidTr="006A5360">
        <w:trPr>
          <w:trHeight w:val="255"/>
        </w:trPr>
        <w:tc>
          <w:tcPr>
            <w:tcW w:w="0" w:type="auto"/>
            <w:tcBorders>
              <w:top w:val="nil"/>
              <w:bottom w:val="single" w:sz="24" w:space="0" w:color="auto"/>
            </w:tcBorders>
            <w:noWrap/>
            <w:hideMark/>
          </w:tcPr>
          <w:p w:rsidR="007C0E11" w:rsidRDefault="00C37B52" w:rsidP="00C37B52">
            <w:pPr>
              <w:pStyle w:val="Table"/>
            </w:pPr>
            <w:r>
              <w:t xml:space="preserve"> required m (lowest alt) [Am²</w:t>
            </w:r>
            <w:r w:rsidR="007C0E11">
              <w:t>]</w:t>
            </w:r>
          </w:p>
        </w:tc>
        <w:tc>
          <w:tcPr>
            <w:tcW w:w="0" w:type="auto"/>
            <w:tcBorders>
              <w:top w:val="nil"/>
              <w:bottom w:val="single" w:sz="24" w:space="0" w:color="auto"/>
            </w:tcBorders>
            <w:noWrap/>
            <w:hideMark/>
          </w:tcPr>
          <w:p w:rsidR="007C0E11" w:rsidRDefault="007C0E11" w:rsidP="00B64177">
            <w:pPr>
              <w:pStyle w:val="Table"/>
              <w:jc w:val="right"/>
            </w:pPr>
            <w:r>
              <w:t>0.1383</w:t>
            </w:r>
          </w:p>
        </w:tc>
      </w:tr>
    </w:tbl>
    <w:p w:rsidR="007C0E11" w:rsidRDefault="007C0E11" w:rsidP="007C0E11">
      <w:pPr>
        <w:pStyle w:val="Heading5"/>
      </w:pPr>
      <w:bookmarkStart w:id="503" w:name="_Toc172889176"/>
      <w:r w:rsidRPr="008F31F5">
        <w:t>Core</w:t>
      </w:r>
      <w:r>
        <w:t>less M</w:t>
      </w:r>
      <w:r w:rsidRPr="008F31F5">
        <w:t>agnetic</w:t>
      </w:r>
      <w:r>
        <w:t xml:space="preserve"> T</w:t>
      </w:r>
      <w:r w:rsidRPr="005A1030">
        <w:t>orque</w:t>
      </w:r>
      <w:r w:rsidRPr="008F31F5">
        <w:t xml:space="preserve"> </w:t>
      </w:r>
      <w:r>
        <w:t>C</w:t>
      </w:r>
      <w:r w:rsidRPr="008F31F5">
        <w:t>oil</w:t>
      </w:r>
      <w:bookmarkEnd w:id="503"/>
    </w:p>
    <w:p w:rsidR="007C0E11" w:rsidRPr="001846EF" w:rsidRDefault="007C0E11" w:rsidP="007C0E11">
      <w:r>
        <w:t>In an open core design the magnetic moment is produced orthogonally to the windings. This style of coil’s magnetic moment can be calculated using the following equation</w:t>
      </w:r>
    </w:p>
    <w:tbl>
      <w:tblPr>
        <w:tblW w:w="5000" w:type="pct"/>
        <w:tblLook w:val="04A0"/>
      </w:tblPr>
      <w:tblGrid>
        <w:gridCol w:w="8410"/>
        <w:gridCol w:w="527"/>
      </w:tblGrid>
      <w:tr w:rsidR="007C0E11" w:rsidTr="003F267B">
        <w:trPr>
          <w:trHeight w:val="151"/>
        </w:trPr>
        <w:tc>
          <w:tcPr>
            <w:tcW w:w="4705" w:type="pct"/>
            <w:vAlign w:val="center"/>
          </w:tcPr>
          <w:p w:rsidR="007C0E11" w:rsidRPr="005F4EDA" w:rsidRDefault="007C0E11" w:rsidP="008D577C">
            <w:pPr>
              <w:pStyle w:val="centerednormalpictureseqns"/>
            </w:pPr>
            <m:oMathPara>
              <m:oMath>
                <m:r>
                  <w:rPr>
                    <w:rFonts w:ascii="Cambria Math" w:hAnsi="Cambria Math"/>
                  </w:rPr>
                  <m:t>m=NI</m:t>
                </m:r>
                <m:sSub>
                  <m:sSubPr>
                    <m:ctrlPr>
                      <w:rPr>
                        <w:rFonts w:ascii="Cambria Math" w:hAnsi="Cambria Math"/>
                        <w:i/>
                      </w:rPr>
                    </m:ctrlPr>
                  </m:sSubPr>
                  <m:e>
                    <m:r>
                      <w:rPr>
                        <w:rFonts w:ascii="Cambria Math" w:hAnsi="Cambria Math"/>
                      </w:rPr>
                      <m:t>A</m:t>
                    </m:r>
                  </m:e>
                  <m:sub>
                    <m:r>
                      <m:rPr>
                        <m:sty m:val="p"/>
                      </m:rPr>
                      <w:rPr>
                        <w:rFonts w:ascii="Cambria Math" w:hAnsi="Cambria Math"/>
                      </w:rPr>
                      <m:t>coil</m:t>
                    </m:r>
                    <m:ctrlPr>
                      <w:rPr>
                        <w:rFonts w:ascii="Cambria Math" w:hAnsi="Cambria Math"/>
                      </w:rPr>
                    </m:ctrlPr>
                  </m:sub>
                </m:sSub>
              </m:oMath>
            </m:oMathPara>
          </w:p>
        </w:tc>
        <w:bookmarkStart w:id="504" w:name="_Ref204405191"/>
        <w:tc>
          <w:tcPr>
            <w:tcW w:w="29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4</w:t>
            </w:r>
            <w:r>
              <w:fldChar w:fldCharType="end"/>
            </w:r>
            <w:r w:rsidR="007C0E11">
              <w:noBreakHyphen/>
            </w:r>
            <w:fldSimple w:instr=" SEQ Equation \* ARABIC \s 1 ">
              <w:r w:rsidR="00D46473">
                <w:rPr>
                  <w:noProof/>
                </w:rPr>
                <w:t>7</w:t>
              </w:r>
            </w:fldSimple>
            <w:bookmarkEnd w:id="504"/>
          </w:p>
        </w:tc>
      </w:tr>
    </w:tbl>
    <w:p w:rsidR="00DF481A" w:rsidRDefault="00DF481A" w:rsidP="00E3639E">
      <w:r>
        <w:t>W</w:t>
      </w:r>
      <w:r w:rsidR="007C0E11">
        <w:t>here</w:t>
      </w:r>
      <w:r>
        <w:t xml:space="preserve"> </w:t>
      </w:r>
      <m:oMath>
        <m:r>
          <w:rPr>
            <w:rFonts w:ascii="Cambria Math" w:hAnsi="Cambria Math"/>
          </w:rPr>
          <m:t xml:space="preserve">N </m:t>
        </m:r>
        <w:proofErr w:type="gramStart"/>
      </m:oMath>
      <w:r>
        <w:t>is the number of loops</w:t>
      </w:r>
      <w:proofErr w:type="gramEnd"/>
      <w:r>
        <w:t>,</w:t>
      </w:r>
      <m:oMath>
        <m:r>
          <w:rPr>
            <w:rFonts w:ascii="Cambria Math" w:hAnsi="Cambria Math"/>
          </w:rPr>
          <m:t xml:space="preserve"> I</m:t>
        </m:r>
      </m:oMath>
      <w:r>
        <w:t xml:space="preserve"> is the current, and  </w:t>
      </w:r>
      <m:oMath>
        <m:r>
          <w:rPr>
            <w:rFonts w:ascii="Cambria Math" w:hAnsi="Cambria Math"/>
          </w:rPr>
          <m:t>A</m:t>
        </m:r>
      </m:oMath>
      <w:r>
        <w:t xml:space="preserve"> is the area of the </w:t>
      </w:r>
      <w:r w:rsidR="00C37B52">
        <w:t xml:space="preserve">coil. </w:t>
      </w:r>
      <w:r w:rsidR="007C0E11">
        <w:t xml:space="preserve"> </w:t>
      </w:r>
      <m:oMath>
        <m:r>
          <w:rPr>
            <w:rFonts w:ascii="Cambria Math" w:hAnsi="Cambria Math"/>
          </w:rPr>
          <m:t>I</m:t>
        </m:r>
      </m:oMath>
      <w:r>
        <w:t xml:space="preserve"> </w:t>
      </w:r>
      <w:proofErr w:type="gramStart"/>
      <w:r>
        <w:t>is</w:t>
      </w:r>
      <w:proofErr w:type="gramEnd"/>
      <w:r>
        <w:t xml:space="preserve"> then found using ohm’s law and the material properties of the wire</w:t>
      </w:r>
    </w:p>
    <w:p w:rsidR="00DF481A" w:rsidRDefault="00DF481A" w:rsidP="00DF481A">
      <w:pPr>
        <w:pStyle w:val="NoSpacing"/>
      </w:pPr>
    </w:p>
    <w:tbl>
      <w:tblPr>
        <w:tblW w:w="5000" w:type="pct"/>
        <w:tblLook w:val="04A0"/>
      </w:tblPr>
      <w:tblGrid>
        <w:gridCol w:w="8392"/>
        <w:gridCol w:w="545"/>
      </w:tblGrid>
      <w:tr w:rsidR="00DF481A" w:rsidRPr="006A1FE5" w:rsidTr="00C37B52">
        <w:trPr>
          <w:trHeight w:val="1147"/>
        </w:trPr>
        <w:tc>
          <w:tcPr>
            <w:tcW w:w="4695" w:type="pct"/>
            <w:vAlign w:val="center"/>
          </w:tcPr>
          <w:p w:rsidR="00C37B52" w:rsidRDefault="00C37B52" w:rsidP="00C37B52">
            <w:pPr>
              <w:pStyle w:val="centerednormalpictureseqns"/>
            </w:pPr>
            <m:oMathPara>
              <m:oMath>
                <m:r>
                  <w:rPr>
                    <w:rFonts w:ascii="Cambria Math" w:hAnsi="Cambria Math"/>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applied</m:t>
                        </m:r>
                      </m:sub>
                    </m:sSub>
                  </m:num>
                  <m:den>
                    <m:r>
                      <w:rPr>
                        <w:rFonts w:ascii="Cambria Math" w:hAnsi="Cambria Math"/>
                      </w:rPr>
                      <m:t>R</m:t>
                    </m:r>
                  </m:den>
                </m:f>
              </m:oMath>
            </m:oMathPara>
          </w:p>
          <w:p w:rsidR="00C37B52" w:rsidRPr="00C37B52" w:rsidRDefault="00C37B52" w:rsidP="00C37B52">
            <w:pPr>
              <w:pStyle w:val="centerednormalpictureseqns"/>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r</m:t>
                            </m:r>
                          </m:e>
                          <m:sub>
                            <m:r>
                              <m:rPr>
                                <m:sty m:val="p"/>
                              </m:rPr>
                              <w:rPr>
                                <w:rFonts w:ascii="Cambria Math" w:hAnsi="Cambria Math"/>
                              </w:rPr>
                              <m:t>coil</m:t>
                            </m:r>
                          </m:sub>
                        </m:sSub>
                      </m:e>
                    </m:d>
                    <m:r>
                      <m:rPr>
                        <m:sty m:val="p"/>
                      </m:rPr>
                      <w:rPr>
                        <w:rFonts w:ascii="Cambria Math" w:hAnsi="Cambria Math"/>
                      </w:rPr>
                      <m:t>Φ</m:t>
                    </m:r>
                  </m:num>
                  <m:den>
                    <m:sSub>
                      <m:sSubPr>
                        <m:ctrlPr>
                          <w:rPr>
                            <w:rFonts w:ascii="Cambria Math" w:hAnsi="Cambria Math"/>
                          </w:rPr>
                        </m:ctrlPr>
                      </m:sSubPr>
                      <m:e>
                        <m:r>
                          <w:rPr>
                            <w:rFonts w:ascii="Cambria Math" w:hAnsi="Cambria Math"/>
                          </w:rPr>
                          <m:t>A</m:t>
                        </m:r>
                      </m:e>
                      <m:sub>
                        <m:r>
                          <m:rPr>
                            <m:sty m:val="p"/>
                          </m:rPr>
                          <w:rPr>
                            <w:rFonts w:ascii="Cambria Math" w:hAnsi="Cambria Math"/>
                          </w:rPr>
                          <m:t>wire</m:t>
                        </m:r>
                      </m:sub>
                    </m:sSub>
                  </m:den>
                </m:f>
              </m:oMath>
            </m:oMathPara>
          </w:p>
        </w:tc>
        <w:tc>
          <w:tcPr>
            <w:tcW w:w="305" w:type="pct"/>
            <w:vAlign w:val="center"/>
          </w:tcPr>
          <w:p w:rsidR="00DF481A" w:rsidRPr="006A1FE5" w:rsidRDefault="00C64352" w:rsidP="00DF481A">
            <w:pPr>
              <w:pStyle w:val="Caption"/>
            </w:pPr>
            <w:fldSimple w:instr=" STYLEREF 1 \s ">
              <w:r w:rsidR="00D46473">
                <w:rPr>
                  <w:noProof/>
                </w:rPr>
                <w:t>4</w:t>
              </w:r>
            </w:fldSimple>
            <w:r w:rsidR="00DF481A">
              <w:noBreakHyphen/>
            </w:r>
            <w:fldSimple w:instr=" SEQ Equation \* ARABIC \s 1 ">
              <w:r w:rsidR="00D46473">
                <w:rPr>
                  <w:noProof/>
                </w:rPr>
                <w:t>8</w:t>
              </w:r>
            </w:fldSimple>
          </w:p>
        </w:tc>
      </w:tr>
      <w:tr w:rsidR="00DF481A" w:rsidRPr="006A1FE5" w:rsidTr="00C37B52">
        <w:trPr>
          <w:trHeight w:val="852"/>
        </w:trPr>
        <w:tc>
          <w:tcPr>
            <w:tcW w:w="4695" w:type="pct"/>
            <w:vAlign w:val="center"/>
          </w:tcPr>
          <w:p w:rsidR="00DF481A" w:rsidRPr="007C0E11" w:rsidRDefault="00DF481A" w:rsidP="00DF481A">
            <w:pPr>
              <w:pStyle w:val="centerednormalpictureseqns"/>
            </w:pPr>
            <m:oMathPara>
              <m:oMath>
                <m:r>
                  <w:rPr>
                    <w:rFonts w:ascii="Cambria Math" w:hAnsi="Cambria Math"/>
                  </w:rPr>
                  <m:t>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applied</m:t>
                        </m:r>
                      </m:sub>
                    </m:sSub>
                    <m:sSub>
                      <m:sSubPr>
                        <m:ctrlPr>
                          <w:rPr>
                            <w:rFonts w:ascii="Cambria Math" w:hAnsi="Cambria Math"/>
                          </w:rPr>
                        </m:ctrlPr>
                      </m:sSubPr>
                      <m:e>
                        <m:r>
                          <w:rPr>
                            <w:rFonts w:ascii="Cambria Math" w:hAnsi="Cambria Math"/>
                          </w:rPr>
                          <m:t>A</m:t>
                        </m:r>
                      </m:e>
                      <m:sub>
                        <m:r>
                          <m:rPr>
                            <m:sty m:val="p"/>
                          </m:rPr>
                          <w:rPr>
                            <w:rFonts w:ascii="Cambria Math" w:hAnsi="Cambria Math"/>
                          </w:rPr>
                          <m:t>wire</m:t>
                        </m:r>
                      </m:sub>
                    </m:sSub>
                  </m:num>
                  <m:den>
                    <m:r>
                      <w:rPr>
                        <w:rFonts w:ascii="Cambria Math" w:hAnsi="Cambria Math"/>
                      </w:rPr>
                      <m:t>N</m:t>
                    </m:r>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r</m:t>
                        </m:r>
                      </m:e>
                      <m:sub>
                        <m:r>
                          <m:rPr>
                            <m:sty m:val="p"/>
                          </m:rPr>
                          <w:rPr>
                            <w:rFonts w:ascii="Cambria Math" w:hAnsi="Cambria Math"/>
                          </w:rPr>
                          <m:t>coil</m:t>
                        </m:r>
                      </m:sub>
                    </m:sSub>
                    <m:r>
                      <m:rPr>
                        <m:sty m:val="p"/>
                      </m:rPr>
                      <w:rPr>
                        <w:rFonts w:ascii="Cambria Math" w:hAnsi="Cambria Math"/>
                      </w:rPr>
                      <m:t>)Φ</m:t>
                    </m:r>
                  </m:den>
                </m:f>
              </m:oMath>
            </m:oMathPara>
          </w:p>
        </w:tc>
        <w:bookmarkStart w:id="505" w:name="_Ref204405221"/>
        <w:tc>
          <w:tcPr>
            <w:tcW w:w="305" w:type="pct"/>
            <w:vAlign w:val="center"/>
          </w:tcPr>
          <w:p w:rsidR="00DF481A" w:rsidRPr="006A1FE5" w:rsidRDefault="00C64352" w:rsidP="00DF481A">
            <w:pPr>
              <w:pStyle w:val="Caption"/>
            </w:pPr>
            <w:r>
              <w:fldChar w:fldCharType="begin"/>
            </w:r>
            <w:r w:rsidR="00DF481A">
              <w:instrText xml:space="preserve"> STYLEREF 1 \s </w:instrText>
            </w:r>
            <w:r>
              <w:fldChar w:fldCharType="separate"/>
            </w:r>
            <w:r w:rsidR="00D46473">
              <w:rPr>
                <w:noProof/>
              </w:rPr>
              <w:t>4</w:t>
            </w:r>
            <w:r>
              <w:fldChar w:fldCharType="end"/>
            </w:r>
            <w:r w:rsidR="00DF481A">
              <w:noBreakHyphen/>
            </w:r>
            <w:fldSimple w:instr=" SEQ Equation \* ARABIC \s 1 ">
              <w:r w:rsidR="00D46473">
                <w:rPr>
                  <w:noProof/>
                </w:rPr>
                <w:t>9</w:t>
              </w:r>
            </w:fldSimple>
            <w:bookmarkEnd w:id="505"/>
          </w:p>
        </w:tc>
      </w:tr>
    </w:tbl>
    <w:p w:rsidR="007C0E11" w:rsidRDefault="00DF481A" w:rsidP="00E3639E">
      <w:r>
        <w:t>And assuming a circular coil</w:t>
      </w:r>
      <w:r w:rsidR="002E69A6">
        <w:t>,</w:t>
      </w:r>
      <w:bookmarkStart w:id="506" w:name="_Toc172889198"/>
    </w:p>
    <w:tbl>
      <w:tblPr>
        <w:tblW w:w="5000" w:type="pct"/>
        <w:tblLook w:val="04A0"/>
      </w:tblPr>
      <w:tblGrid>
        <w:gridCol w:w="8392"/>
        <w:gridCol w:w="545"/>
      </w:tblGrid>
      <w:tr w:rsidR="00DF481A" w:rsidTr="00C37B52">
        <w:trPr>
          <w:trHeight w:val="603"/>
        </w:trPr>
        <w:tc>
          <w:tcPr>
            <w:tcW w:w="4695" w:type="pct"/>
            <w:vAlign w:val="center"/>
          </w:tcPr>
          <w:p w:rsidR="00DF481A" w:rsidRPr="006A1FE5" w:rsidRDefault="00C64352" w:rsidP="00DF481A">
            <w:pPr>
              <w:pStyle w:val="centerednormalpictureseqns"/>
            </w:pPr>
            <m:oMathPara>
              <m:oMath>
                <m:sSub>
                  <m:sSubPr>
                    <m:ctrlPr>
                      <w:rPr>
                        <w:rFonts w:ascii="Cambria Math" w:hAnsi="Cambria Math"/>
                        <w:i/>
                      </w:rPr>
                    </m:ctrlPr>
                  </m:sSubPr>
                  <m:e>
                    <m:r>
                      <w:rPr>
                        <w:rFonts w:ascii="Cambria Math" w:hAnsi="Cambria Math"/>
                      </w:rPr>
                      <m:t>A</m:t>
                    </m:r>
                  </m:e>
                  <m:sub>
                    <m:r>
                      <m:rPr>
                        <m:sty m:val="p"/>
                      </m:rPr>
                      <w:rPr>
                        <w:rFonts w:ascii="Cambria Math" w:hAnsi="Cambria Math"/>
                      </w:rPr>
                      <m:t>coil</m:t>
                    </m:r>
                    <m:ctrlPr>
                      <w:rPr>
                        <w:rFonts w:ascii="Cambria Math" w:hAnsi="Cambria Math"/>
                      </w:rPr>
                    </m:ctrlPr>
                  </m:sub>
                </m:sSub>
                <m:r>
                  <m:rPr>
                    <m:sty m:val="p"/>
                  </m:rPr>
                  <w:rPr>
                    <w:rFonts w:ascii="Cambria Math" w:hAnsi="Cambria Math"/>
                  </w:rPr>
                  <m:t>=</m:t>
                </m:r>
                <m:r>
                  <w:rPr>
                    <w:rFonts w:ascii="Cambria Math" w:hAnsi="Cambria Math"/>
                  </w:rPr>
                  <m:t>π</m:t>
                </m:r>
                <m:sSup>
                  <m:sSupPr>
                    <m:ctrlPr>
                      <w:rPr>
                        <w:rFonts w:ascii="Cambria Math" w:hAnsi="Cambria Math"/>
                      </w:rPr>
                    </m:ctrlPr>
                  </m:sSupPr>
                  <m:e>
                    <m:sSub>
                      <m:sSubPr>
                        <m:ctrlPr>
                          <w:rPr>
                            <w:rFonts w:ascii="Cambria Math" w:hAnsi="Cambria Math"/>
                          </w:rPr>
                        </m:ctrlPr>
                      </m:sSubPr>
                      <m:e>
                        <m:r>
                          <w:rPr>
                            <w:rFonts w:ascii="Cambria Math" w:hAnsi="Cambria Math"/>
                          </w:rPr>
                          <m:t>r</m:t>
                        </m:r>
                      </m:e>
                      <m:sub>
                        <m:r>
                          <m:rPr>
                            <m:sty m:val="p"/>
                          </m:rPr>
                          <w:rPr>
                            <w:rFonts w:ascii="Cambria Math" w:hAnsi="Cambria Math"/>
                          </w:rPr>
                          <m:t>coil</m:t>
                        </m:r>
                      </m:sub>
                    </m:sSub>
                  </m:e>
                  <m:sup>
                    <m:r>
                      <m:rPr>
                        <m:sty m:val="p"/>
                      </m:rPr>
                      <w:rPr>
                        <w:rFonts w:ascii="Cambria Math" w:hAnsi="Cambria Math"/>
                      </w:rPr>
                      <m:t>2</m:t>
                    </m:r>
                  </m:sup>
                </m:sSup>
              </m:oMath>
            </m:oMathPara>
          </w:p>
        </w:tc>
        <w:bookmarkStart w:id="507" w:name="_Ref204405225"/>
        <w:tc>
          <w:tcPr>
            <w:tcW w:w="305" w:type="pct"/>
            <w:vAlign w:val="center"/>
          </w:tcPr>
          <w:p w:rsidR="00DF481A" w:rsidRPr="006A1FE5" w:rsidRDefault="00C64352" w:rsidP="00DF481A">
            <w:pPr>
              <w:pStyle w:val="Caption"/>
            </w:pPr>
            <w:r>
              <w:fldChar w:fldCharType="begin"/>
            </w:r>
            <w:r w:rsidR="00DF481A">
              <w:instrText xml:space="preserve"> STYLEREF 1 \s </w:instrText>
            </w:r>
            <w:r>
              <w:fldChar w:fldCharType="separate"/>
            </w:r>
            <w:r w:rsidR="00D46473">
              <w:rPr>
                <w:noProof/>
              </w:rPr>
              <w:t>4</w:t>
            </w:r>
            <w:r>
              <w:fldChar w:fldCharType="end"/>
            </w:r>
            <w:r w:rsidR="00DF481A">
              <w:noBreakHyphen/>
            </w:r>
            <w:fldSimple w:instr=" SEQ Equation \* ARABIC \s 1 ">
              <w:r w:rsidR="00D46473">
                <w:rPr>
                  <w:noProof/>
                </w:rPr>
                <w:t>10</w:t>
              </w:r>
            </w:fldSimple>
            <w:bookmarkEnd w:id="507"/>
          </w:p>
        </w:tc>
      </w:tr>
    </w:tbl>
    <w:p w:rsidR="007C0E11" w:rsidRDefault="00E85651" w:rsidP="00E3639E">
      <w:r>
        <w:t>Combining</w:t>
      </w:r>
      <w:r w:rsidR="007C0E11">
        <w:t xml:space="preserve"> Eq. (</w:t>
      </w:r>
      <w:fldSimple w:instr=" REF _Ref204405191 \h  \* MERGEFORMAT ">
        <w:r w:rsidR="00D46473">
          <w:rPr>
            <w:noProof/>
          </w:rPr>
          <w:t>4</w:t>
        </w:r>
        <w:r w:rsidR="00D46473">
          <w:rPr>
            <w:noProof/>
          </w:rPr>
          <w:noBreakHyphen/>
          <w:t>7</w:t>
        </w:r>
      </w:fldSimple>
      <w:r w:rsidR="007C0E11">
        <w:t>),</w:t>
      </w:r>
      <w:r w:rsidR="007C0E11" w:rsidRPr="00784DCE">
        <w:t xml:space="preserve"> </w:t>
      </w:r>
      <w:r w:rsidR="007C0E11">
        <w:t>Eq. (</w:t>
      </w:r>
      <w:fldSimple w:instr=" REF _Ref204405221 \h  \* MERGEFORMAT ">
        <w:r w:rsidR="00D46473">
          <w:rPr>
            <w:noProof/>
          </w:rPr>
          <w:t>4</w:t>
        </w:r>
        <w:r w:rsidR="00D46473">
          <w:rPr>
            <w:noProof/>
          </w:rPr>
          <w:noBreakHyphen/>
          <w:t>9</w:t>
        </w:r>
      </w:fldSimple>
      <w:r w:rsidR="007C0E11">
        <w:t>), and Eq. (</w:t>
      </w:r>
      <w:fldSimple w:instr=" REF _Ref204405225 \h  \* MERGEFORMAT ">
        <w:r w:rsidR="00D46473">
          <w:rPr>
            <w:noProof/>
          </w:rPr>
          <w:t>4</w:t>
        </w:r>
        <w:r w:rsidR="00D46473">
          <w:rPr>
            <w:noProof/>
          </w:rPr>
          <w:noBreakHyphen/>
          <w:t>10</w:t>
        </w:r>
      </w:fldSimple>
      <w:r w:rsidR="007C0E11">
        <w:t xml:space="preserve">) </w:t>
      </w:r>
      <w:r>
        <w:t>yields</w:t>
      </w:r>
    </w:p>
    <w:tbl>
      <w:tblPr>
        <w:tblW w:w="5101" w:type="pct"/>
        <w:tblLook w:val="04A0"/>
      </w:tblPr>
      <w:tblGrid>
        <w:gridCol w:w="8562"/>
        <w:gridCol w:w="556"/>
      </w:tblGrid>
      <w:tr w:rsidR="007C0E11" w:rsidTr="00A81448">
        <w:trPr>
          <w:trHeight w:val="822"/>
        </w:trPr>
        <w:tc>
          <w:tcPr>
            <w:tcW w:w="4695" w:type="pct"/>
            <w:vAlign w:val="center"/>
          </w:tcPr>
          <w:p w:rsidR="007C0E11" w:rsidRPr="006A1FE5" w:rsidRDefault="007C0E11" w:rsidP="00A81448">
            <w:pPr>
              <w:pStyle w:val="centerednormalpictureseqns"/>
            </w:pPr>
            <m:oMathPara>
              <m:oMath>
                <m:r>
                  <w:rPr>
                    <w:rFonts w:ascii="Cambria Math" w:hAnsi="Cambria Math"/>
                  </w:rPr>
                  <m:t>m</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wire</m:t>
                        </m:r>
                      </m:sub>
                    </m:sSub>
                    <m:sSub>
                      <m:sSubPr>
                        <m:ctrlPr>
                          <w:rPr>
                            <w:rFonts w:ascii="Cambria Math" w:hAnsi="Cambria Math"/>
                          </w:rPr>
                        </m:ctrlPr>
                      </m:sSubPr>
                      <m:e>
                        <m:r>
                          <w:rPr>
                            <w:rFonts w:ascii="Cambria Math" w:hAnsi="Cambria Math"/>
                          </w:rPr>
                          <m:t>r</m:t>
                        </m:r>
                      </m:e>
                      <m:sub>
                        <m:r>
                          <m:rPr>
                            <m:sty m:val="p"/>
                          </m:rPr>
                          <w:rPr>
                            <w:rFonts w:ascii="Cambria Math" w:hAnsi="Cambria Math"/>
                          </w:rPr>
                          <m:t>coil</m:t>
                        </m:r>
                      </m:sub>
                    </m:sSub>
                    <m:sSub>
                      <m:sSubPr>
                        <m:ctrlPr>
                          <w:rPr>
                            <w:rFonts w:ascii="Cambria Math" w:hAnsi="Cambria Math"/>
                          </w:rPr>
                        </m:ctrlPr>
                      </m:sSubPr>
                      <m:e>
                        <m:r>
                          <w:rPr>
                            <w:rFonts w:ascii="Cambria Math" w:hAnsi="Cambria Math"/>
                          </w:rPr>
                          <m:t>V</m:t>
                        </m:r>
                      </m:e>
                      <m:sub>
                        <m:r>
                          <m:rPr>
                            <m:sty m:val="p"/>
                          </m:rPr>
                          <w:rPr>
                            <w:rFonts w:ascii="Cambria Math" w:hAnsi="Cambria Math"/>
                          </w:rPr>
                          <m:t>applied</m:t>
                        </m:r>
                      </m:sub>
                    </m:sSub>
                  </m:num>
                  <m:den>
                    <m:r>
                      <m:rPr>
                        <m:sty m:val="p"/>
                      </m:rPr>
                      <w:rPr>
                        <w:rFonts w:ascii="Cambria Math" w:hAnsi="Cambria Math"/>
                      </w:rPr>
                      <m:t>2Φ</m:t>
                    </m:r>
                  </m:den>
                </m:f>
              </m:oMath>
            </m:oMathPara>
          </w:p>
        </w:tc>
        <w:bookmarkStart w:id="508" w:name="_Ref200954912"/>
        <w:tc>
          <w:tcPr>
            <w:tcW w:w="305" w:type="pct"/>
            <w:vAlign w:val="center"/>
          </w:tcPr>
          <w:p w:rsidR="007C0E11" w:rsidRPr="006A1FE5" w:rsidRDefault="00C64352" w:rsidP="00A81448">
            <w:pPr>
              <w:pStyle w:val="Caption"/>
            </w:pPr>
            <w:r>
              <w:fldChar w:fldCharType="begin"/>
            </w:r>
            <w:r w:rsidR="007C0E11">
              <w:instrText xml:space="preserve"> STYLEREF 1 \s </w:instrText>
            </w:r>
            <w:r>
              <w:fldChar w:fldCharType="separate"/>
            </w:r>
            <w:r w:rsidR="00D46473">
              <w:rPr>
                <w:noProof/>
              </w:rPr>
              <w:t>4</w:t>
            </w:r>
            <w:r>
              <w:fldChar w:fldCharType="end"/>
            </w:r>
            <w:r w:rsidR="007C0E11">
              <w:noBreakHyphen/>
            </w:r>
            <w:fldSimple w:instr=" SEQ Equation \* ARABIC \s 1 ">
              <w:r w:rsidR="00D46473">
                <w:rPr>
                  <w:noProof/>
                </w:rPr>
                <w:t>11</w:t>
              </w:r>
            </w:fldSimple>
            <w:bookmarkEnd w:id="508"/>
          </w:p>
        </w:tc>
      </w:tr>
    </w:tbl>
    <w:p w:rsidR="007C0E11" w:rsidRPr="00D60D65" w:rsidRDefault="007C0E11" w:rsidP="007C0E11">
      <w:r>
        <w:t xml:space="preserve">If </w:t>
      </w:r>
      <w:r w:rsidR="00E85651">
        <w:t>there is a limit on the coil mass</w:t>
      </w:r>
      <w:r>
        <w:t xml:space="preserve">, the number of turns </w:t>
      </w:r>
      <w:r w:rsidR="00E85651">
        <w:t xml:space="preserve">allowed </w:t>
      </w:r>
      <w:r>
        <w:t>in the coil is limited. If the number of coils is limited too much, the current demands will be too high to maintain the desired magnetic moment and may even be too h</w:t>
      </w:r>
      <w:r w:rsidR="00E85651">
        <w:t>igh for the wire to safely conduct</w:t>
      </w:r>
      <w:r>
        <w:t xml:space="preserve">.  Conversely if the </w:t>
      </w:r>
      <w:r w:rsidR="00E85651">
        <w:t>current is highly limited, the number of turns required</w:t>
      </w:r>
      <w:r>
        <w:t xml:space="preserve"> will cause the magnetic torquer to weigh too much to comply with the mass budget.</w:t>
      </w:r>
    </w:p>
    <w:tbl>
      <w:tblPr>
        <w:tblW w:w="5000" w:type="pct"/>
        <w:tblLook w:val="04A0"/>
      </w:tblPr>
      <w:tblGrid>
        <w:gridCol w:w="8392"/>
        <w:gridCol w:w="545"/>
      </w:tblGrid>
      <w:tr w:rsidR="007C0E11" w:rsidTr="00C37B52">
        <w:trPr>
          <w:trHeight w:val="800"/>
        </w:trPr>
        <w:tc>
          <w:tcPr>
            <w:tcW w:w="4695" w:type="pct"/>
          </w:tcPr>
          <w:p w:rsidR="007C0E11" w:rsidRPr="006A1FE5" w:rsidRDefault="007C0E11" w:rsidP="008D577C">
            <w:pPr>
              <w:pStyle w:val="centerednormalpictureseqns"/>
            </w:pPr>
            <m:oMathPara>
              <m:oMath>
                <m:r>
                  <w:rPr>
                    <w:rFonts w:ascii="Cambria Math" w:hAnsi="Cambria Math"/>
                  </w:rPr>
                  <w:lastRenderedPageBreak/>
                  <m:t>N</m:t>
                </m:r>
                <m:r>
                  <m:rPr>
                    <m:sty m:val="p"/>
                  </m:rPr>
                  <w:rPr>
                    <w:rFonts w:ascii="Cambria Math" w:hAnsi="Cambria Math"/>
                  </w:rPr>
                  <m:t>=</m:t>
                </m:r>
                <m:f>
                  <m:fPr>
                    <m:ctrlPr>
                      <w:rPr>
                        <w:rFonts w:ascii="Cambria Math" w:hAnsi="Cambria Math"/>
                      </w:rPr>
                    </m:ctrlPr>
                  </m:fPr>
                  <m:num>
                    <m:r>
                      <w:rPr>
                        <w:rFonts w:ascii="Cambria Math" w:hAnsi="Cambria Math"/>
                      </w:rPr>
                      <m:t>M</m:t>
                    </m: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r</m:t>
                        </m:r>
                      </m:e>
                      <m:sub>
                        <m:r>
                          <m:rPr>
                            <m:sty m:val="p"/>
                          </m:rPr>
                          <w:rPr>
                            <w:rFonts w:ascii="Cambria Math" w:hAnsi="Cambria Math"/>
                          </w:rPr>
                          <m:t>coil</m:t>
                        </m:r>
                      </m:sub>
                    </m:sSub>
                    <m:sSub>
                      <m:sSubPr>
                        <m:ctrlPr>
                          <w:rPr>
                            <w:rFonts w:ascii="Cambria Math" w:hAnsi="Cambria Math"/>
                          </w:rPr>
                        </m:ctrlPr>
                      </m:sSubPr>
                      <m:e>
                        <m:r>
                          <w:rPr>
                            <w:rFonts w:ascii="Cambria Math" w:hAnsi="Cambria Math"/>
                          </w:rPr>
                          <m:t>A</m:t>
                        </m:r>
                      </m:e>
                      <m:sub>
                        <m:r>
                          <m:rPr>
                            <m:sty m:val="p"/>
                          </m:rPr>
                          <w:rPr>
                            <w:rFonts w:ascii="Cambria Math" w:hAnsi="Cambria Math"/>
                          </w:rPr>
                          <m:t>wire</m:t>
                        </m:r>
                      </m:sub>
                    </m:sSub>
                    <m:sSub>
                      <m:sSubPr>
                        <m:ctrlPr>
                          <w:rPr>
                            <w:rFonts w:ascii="Cambria Math" w:hAnsi="Cambria Math"/>
                          </w:rPr>
                        </m:ctrlPr>
                      </m:sSubPr>
                      <m:e>
                        <m:r>
                          <w:rPr>
                            <w:rFonts w:ascii="Cambria Math" w:hAnsi="Cambria Math"/>
                          </w:rPr>
                          <m:t>ρ</m:t>
                        </m:r>
                      </m:e>
                      <m:sub>
                        <m:r>
                          <m:rPr>
                            <m:sty m:val="p"/>
                          </m:rPr>
                          <w:rPr>
                            <w:rFonts w:ascii="Cambria Math" w:hAnsi="Cambria Math"/>
                          </w:rPr>
                          <m:t>wire</m:t>
                        </m:r>
                      </m:sub>
                    </m:sSub>
                  </m:den>
                </m:f>
              </m:oMath>
            </m:oMathPara>
          </w:p>
        </w:tc>
        <w:tc>
          <w:tcPr>
            <w:tcW w:w="305" w:type="pct"/>
            <w:vAlign w:val="center"/>
          </w:tcPr>
          <w:p w:rsidR="007C0E11" w:rsidRPr="006A1FE5" w:rsidRDefault="00C64352" w:rsidP="008D577C">
            <w:pPr>
              <w:pStyle w:val="Caption"/>
            </w:pPr>
            <w:fldSimple w:instr=" STYLEREF 1 \s ">
              <w:r w:rsidR="00D46473">
                <w:rPr>
                  <w:noProof/>
                </w:rPr>
                <w:t>4</w:t>
              </w:r>
            </w:fldSimple>
            <w:r w:rsidR="007C0E11">
              <w:noBreakHyphen/>
            </w:r>
            <w:fldSimple w:instr=" SEQ Equation \* ARABIC \s 1 ">
              <w:r w:rsidR="00D46473">
                <w:rPr>
                  <w:noProof/>
                </w:rPr>
                <w:t>12</w:t>
              </w:r>
            </w:fldSimple>
          </w:p>
        </w:tc>
      </w:tr>
    </w:tbl>
    <w:p w:rsidR="007C0E11" w:rsidRDefault="007C0E11" w:rsidP="007C0E11">
      <w:pPr>
        <w:pStyle w:val="Caption"/>
      </w:pPr>
      <w:bookmarkStart w:id="509" w:name="_Ref200710032"/>
      <w:bookmarkStart w:id="510" w:name="_Toc200955528"/>
      <w:bookmarkStart w:id="511" w:name="_Toc207775279"/>
      <w:r>
        <w:t xml:space="preserve">Table </w:t>
      </w:r>
      <w:fldSimple w:instr=" SEQ Table \* ARABIC ">
        <w:r w:rsidR="00D46473">
          <w:rPr>
            <w:noProof/>
          </w:rPr>
          <w:t>40</w:t>
        </w:r>
      </w:fldSimple>
      <w:bookmarkEnd w:id="509"/>
      <w:r>
        <w:t>: Air core design parameters</w:t>
      </w:r>
      <w:bookmarkEnd w:id="510"/>
      <w:bookmarkEnd w:id="511"/>
    </w:p>
    <w:tbl>
      <w:tblPr>
        <w:tblStyle w:val="latexlike"/>
        <w:tblW w:w="2707" w:type="dxa"/>
        <w:tblLook w:val="0480"/>
      </w:tblPr>
      <w:tblGrid>
        <w:gridCol w:w="3269"/>
        <w:gridCol w:w="933"/>
      </w:tblGrid>
      <w:tr w:rsidR="007C0E11" w:rsidTr="00B64177">
        <w:trPr>
          <w:trHeight w:val="251"/>
        </w:trPr>
        <w:tc>
          <w:tcPr>
            <w:tcW w:w="0" w:type="auto"/>
            <w:noWrap/>
            <w:hideMark/>
          </w:tcPr>
          <w:p w:rsidR="007C0E11" w:rsidRDefault="007C0E11" w:rsidP="00EC673F">
            <w:pPr>
              <w:pStyle w:val="Table"/>
            </w:pPr>
            <w:r>
              <w:t>cross-sectional area of the wire</w:t>
            </w:r>
            <w:r w:rsidR="00B64177">
              <w:t>[mm</w:t>
            </w:r>
            <w:r w:rsidR="00B64177">
              <w:rPr>
                <w:rFonts w:ascii="Calibri" w:hAnsi="Calibri"/>
              </w:rPr>
              <w:t>²</w:t>
            </w:r>
            <w:r w:rsidR="00B64177">
              <w:t>]</w:t>
            </w:r>
          </w:p>
        </w:tc>
        <w:tc>
          <w:tcPr>
            <w:tcW w:w="0" w:type="auto"/>
            <w:noWrap/>
            <w:hideMark/>
          </w:tcPr>
          <w:p w:rsidR="007C0E11" w:rsidRDefault="00B64177" w:rsidP="00B64177">
            <w:pPr>
              <w:pStyle w:val="Table"/>
              <w:jc w:val="right"/>
            </w:pPr>
            <w:r>
              <w:t>.</w:t>
            </w:r>
            <w:r w:rsidR="007C0E11">
              <w:t>102</w:t>
            </w:r>
          </w:p>
        </w:tc>
      </w:tr>
      <w:tr w:rsidR="007C0E11" w:rsidTr="00B64177">
        <w:trPr>
          <w:trHeight w:val="251"/>
        </w:trPr>
        <w:tc>
          <w:tcPr>
            <w:tcW w:w="0" w:type="auto"/>
            <w:noWrap/>
            <w:hideMark/>
          </w:tcPr>
          <w:p w:rsidR="007C0E11" w:rsidRDefault="007C0E11" w:rsidP="00EC673F">
            <w:pPr>
              <w:pStyle w:val="Table"/>
            </w:pPr>
            <w:r>
              <w:t>Radius of coil</w:t>
            </w:r>
            <w:r w:rsidR="00B64177">
              <w:t xml:space="preserve"> [cm]</w:t>
            </w:r>
          </w:p>
        </w:tc>
        <w:tc>
          <w:tcPr>
            <w:tcW w:w="0" w:type="auto"/>
            <w:noWrap/>
            <w:hideMark/>
          </w:tcPr>
          <w:p w:rsidR="007C0E11" w:rsidRDefault="007C0E11" w:rsidP="00B64177">
            <w:pPr>
              <w:pStyle w:val="Table"/>
              <w:jc w:val="right"/>
            </w:pPr>
            <w:r>
              <w:t>4</w:t>
            </w:r>
          </w:p>
        </w:tc>
      </w:tr>
      <w:tr w:rsidR="007C0E11" w:rsidTr="00B64177">
        <w:trPr>
          <w:trHeight w:val="251"/>
        </w:trPr>
        <w:tc>
          <w:tcPr>
            <w:tcW w:w="0" w:type="auto"/>
            <w:noWrap/>
            <w:hideMark/>
          </w:tcPr>
          <w:p w:rsidR="007C0E11" w:rsidRDefault="007C0E11" w:rsidP="00EC673F">
            <w:pPr>
              <w:pStyle w:val="Table"/>
            </w:pPr>
            <w:r>
              <w:t>Voltage applied</w:t>
            </w:r>
            <w:r w:rsidR="00B64177">
              <w:t xml:space="preserve"> [V]</w:t>
            </w:r>
          </w:p>
        </w:tc>
        <w:tc>
          <w:tcPr>
            <w:tcW w:w="0" w:type="auto"/>
            <w:noWrap/>
            <w:hideMark/>
          </w:tcPr>
          <w:p w:rsidR="007C0E11" w:rsidRDefault="007C0E11" w:rsidP="00B64177">
            <w:pPr>
              <w:pStyle w:val="Table"/>
              <w:jc w:val="right"/>
            </w:pPr>
            <w:r>
              <w:t>3.3</w:t>
            </w:r>
          </w:p>
        </w:tc>
      </w:tr>
      <w:tr w:rsidR="007C0E11" w:rsidTr="00B64177">
        <w:trPr>
          <w:trHeight w:val="264"/>
        </w:trPr>
        <w:tc>
          <w:tcPr>
            <w:tcW w:w="0" w:type="auto"/>
            <w:tcBorders>
              <w:bottom w:val="single" w:sz="4" w:space="0" w:color="auto"/>
            </w:tcBorders>
            <w:noWrap/>
            <w:hideMark/>
          </w:tcPr>
          <w:p w:rsidR="007C0E11" w:rsidRDefault="007C0E11" w:rsidP="00EC673F">
            <w:pPr>
              <w:pStyle w:val="Table"/>
            </w:pPr>
            <w:r>
              <w:t xml:space="preserve">resistivity </w:t>
            </w:r>
            <w:r w:rsidR="00B64177">
              <w:t>[Ω/m</w:t>
            </w:r>
            <w:r w:rsidR="00B64177">
              <w:rPr>
                <w:rFonts w:ascii="Calibri" w:hAnsi="Calibri"/>
              </w:rPr>
              <w:t>³</w:t>
            </w:r>
            <w:r w:rsidR="00B64177">
              <w:t>]</w:t>
            </w:r>
          </w:p>
        </w:tc>
        <w:tc>
          <w:tcPr>
            <w:tcW w:w="0" w:type="auto"/>
            <w:tcBorders>
              <w:bottom w:val="single" w:sz="4" w:space="0" w:color="auto"/>
            </w:tcBorders>
            <w:noWrap/>
            <w:hideMark/>
          </w:tcPr>
          <w:p w:rsidR="007C0E11" w:rsidRDefault="007C0E11" w:rsidP="00B64177">
            <w:pPr>
              <w:pStyle w:val="Table"/>
              <w:jc w:val="right"/>
            </w:pPr>
            <w:r>
              <w:t>1.72E-08</w:t>
            </w:r>
          </w:p>
        </w:tc>
      </w:tr>
      <w:tr w:rsidR="007C0E11" w:rsidTr="00B64177">
        <w:trPr>
          <w:trHeight w:val="264"/>
        </w:trPr>
        <w:tc>
          <w:tcPr>
            <w:tcW w:w="0" w:type="auto"/>
            <w:tcBorders>
              <w:top w:val="single" w:sz="4" w:space="0" w:color="auto"/>
              <w:bottom w:val="single" w:sz="4" w:space="0" w:color="auto"/>
            </w:tcBorders>
            <w:noWrap/>
            <w:hideMark/>
          </w:tcPr>
          <w:p w:rsidR="007C0E11" w:rsidRDefault="00B64177" w:rsidP="00B64177">
            <w:pPr>
              <w:pStyle w:val="Table"/>
            </w:pPr>
            <w:r>
              <w:t>Maximum magnetic moment</w:t>
            </w:r>
            <w:r w:rsidR="007C0E11">
              <w:t xml:space="preserve"> [Am</w:t>
            </w:r>
            <w:r>
              <w:t>²</w:t>
            </w:r>
            <w:r w:rsidR="007C0E11">
              <w:t>]</w:t>
            </w:r>
          </w:p>
        </w:tc>
        <w:tc>
          <w:tcPr>
            <w:tcW w:w="0" w:type="auto"/>
            <w:tcBorders>
              <w:top w:val="single" w:sz="4" w:space="0" w:color="auto"/>
              <w:bottom w:val="single" w:sz="4" w:space="0" w:color="auto"/>
            </w:tcBorders>
            <w:noWrap/>
            <w:hideMark/>
          </w:tcPr>
          <w:p w:rsidR="007C0E11" w:rsidRDefault="007C0E11" w:rsidP="00B64177">
            <w:pPr>
              <w:pStyle w:val="Table"/>
              <w:jc w:val="right"/>
            </w:pPr>
            <w:r>
              <w:t>0.392</w:t>
            </w:r>
          </w:p>
        </w:tc>
      </w:tr>
      <w:tr w:rsidR="007C0E11" w:rsidTr="00B64177">
        <w:trPr>
          <w:trHeight w:val="251"/>
        </w:trPr>
        <w:tc>
          <w:tcPr>
            <w:tcW w:w="0" w:type="auto"/>
            <w:tcBorders>
              <w:top w:val="single" w:sz="4" w:space="0" w:color="auto"/>
            </w:tcBorders>
            <w:noWrap/>
            <w:hideMark/>
          </w:tcPr>
          <w:p w:rsidR="007C0E11" w:rsidRDefault="007C0E11" w:rsidP="00EC673F">
            <w:pPr>
              <w:pStyle w:val="Table"/>
            </w:pPr>
            <w:r>
              <w:t>N</w:t>
            </w:r>
            <w:r w:rsidR="00B64177">
              <w:t xml:space="preserve"> [turns]</w:t>
            </w:r>
          </w:p>
        </w:tc>
        <w:tc>
          <w:tcPr>
            <w:tcW w:w="0" w:type="auto"/>
            <w:tcBorders>
              <w:top w:val="single" w:sz="4" w:space="0" w:color="auto"/>
            </w:tcBorders>
            <w:noWrap/>
            <w:hideMark/>
          </w:tcPr>
          <w:p w:rsidR="007C0E11" w:rsidRDefault="007C0E11" w:rsidP="00B64177">
            <w:pPr>
              <w:pStyle w:val="Table"/>
              <w:jc w:val="right"/>
            </w:pPr>
            <w:r>
              <w:t>400</w:t>
            </w:r>
          </w:p>
        </w:tc>
      </w:tr>
      <w:tr w:rsidR="007C0E11" w:rsidTr="00B64177">
        <w:trPr>
          <w:trHeight w:val="251"/>
        </w:trPr>
        <w:tc>
          <w:tcPr>
            <w:tcW w:w="0" w:type="auto"/>
            <w:noWrap/>
            <w:hideMark/>
          </w:tcPr>
          <w:p w:rsidR="007C0E11" w:rsidRDefault="00B64177" w:rsidP="00EC673F">
            <w:pPr>
              <w:pStyle w:val="Table"/>
            </w:pPr>
            <w:r>
              <w:t>Current (I) [A]</w:t>
            </w:r>
          </w:p>
        </w:tc>
        <w:tc>
          <w:tcPr>
            <w:tcW w:w="0" w:type="auto"/>
            <w:noWrap/>
            <w:hideMark/>
          </w:tcPr>
          <w:p w:rsidR="007C0E11" w:rsidRDefault="007C0E11" w:rsidP="00B64177">
            <w:pPr>
              <w:pStyle w:val="Table"/>
              <w:jc w:val="right"/>
            </w:pPr>
            <w:r>
              <w:t>0.194</w:t>
            </w:r>
          </w:p>
        </w:tc>
      </w:tr>
      <w:tr w:rsidR="007C0E11" w:rsidTr="00B64177">
        <w:trPr>
          <w:trHeight w:val="264"/>
        </w:trPr>
        <w:tc>
          <w:tcPr>
            <w:tcW w:w="0" w:type="auto"/>
            <w:tcBorders>
              <w:bottom w:val="single" w:sz="4" w:space="0" w:color="auto"/>
            </w:tcBorders>
            <w:noWrap/>
            <w:hideMark/>
          </w:tcPr>
          <w:p w:rsidR="007C0E11" w:rsidRDefault="007C0E11" w:rsidP="00EC673F">
            <w:pPr>
              <w:pStyle w:val="Table"/>
            </w:pPr>
            <w:r>
              <w:t>density of copper</w:t>
            </w:r>
            <w:r w:rsidR="00B64177">
              <w:t xml:space="preserve"> [kg/m</w:t>
            </w:r>
            <w:r w:rsidR="00B64177">
              <w:rPr>
                <w:rFonts w:ascii="Calibri" w:hAnsi="Calibri"/>
              </w:rPr>
              <w:t>³</w:t>
            </w:r>
            <w:r w:rsidR="00B64177">
              <w:t>]</w:t>
            </w:r>
          </w:p>
        </w:tc>
        <w:tc>
          <w:tcPr>
            <w:tcW w:w="0" w:type="auto"/>
            <w:tcBorders>
              <w:bottom w:val="single" w:sz="4" w:space="0" w:color="auto"/>
            </w:tcBorders>
            <w:noWrap/>
            <w:hideMark/>
          </w:tcPr>
          <w:p w:rsidR="007C0E11" w:rsidRDefault="007C0E11" w:rsidP="00B64177">
            <w:pPr>
              <w:pStyle w:val="Table"/>
              <w:jc w:val="right"/>
            </w:pPr>
            <w:r>
              <w:t>8930</w:t>
            </w:r>
          </w:p>
        </w:tc>
      </w:tr>
      <w:tr w:rsidR="007C0E11" w:rsidTr="00B64177">
        <w:trPr>
          <w:trHeight w:val="264"/>
        </w:trPr>
        <w:tc>
          <w:tcPr>
            <w:tcW w:w="0" w:type="auto"/>
            <w:tcBorders>
              <w:top w:val="single" w:sz="4" w:space="0" w:color="auto"/>
              <w:bottom w:val="single" w:sz="24" w:space="0" w:color="auto"/>
            </w:tcBorders>
            <w:noWrap/>
            <w:hideMark/>
          </w:tcPr>
          <w:p w:rsidR="007C0E11" w:rsidRDefault="00B64177" w:rsidP="00EC673F">
            <w:pPr>
              <w:pStyle w:val="Table"/>
            </w:pPr>
            <w:r>
              <w:t>M</w:t>
            </w:r>
            <w:r w:rsidR="007C0E11">
              <w:t>ass</w:t>
            </w:r>
            <w:r>
              <w:t xml:space="preserve"> [g]</w:t>
            </w:r>
          </w:p>
        </w:tc>
        <w:tc>
          <w:tcPr>
            <w:tcW w:w="0" w:type="auto"/>
            <w:tcBorders>
              <w:top w:val="single" w:sz="4" w:space="0" w:color="auto"/>
              <w:bottom w:val="single" w:sz="24" w:space="0" w:color="auto"/>
            </w:tcBorders>
            <w:noWrap/>
            <w:hideMark/>
          </w:tcPr>
          <w:p w:rsidR="007C0E11" w:rsidRDefault="007C0E11" w:rsidP="00B64177">
            <w:pPr>
              <w:pStyle w:val="Table"/>
              <w:jc w:val="right"/>
            </w:pPr>
            <w:r>
              <w:t>91</w:t>
            </w:r>
            <w:r w:rsidR="00B64177">
              <w:t>.</w:t>
            </w:r>
            <w:r>
              <w:t>7</w:t>
            </w:r>
          </w:p>
        </w:tc>
      </w:tr>
    </w:tbl>
    <w:p w:rsidR="007C0E11" w:rsidRDefault="007C0E11" w:rsidP="007C0E11">
      <w:pPr>
        <w:rPr>
          <w:lang w:val="en-US"/>
        </w:rPr>
      </w:pPr>
    </w:p>
    <w:p w:rsidR="007C0E11" w:rsidRPr="00284A2B" w:rsidRDefault="007C0E11" w:rsidP="007C0E11">
      <w:pPr>
        <w:rPr>
          <w:lang w:val="en-US"/>
        </w:rPr>
      </w:pPr>
      <w:r>
        <w:rPr>
          <w:lang w:val="en-US"/>
        </w:rPr>
        <w:t>From Eq. (</w:t>
      </w:r>
      <w:fldSimple w:instr=" REF _Ref200954912 \h  \* MERGEFORMAT ">
        <w:r w:rsidR="00D46473">
          <w:rPr>
            <w:noProof/>
          </w:rPr>
          <w:t>4</w:t>
        </w:r>
        <w:r w:rsidR="00D46473">
          <w:rPr>
            <w:noProof/>
          </w:rPr>
          <w:noBreakHyphen/>
          <w:t>11</w:t>
        </w:r>
      </w:fldSimple>
      <w:r w:rsidR="00E85651">
        <w:rPr>
          <w:lang w:val="en-US"/>
        </w:rPr>
        <w:t>) it is found that</w:t>
      </w:r>
      <w:r>
        <w:rPr>
          <w:lang w:val="en-US"/>
        </w:rPr>
        <w:t xml:space="preserve"> there are only three obvious parameters to change the magnitude of the magnetic dipole; applied voltage, radius of the coil, and the cross-sectional area of the wire (gauge). The re</w:t>
      </w:r>
      <w:r w:rsidR="0089431E">
        <w:rPr>
          <w:lang w:val="en-US"/>
        </w:rPr>
        <w:t>sistivity of copper will vary when</w:t>
      </w:r>
      <w:r>
        <w:rPr>
          <w:lang w:val="en-US"/>
        </w:rPr>
        <w:t xml:space="preserve"> the device is used (due to h</w:t>
      </w:r>
      <w:r w:rsidR="0089431E">
        <w:rPr>
          <w:lang w:val="en-US"/>
        </w:rPr>
        <w:t xml:space="preserve">eating) however as long as </w:t>
      </w:r>
      <w:r>
        <w:rPr>
          <w:lang w:val="en-US"/>
        </w:rPr>
        <w:t>currents</w:t>
      </w:r>
      <w:r w:rsidR="0089431E">
        <w:rPr>
          <w:lang w:val="en-US"/>
        </w:rPr>
        <w:t xml:space="preserve"> are within limits</w:t>
      </w:r>
      <w:r>
        <w:rPr>
          <w:lang w:val="en-US"/>
        </w:rPr>
        <w:t xml:space="preserve"> </w:t>
      </w:r>
      <w:r w:rsidR="0089431E">
        <w:rPr>
          <w:lang w:val="en-US"/>
        </w:rPr>
        <w:t xml:space="preserve">the coil </w:t>
      </w:r>
      <w:r>
        <w:rPr>
          <w:lang w:val="en-US"/>
        </w:rPr>
        <w:t xml:space="preserve">will not heat up appreciably. </w:t>
      </w:r>
    </w:p>
    <w:p w:rsidR="007C0E11" w:rsidRPr="008F31F5" w:rsidRDefault="007C0E11" w:rsidP="007C0E11">
      <w:pPr>
        <w:pStyle w:val="Heading5"/>
      </w:pPr>
      <w:bookmarkStart w:id="512" w:name="_Toc172889177"/>
      <w:bookmarkEnd w:id="506"/>
      <w:r>
        <w:t xml:space="preserve"> Ferrite C</w:t>
      </w:r>
      <w:r w:rsidRPr="008F31F5">
        <w:t xml:space="preserve">ore </w:t>
      </w:r>
      <w:r>
        <w:t>M</w:t>
      </w:r>
      <w:r w:rsidRPr="008F31F5">
        <w:t xml:space="preserve">agnetic </w:t>
      </w:r>
      <w:r>
        <w:t>T</w:t>
      </w:r>
      <w:r w:rsidRPr="008F31F5">
        <w:t xml:space="preserve">orquer </w:t>
      </w:r>
      <w:r>
        <w:t>D</w:t>
      </w:r>
      <w:r w:rsidRPr="008F31F5">
        <w:t>esign</w:t>
      </w:r>
      <w:bookmarkEnd w:id="512"/>
    </w:p>
    <w:p w:rsidR="007C0E11" w:rsidRDefault="007C0E11" w:rsidP="007C0E11">
      <w:r>
        <w:t xml:space="preserve">This type of magnetic torquer is more commonly found on larger spacecraft. The magnetic </w:t>
      </w:r>
      <w:r w:rsidR="0089431E">
        <w:t xml:space="preserve">dipole created by this </w:t>
      </w:r>
      <w:r>
        <w:t>torquer is along the axis of the core. Although this method is more complex to analyze it has the added benefit of a stronger magnetic dipole (at least 50 times stronger with a poorly selected core). One of the problems encount</w:t>
      </w:r>
      <w:r w:rsidR="0089431E">
        <w:t>ered when designing a cored</w:t>
      </w:r>
      <w:r>
        <w:t xml:space="preserve"> magnetic torquer is</w:t>
      </w:r>
      <w:r w:rsidR="0089431E">
        <w:t xml:space="preserve"> to ensure</w:t>
      </w:r>
      <w:r>
        <w:t xml:space="preserve"> the coil is properly designed for the core. If the designed coil is too strong for the core selected it may induce a constant magnetic field along the core creating a constant torque on the satellite. The magnitude of the magnetic moment created by this torquer can be modeled using Eq</w:t>
      </w:r>
      <w:r w:rsidR="00C37B52">
        <w:t>s</w:t>
      </w:r>
      <w:r>
        <w:t xml:space="preserve">. </w:t>
      </w:r>
      <w:proofErr w:type="gramStart"/>
      <w:r>
        <w:t>(</w:t>
      </w:r>
      <w:fldSimple w:instr=" REF _Ref200874168 \h  \* MERGEFORMAT ">
        <w:r w:rsidR="00D46473">
          <w:rPr>
            <w:noProof/>
          </w:rPr>
          <w:t>4</w:t>
        </w:r>
        <w:r w:rsidR="00D46473">
          <w:rPr>
            <w:noProof/>
          </w:rPr>
          <w:noBreakHyphen/>
          <w:t>13</w:t>
        </w:r>
      </w:fldSimple>
      <w:r w:rsidR="00C37B52">
        <w:t xml:space="preserve"> to </w:t>
      </w:r>
      <w:r w:rsidR="00C64352">
        <w:fldChar w:fldCharType="begin"/>
      </w:r>
      <w:r w:rsidR="00C37B52">
        <w:instrText xml:space="preserve"> REF _Ref207268098 \h </w:instrText>
      </w:r>
      <w:r w:rsidR="00C64352">
        <w:fldChar w:fldCharType="separate"/>
      </w:r>
      <w:r w:rsidR="00D46473">
        <w:rPr>
          <w:noProof/>
        </w:rPr>
        <w:t>4</w:t>
      </w:r>
      <w:r w:rsidR="00D46473">
        <w:noBreakHyphen/>
      </w:r>
      <w:r w:rsidR="00D46473">
        <w:rPr>
          <w:noProof/>
        </w:rPr>
        <w:t>15</w:t>
      </w:r>
      <w:r w:rsidR="00C64352">
        <w:fldChar w:fldCharType="end"/>
      </w:r>
      <w:r>
        <w:t>)</w:t>
      </w:r>
      <w:r w:rsidR="0089431E">
        <w:t>.</w:t>
      </w:r>
      <w:proofErr w:type="gramEnd"/>
      <w:r w:rsidR="0089431E">
        <w:t xml:space="preserve"> T</w:t>
      </w:r>
      <w:r>
        <w:t xml:space="preserve">his analysis </w:t>
      </w:r>
      <w:r w:rsidR="00CF530E">
        <w:t xml:space="preserve">is adapted from the one originally found in the </w:t>
      </w:r>
      <w:r w:rsidR="003A1F55">
        <w:t>L</w:t>
      </w:r>
      <w:r w:rsidR="00CF530E">
        <w:t>ion</w:t>
      </w:r>
      <w:r>
        <w:t xml:space="preserve">sat magnetic torquer design </w:t>
      </w:r>
      <w:fldSimple w:instr=" CITATION Wag03 \l 4105 ">
        <w:r w:rsidR="00D46473">
          <w:rPr>
            <w:noProof/>
          </w:rPr>
          <w:t>(Wagner, et al. 2003)</w:t>
        </w:r>
      </w:fldSimple>
      <w:r>
        <w:t>.</w:t>
      </w:r>
    </w:p>
    <w:tbl>
      <w:tblPr>
        <w:tblW w:w="5000" w:type="pct"/>
        <w:tblLook w:val="04A0"/>
      </w:tblPr>
      <w:tblGrid>
        <w:gridCol w:w="8270"/>
        <w:gridCol w:w="667"/>
      </w:tblGrid>
      <w:tr w:rsidR="003A1F55" w:rsidTr="003A1F55">
        <w:tc>
          <w:tcPr>
            <w:tcW w:w="4627" w:type="pct"/>
          </w:tcPr>
          <w:p w:rsidR="003A1F55" w:rsidRPr="006A1FE5" w:rsidRDefault="003A1F55" w:rsidP="00A81448">
            <w:pPr>
              <w:pStyle w:val="centerednormalpictureseqns"/>
            </w:pPr>
            <m:oMathPara>
              <m:oMath>
                <m:r>
                  <w:rPr>
                    <w:rFonts w:ascii="Cambria Math" w:hAnsi="Cambria Math"/>
                  </w:rPr>
                  <m:t>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NI</m:t>
                    </m:r>
                  </m:num>
                  <m:den>
                    <m:r>
                      <w:rPr>
                        <w:rFonts w:ascii="Cambria Math" w:hAnsi="Cambria Math"/>
                      </w:rPr>
                      <m:t>L</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μ</m:t>
                                </m:r>
                              </m:e>
                              <m:sub>
                                <m:r>
                                  <m:rPr>
                                    <m:sty m:val="p"/>
                                  </m:rPr>
                                  <w:rPr>
                                    <w:rFonts w:ascii="Cambria Math" w:hAnsi="Cambria Math"/>
                                  </w:rPr>
                                  <m:t>core</m:t>
                                </m:r>
                              </m:sub>
                            </m:sSub>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e>
                    </m:d>
                  </m:den>
                </m:f>
              </m:oMath>
            </m:oMathPara>
          </w:p>
        </w:tc>
        <w:bookmarkStart w:id="513" w:name="_Ref200874168"/>
        <w:tc>
          <w:tcPr>
            <w:tcW w:w="373" w:type="pct"/>
            <w:vAlign w:val="center"/>
          </w:tcPr>
          <w:p w:rsidR="003A1F55" w:rsidRPr="006A1FE5" w:rsidRDefault="00C64352" w:rsidP="003A1F55">
            <w:pPr>
              <w:pStyle w:val="Caption"/>
            </w:pPr>
            <w:r>
              <w:fldChar w:fldCharType="begin"/>
            </w:r>
            <w:r w:rsidR="003A1F55">
              <w:instrText xml:space="preserve"> STYLEREF 1 \s </w:instrText>
            </w:r>
            <w:r>
              <w:fldChar w:fldCharType="separate"/>
            </w:r>
            <w:r w:rsidR="00D46473">
              <w:rPr>
                <w:noProof/>
              </w:rPr>
              <w:t>4</w:t>
            </w:r>
            <w:r>
              <w:fldChar w:fldCharType="end"/>
            </w:r>
            <w:r w:rsidR="003A1F55">
              <w:noBreakHyphen/>
            </w:r>
            <w:fldSimple w:instr=" SEQ Equation \* ARABIC \s 1 ">
              <w:r w:rsidR="00D46473">
                <w:rPr>
                  <w:noProof/>
                </w:rPr>
                <w:t>13</w:t>
              </w:r>
            </w:fldSimple>
            <w:bookmarkEnd w:id="513"/>
          </w:p>
        </w:tc>
      </w:tr>
      <w:tr w:rsidR="00C37B52" w:rsidTr="003A1F55">
        <w:tc>
          <w:tcPr>
            <w:tcW w:w="4627" w:type="pct"/>
          </w:tcPr>
          <w:p w:rsidR="00C37B52" w:rsidRPr="00C37B52" w:rsidRDefault="00C64352" w:rsidP="00A81448">
            <w:pPr>
              <w:pStyle w:val="centerednormalpictureseqns"/>
            </w:pPr>
            <m:oMathPara>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d>
                      <m:dPr>
                        <m:begChr m:val="["/>
                        <m:endChr m:val="]"/>
                        <m:ctrlPr>
                          <w:rPr>
                            <w:rFonts w:ascii="Cambria Math" w:hAnsi="Cambria Math"/>
                          </w:rPr>
                        </m:ctrlPr>
                      </m:dPr>
                      <m:e>
                        <m:r>
                          <m:rPr>
                            <m:sty m:val="p"/>
                          </m:rPr>
                          <w:rPr>
                            <w:rFonts w:ascii="Cambria Math" w:hAnsi="Cambria Math"/>
                          </w:rPr>
                          <m:t>ln</m:t>
                        </m:r>
                        <m:d>
                          <m:dPr>
                            <m:ctrlPr>
                              <w:rPr>
                                <w:rFonts w:ascii="Cambria Math" w:hAnsi="Cambria Math"/>
                              </w:rPr>
                            </m:ctrlPr>
                          </m:dPr>
                          <m:e>
                            <m:f>
                              <m:fPr>
                                <m:ctrlPr>
                                  <w:rPr>
                                    <w:rFonts w:ascii="Cambria Math" w:hAnsi="Cambria Math"/>
                                  </w:rPr>
                                </m:ctrlPr>
                              </m:fPr>
                              <m:num>
                                <m:r>
                                  <m:rPr>
                                    <m:sty m:val="p"/>
                                  </m:rPr>
                                  <w:rPr>
                                    <w:rFonts w:ascii="Cambria Math" w:hAnsi="Cambria Math"/>
                                  </w:rPr>
                                  <m:t>L</m:t>
                                </m:r>
                              </m:num>
                              <m:den>
                                <m:r>
                                  <w:rPr>
                                    <w:rFonts w:ascii="Cambria Math" w:hAnsi="Cambria Math"/>
                                  </w:rPr>
                                  <m:t>r</m:t>
                                </m:r>
                              </m:den>
                            </m:f>
                          </m:e>
                        </m:d>
                        <m:r>
                          <m:rPr>
                            <m:sty m:val="p"/>
                          </m:rPr>
                          <w:rPr>
                            <w:rFonts w:ascii="Cambria Math" w:hAnsi="Cambria Math"/>
                          </w:rPr>
                          <m:t>-1</m:t>
                        </m:r>
                      </m:e>
                    </m:d>
                  </m:num>
                  <m:den>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L</m:t>
                                </m:r>
                              </m:num>
                              <m:den>
                                <m:r>
                                  <w:rPr>
                                    <w:rFonts w:ascii="Cambria Math" w:hAnsi="Cambria Math"/>
                                  </w:rPr>
                                  <m:t>r</m:t>
                                </m:r>
                              </m:den>
                            </m:f>
                          </m:e>
                        </m:d>
                      </m:e>
                      <m:sup>
                        <m:r>
                          <m:rPr>
                            <m:sty m:val="p"/>
                          </m:rPr>
                          <w:rPr>
                            <w:rFonts w:ascii="Cambria Math" w:hAnsi="Cambria Math"/>
                          </w:rPr>
                          <m:t>2</m:t>
                        </m:r>
                      </m:sup>
                    </m:sSup>
                    <m:r>
                      <m:rPr>
                        <m:sty m:val="p"/>
                      </m:rPr>
                      <w:rPr>
                        <w:rFonts w:ascii="Cambria Math" w:hAnsi="Cambria Math"/>
                      </w:rPr>
                      <m:t>-4ln</m:t>
                    </m:r>
                    <m:d>
                      <m:dPr>
                        <m:ctrlPr>
                          <w:rPr>
                            <w:rFonts w:ascii="Cambria Math" w:hAnsi="Cambria Math"/>
                          </w:rPr>
                        </m:ctrlPr>
                      </m:dPr>
                      <m:e>
                        <m:f>
                          <m:fPr>
                            <m:ctrlPr>
                              <w:rPr>
                                <w:rFonts w:ascii="Cambria Math" w:hAnsi="Cambria Math"/>
                              </w:rPr>
                            </m:ctrlPr>
                          </m:fPr>
                          <m:num>
                            <m:r>
                              <m:rPr>
                                <m:sty m:val="p"/>
                              </m:rPr>
                              <w:rPr>
                                <w:rFonts w:ascii="Cambria Math" w:hAnsi="Cambria Math"/>
                              </w:rPr>
                              <m:t>L</m:t>
                            </m:r>
                          </m:num>
                          <m:den>
                            <m:r>
                              <w:rPr>
                                <w:rFonts w:ascii="Cambria Math" w:hAnsi="Cambria Math"/>
                              </w:rPr>
                              <m:t>r</m:t>
                            </m:r>
                          </m:den>
                        </m:f>
                      </m:e>
                    </m:d>
                  </m:den>
                </m:f>
              </m:oMath>
            </m:oMathPara>
          </w:p>
        </w:tc>
        <w:tc>
          <w:tcPr>
            <w:tcW w:w="373" w:type="pct"/>
            <w:vAlign w:val="center"/>
          </w:tcPr>
          <w:p w:rsidR="00C37B52" w:rsidRDefault="00C64352" w:rsidP="003A1F55">
            <w:pPr>
              <w:pStyle w:val="Caption"/>
            </w:pPr>
            <w:fldSimple w:instr=" STYLEREF 1 \s ">
              <w:r w:rsidR="00D46473">
                <w:rPr>
                  <w:noProof/>
                </w:rPr>
                <w:t>4</w:t>
              </w:r>
            </w:fldSimple>
            <w:r w:rsidR="00C37B52">
              <w:noBreakHyphen/>
            </w:r>
            <w:fldSimple w:instr=" SEQ Equation \* ARABIC \s 1 ">
              <w:r w:rsidR="00D46473">
                <w:rPr>
                  <w:noProof/>
                </w:rPr>
                <w:t>14</w:t>
              </w:r>
            </w:fldSimple>
          </w:p>
        </w:tc>
      </w:tr>
      <w:tr w:rsidR="00C37B52" w:rsidTr="00C37B52">
        <w:trPr>
          <w:trHeight w:val="786"/>
        </w:trPr>
        <w:tc>
          <w:tcPr>
            <w:tcW w:w="4627" w:type="pct"/>
          </w:tcPr>
          <w:p w:rsidR="00C37B52" w:rsidRPr="003F7F3C" w:rsidRDefault="00C37B52" w:rsidP="00C37B52">
            <w:pPr>
              <w:pStyle w:val="centerednormalpictureseqns"/>
              <w:rPr>
                <w:rFonts w:ascii="Calibri" w:eastAsia="Calibri" w:hAnsi="Calibri" w:cs="Times New Roman"/>
              </w:rPr>
            </w:pPr>
            <m:oMathPara>
              <m:oMath>
                <m:r>
                  <w:rPr>
                    <w:rFonts w:ascii="Cambria Math" w:hAnsi="Cambria Math"/>
                  </w:rPr>
                  <w:lastRenderedPageBreak/>
                  <m:t>m</m:t>
                </m:r>
                <m:r>
                  <m:rPr>
                    <m:sty m:val="p"/>
                  </m:rPr>
                  <w:rPr>
                    <w:rFonts w:ascii="Cambria Math" w:hAnsi="Cambria Math"/>
                  </w:rPr>
                  <m:t>=</m:t>
                </m:r>
                <m:f>
                  <m:fPr>
                    <m:ctrlPr>
                      <w:rPr>
                        <w:rFonts w:ascii="Cambria Math" w:hAnsi="Cambria Math"/>
                      </w:rPr>
                    </m:ctrlPr>
                  </m:fPr>
                  <m:num>
                    <m:r>
                      <w:rPr>
                        <w:rFonts w:ascii="Cambria Math" w:hAnsi="Cambria Math"/>
                      </w:rPr>
                      <m:t>Bπ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rPr>
                      <m:t>L</m:t>
                    </m:r>
                  </m:num>
                  <m:den>
                    <m:sSub>
                      <m:sSubPr>
                        <m:ctrlPr>
                          <w:rPr>
                            <w:rFonts w:ascii="Cambria Math" w:hAnsi="Cambria Math"/>
                          </w:rPr>
                        </m:ctrlPr>
                      </m:sSubPr>
                      <m:e>
                        <m:r>
                          <w:rPr>
                            <w:rFonts w:ascii="Cambria Math" w:hAnsi="Cambria Math"/>
                          </w:rPr>
                          <m:t>μ</m:t>
                        </m:r>
                      </m:e>
                      <m:sub>
                        <m:r>
                          <w:rPr>
                            <w:rFonts w:ascii="Cambria Math" w:hAnsi="Cambria Math"/>
                          </w:rPr>
                          <m:t>o</m:t>
                        </m:r>
                      </m:sub>
                    </m:sSub>
                  </m:den>
                </m:f>
              </m:oMath>
            </m:oMathPara>
          </w:p>
        </w:tc>
        <w:bookmarkStart w:id="514" w:name="_Ref207268098"/>
        <w:tc>
          <w:tcPr>
            <w:tcW w:w="373" w:type="pct"/>
            <w:vAlign w:val="center"/>
          </w:tcPr>
          <w:p w:rsidR="00C37B52" w:rsidRDefault="00C64352" w:rsidP="003A1F55">
            <w:pPr>
              <w:pStyle w:val="Caption"/>
            </w:pPr>
            <w:r>
              <w:fldChar w:fldCharType="begin"/>
            </w:r>
            <w:r w:rsidR="00C37B52">
              <w:instrText xml:space="preserve"> STYLEREF 1 \s </w:instrText>
            </w:r>
            <w:r>
              <w:fldChar w:fldCharType="separate"/>
            </w:r>
            <w:r w:rsidR="00D46473">
              <w:rPr>
                <w:noProof/>
              </w:rPr>
              <w:t>4</w:t>
            </w:r>
            <w:r>
              <w:fldChar w:fldCharType="end"/>
            </w:r>
            <w:r w:rsidR="00C37B52">
              <w:noBreakHyphen/>
            </w:r>
            <w:fldSimple w:instr=" SEQ Equation \* ARABIC \s 1 ">
              <w:r w:rsidR="00D46473">
                <w:rPr>
                  <w:noProof/>
                </w:rPr>
                <w:t>15</w:t>
              </w:r>
            </w:fldSimple>
            <w:bookmarkEnd w:id="514"/>
          </w:p>
        </w:tc>
      </w:tr>
    </w:tbl>
    <w:p w:rsidR="003A1F55" w:rsidRDefault="003A1F55" w:rsidP="003A1F55">
      <w:r>
        <w:t xml:space="preserve">Rearrange </w:t>
      </w:r>
      <w:r w:rsidR="0089431E">
        <w:t xml:space="preserve">the preceding equations </w:t>
      </w:r>
      <w:r>
        <w:t xml:space="preserve">to </w:t>
      </w:r>
      <w:r w:rsidRPr="003A1F55">
        <w:t>solve</w:t>
      </w:r>
      <w:r>
        <w:t xml:space="preserve"> for m</w:t>
      </w:r>
    </w:p>
    <w:tbl>
      <w:tblPr>
        <w:tblW w:w="5000" w:type="pct"/>
        <w:tblLook w:val="04A0"/>
      </w:tblPr>
      <w:tblGrid>
        <w:gridCol w:w="8270"/>
        <w:gridCol w:w="667"/>
      </w:tblGrid>
      <w:tr w:rsidR="003A1F55" w:rsidTr="00C37B52">
        <w:trPr>
          <w:trHeight w:val="962"/>
        </w:trPr>
        <w:tc>
          <w:tcPr>
            <w:tcW w:w="4627" w:type="pct"/>
          </w:tcPr>
          <w:p w:rsidR="003A1F55" w:rsidRPr="003A1F55" w:rsidRDefault="003A1F55" w:rsidP="003A1F55">
            <w:pPr>
              <w:pStyle w:val="centerednormalpictureseqns"/>
            </w:pPr>
            <m:oMathPara>
              <m:oMath>
                <m:r>
                  <w:rPr>
                    <w:rFonts w:ascii="Cambria Math" w:hAnsi="Cambria Math"/>
                  </w:rPr>
                  <m:t>m</m:t>
                </m:r>
                <m:r>
                  <m:rPr>
                    <m:sty m:val="p"/>
                  </m:rPr>
                  <w:rPr>
                    <w:rFonts w:ascii="Cambria Math" w:hAnsi="Cambria Math"/>
                  </w:rPr>
                  <m:t>=</m:t>
                </m:r>
                <m:f>
                  <m:fPr>
                    <m:ctrlPr>
                      <w:rPr>
                        <w:rFonts w:ascii="Cambria Math" w:hAnsi="Cambria Math"/>
                      </w:rPr>
                    </m:ctrlPr>
                  </m:fPr>
                  <m:num>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rPr>
                      <m:t>NI</m:t>
                    </m:r>
                  </m:num>
                  <m:den>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μ</m:t>
                            </m:r>
                          </m:e>
                          <m:sub>
                            <m:r>
                              <m:rPr>
                                <m:sty m:val="p"/>
                              </m:rPr>
                              <w:rPr>
                                <w:rFonts w:ascii="Cambria Math" w:hAnsi="Cambria Math"/>
                              </w:rPr>
                              <m:t>core</m:t>
                            </m:r>
                          </m:sub>
                        </m:sSub>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den>
                </m:f>
              </m:oMath>
            </m:oMathPara>
          </w:p>
        </w:tc>
        <w:tc>
          <w:tcPr>
            <w:tcW w:w="373" w:type="pct"/>
            <w:vAlign w:val="center"/>
          </w:tcPr>
          <w:p w:rsidR="003A1F55" w:rsidRPr="006A1FE5" w:rsidRDefault="00C64352" w:rsidP="003A1F55">
            <w:pPr>
              <w:pStyle w:val="Caption"/>
            </w:pPr>
            <w:fldSimple w:instr=" STYLEREF 1 \s ">
              <w:r w:rsidR="00D46473">
                <w:rPr>
                  <w:noProof/>
                </w:rPr>
                <w:t>4</w:t>
              </w:r>
            </w:fldSimple>
            <w:r w:rsidR="003A1F55">
              <w:noBreakHyphen/>
            </w:r>
            <w:fldSimple w:instr=" SEQ Equation \* ARABIC \s 1 ">
              <w:r w:rsidR="00D46473">
                <w:rPr>
                  <w:noProof/>
                </w:rPr>
                <w:t>16</w:t>
              </w:r>
            </w:fldSimple>
          </w:p>
        </w:tc>
      </w:tr>
    </w:tbl>
    <w:p w:rsidR="007C0E11" w:rsidRPr="006A1FE5" w:rsidRDefault="007C0E11" w:rsidP="007C0E11">
      <w:r>
        <w:t>Mass is then calcul</w:t>
      </w:r>
      <w:r w:rsidR="003A1F55">
        <w:t>ated using the following method</w:t>
      </w:r>
      <w:r w:rsidR="0089431E">
        <w:t>:</w:t>
      </w:r>
    </w:p>
    <w:tbl>
      <w:tblPr>
        <w:tblW w:w="5000" w:type="pct"/>
        <w:tblLook w:val="04A0"/>
      </w:tblPr>
      <w:tblGrid>
        <w:gridCol w:w="8272"/>
        <w:gridCol w:w="665"/>
      </w:tblGrid>
      <w:tr w:rsidR="007C0E11" w:rsidRPr="003A1F55" w:rsidTr="003F267B">
        <w:tc>
          <w:tcPr>
            <w:tcW w:w="4628" w:type="pct"/>
          </w:tcPr>
          <w:p w:rsidR="007C0E11" w:rsidRPr="003A1F55" w:rsidRDefault="00C64352" w:rsidP="003A1F55">
            <w:pPr>
              <w:pStyle w:val="centerednormalpictureseqns"/>
            </w:pPr>
            <m:oMathPara>
              <m:oMath>
                <m:m>
                  <m:mPr>
                    <m:plcHide m:val="on"/>
                    <m:mcs>
                      <m:mc>
                        <m:mcPr>
                          <m:count m:val="1"/>
                          <m:mcJc m:val="left"/>
                        </m:mcPr>
                      </m:mc>
                    </m:mcs>
                    <m:ctrlPr>
                      <w:rPr>
                        <w:rFonts w:ascii="Cambria Math" w:hAnsi="Cambria Math"/>
                      </w:rPr>
                    </m:ctrlPr>
                  </m:mPr>
                  <m:m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core</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coil</m:t>
                          </m:r>
                        </m:sub>
                      </m:sSub>
                    </m:e>
                  </m:mr>
                  <m:mr>
                    <m:e>
                      <m:sSub>
                        <m:sSubPr>
                          <m:ctrlPr>
                            <w:rPr>
                              <w:rFonts w:ascii="Cambria Math" w:hAnsi="Cambria Math"/>
                            </w:rPr>
                          </m:ctrlPr>
                        </m:sSubPr>
                        <m:e>
                          <m:r>
                            <w:rPr>
                              <w:rFonts w:ascii="Cambria Math" w:hAnsi="Cambria Math"/>
                            </w:rPr>
                            <m:t>M</m:t>
                          </m:r>
                        </m:e>
                        <m:sub>
                          <m:r>
                            <w:rPr>
                              <w:rFonts w:ascii="Cambria Math" w:hAnsi="Cambria Math"/>
                            </w:rPr>
                            <m:t>core</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core</m:t>
                          </m:r>
                        </m:sub>
                      </m:sSub>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rPr>
                        <m:t>L</m:t>
                      </m:r>
                    </m:e>
                  </m:mr>
                  <m:mr>
                    <m:e>
                      <m:sSub>
                        <m:sSubPr>
                          <m:ctrlPr>
                            <w:rPr>
                              <w:rFonts w:ascii="Cambria Math" w:hAnsi="Cambria Math"/>
                            </w:rPr>
                          </m:ctrlPr>
                        </m:sSubPr>
                        <m:e>
                          <m:r>
                            <w:rPr>
                              <w:rFonts w:ascii="Cambria Math" w:hAnsi="Cambria Math"/>
                            </w:rPr>
                            <m:t>M</m:t>
                          </m:r>
                        </m:e>
                        <m:sub>
                          <m:r>
                            <w:rPr>
                              <w:rFonts w:ascii="Cambria Math" w:hAnsi="Cambria Math"/>
                            </w:rPr>
                            <m:t>coil</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wire</m:t>
                          </m:r>
                        </m:sub>
                      </m:sSub>
                      <m:d>
                        <m:dPr>
                          <m:ctrlPr>
                            <w:rPr>
                              <w:rFonts w:ascii="Cambria Math" w:hAnsi="Cambria Math"/>
                            </w:rPr>
                          </m:ctrlPr>
                        </m:dPr>
                        <m:e>
                          <m:f>
                            <m:fPr>
                              <m:ctrlPr>
                                <w:rPr>
                                  <w:rFonts w:ascii="Cambria Math" w:hAnsi="Cambria Math"/>
                                </w:rPr>
                              </m:ctrlPr>
                            </m:fPr>
                            <m:num>
                              <m:r>
                                <w:rPr>
                                  <w:rFonts w:ascii="Cambria Math" w:hAnsi="Cambria Math"/>
                                </w:rPr>
                                <m:t>π</m:t>
                              </m:r>
                            </m:num>
                            <m:den>
                              <m:r>
                                <m:rPr>
                                  <m:sty m:val="p"/>
                                </m:rPr>
                                <w:rPr>
                                  <w:rFonts w:ascii="Cambria Math" w:hAnsi="Cambria Math"/>
                                </w:rPr>
                                <m:t>4</m:t>
                              </m:r>
                            </m:den>
                          </m:f>
                          <m:sSup>
                            <m:sSupPr>
                              <m:ctrlPr>
                                <w:rPr>
                                  <w:rFonts w:ascii="Cambria Math" w:hAnsi="Cambria Math"/>
                                </w:rPr>
                              </m:ctrlPr>
                            </m:sSupPr>
                            <m:e>
                              <m:r>
                                <w:rPr>
                                  <w:rFonts w:ascii="Cambria Math" w:hAnsi="Cambria Math"/>
                                </w:rPr>
                                <m:t>D</m:t>
                              </m:r>
                            </m:e>
                            <m:sup>
                              <m:r>
                                <m:rPr>
                                  <m:sty m:val="p"/>
                                </m:rPr>
                                <w:rPr>
                                  <w:rFonts w:ascii="Cambria Math" w:hAnsi="Cambria Math"/>
                                </w:rPr>
                                <m:t>2</m:t>
                              </m:r>
                            </m:sup>
                          </m:sSup>
                        </m:e>
                      </m:d>
                      <m:r>
                        <m:rPr>
                          <m:sty m:val="p"/>
                        </m:rPr>
                        <w:rPr>
                          <w:rFonts w:ascii="Cambria Math" w:hAnsi="Cambria Math"/>
                        </w:rPr>
                        <m:t>2</m:t>
                      </m:r>
                      <m:r>
                        <w:rPr>
                          <w:rFonts w:ascii="Cambria Math" w:hAnsi="Cambria Math"/>
                        </w:rPr>
                        <m:t>πrN</m:t>
                      </m:r>
                    </m:e>
                  </m:mr>
                </m:m>
              </m:oMath>
            </m:oMathPara>
          </w:p>
        </w:tc>
        <w:tc>
          <w:tcPr>
            <w:tcW w:w="372" w:type="pct"/>
            <w:vAlign w:val="center"/>
          </w:tcPr>
          <w:p w:rsidR="007C0E11" w:rsidRPr="003A1F55" w:rsidRDefault="00C64352" w:rsidP="003A1F55">
            <w:fldSimple w:instr=" STYLEREF 1 \s ">
              <w:r w:rsidR="00D46473">
                <w:rPr>
                  <w:noProof/>
                </w:rPr>
                <w:t>4</w:t>
              </w:r>
            </w:fldSimple>
            <w:r w:rsidR="007C0E11" w:rsidRPr="003A1F55">
              <w:noBreakHyphen/>
            </w:r>
            <w:fldSimple w:instr=" SEQ Equation \* ARABIC \s 1 ">
              <w:r w:rsidR="00D46473">
                <w:rPr>
                  <w:noProof/>
                </w:rPr>
                <w:t>17</w:t>
              </w:r>
            </w:fldSimple>
          </w:p>
        </w:tc>
      </w:tr>
    </w:tbl>
    <w:p w:rsidR="007C0E11" w:rsidRDefault="0089431E" w:rsidP="007C0E11">
      <w:r>
        <w:t>The power consumed</w:t>
      </w:r>
      <w:r w:rsidR="007C0E11">
        <w:t xml:space="preserve"> </w:t>
      </w:r>
      <w:r>
        <w:t xml:space="preserve">is determined as </w:t>
      </w:r>
    </w:p>
    <w:tbl>
      <w:tblPr>
        <w:tblW w:w="5000" w:type="pct"/>
        <w:tblLook w:val="04A0"/>
      </w:tblPr>
      <w:tblGrid>
        <w:gridCol w:w="8270"/>
        <w:gridCol w:w="667"/>
      </w:tblGrid>
      <w:tr w:rsidR="007C0E11" w:rsidTr="003F267B">
        <w:tc>
          <w:tcPr>
            <w:tcW w:w="4627" w:type="pct"/>
          </w:tcPr>
          <w:p w:rsidR="007C0E11" w:rsidRPr="006A1FE5" w:rsidRDefault="00C64352" w:rsidP="008D577C">
            <w:pPr>
              <w:pStyle w:val="centerednormalpictureseqns"/>
            </w:pPr>
            <m:oMathPara>
              <m:oMath>
                <m:m>
                  <m:mPr>
                    <m:plcHide m:val="on"/>
                    <m:mcs>
                      <m:mc>
                        <m:mcPr>
                          <m:count m:val="1"/>
                          <m:mcJc m:val="left"/>
                        </m:mcPr>
                      </m:mc>
                    </m:mcs>
                    <m:ctrlPr>
                      <w:rPr>
                        <w:rFonts w:ascii="Cambria Math" w:hAnsi="Cambria Math"/>
                      </w:rPr>
                    </m:ctrlPr>
                  </m:mPr>
                  <m:mr>
                    <m:e>
                      <m:r>
                        <w:rPr>
                          <w:rFonts w:ascii="Cambria Math" w:hAnsi="Cambria Math"/>
                        </w:rPr>
                        <m:t>P</m:t>
                      </m:r>
                      <m:r>
                        <m:rPr>
                          <m:sty m:val="p"/>
                        </m:rPr>
                        <w:rPr>
                          <w:rFonts w:ascii="Cambria Math" w:hAnsi="Cambria Math"/>
                        </w:rPr>
                        <m:t>=</m:t>
                      </m:r>
                      <m:r>
                        <w:rPr>
                          <w:rFonts w:ascii="Cambria Math" w:hAnsi="Cambria Math"/>
                        </w:rPr>
                        <m:t>VI</m:t>
                      </m:r>
                    </m:e>
                  </m:mr>
                  <m:mr>
                    <m:e>
                      <m:r>
                        <m:rPr>
                          <m:sty m:val="p"/>
                        </m:rPr>
                        <w:rPr>
                          <w:rFonts w:ascii="Cambria Math" w:hAnsi="Cambria Math"/>
                        </w:rPr>
                        <m:t>or</m:t>
                      </m:r>
                    </m:e>
                  </m:mr>
                  <m:mr>
                    <m:e>
                      <m:r>
                        <w:rPr>
                          <w:rFonts w:ascii="Cambria Math" w:hAnsi="Cambria Math"/>
                        </w:rPr>
                        <m:t>P</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V</m:t>
                              </m:r>
                            </m:e>
                            <m:sup>
                              <m:r>
                                <m:rPr>
                                  <m:sty m:val="p"/>
                                </m:rPr>
                                <w:rPr>
                                  <w:rFonts w:ascii="Cambria Math" w:hAnsi="Cambria Math"/>
                                </w:rPr>
                                <m:t>2</m:t>
                              </m:r>
                            </m:sup>
                          </m:sSup>
                        </m:num>
                        <m:den>
                          <m:r>
                            <w:rPr>
                              <w:rFonts w:ascii="Cambria Math" w:hAnsi="Cambria Math"/>
                            </w:rPr>
                            <m:t>R</m:t>
                          </m:r>
                        </m:den>
                      </m:f>
                    </m:e>
                  </m:mr>
                  <m:mr>
                    <m:e>
                      <m:r>
                        <w:rPr>
                          <w:rFonts w:ascii="Cambria Math" w:hAnsi="Cambria Math"/>
                        </w:rPr>
                        <m:t>R</m:t>
                      </m:r>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wire</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wire</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wire</m:t>
                          </m:r>
                        </m:sub>
                      </m:sSub>
                    </m:e>
                  </m:mr>
                  <m:mr>
                    <m:e>
                      <m:r>
                        <w:rPr>
                          <w:rFonts w:ascii="Cambria Math" w:hAnsi="Cambria Math"/>
                        </w:rPr>
                        <m:t>R</m:t>
                      </m:r>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wire</m:t>
                          </m:r>
                        </m:sub>
                      </m:sSub>
                      <m:d>
                        <m:dPr>
                          <m:ctrlPr>
                            <w:rPr>
                              <w:rFonts w:ascii="Cambria Math" w:hAnsi="Cambria Math"/>
                            </w:rPr>
                          </m:ctrlPr>
                        </m:dPr>
                        <m:e>
                          <m:f>
                            <m:fPr>
                              <m:ctrlPr>
                                <w:rPr>
                                  <w:rFonts w:ascii="Cambria Math" w:hAnsi="Cambria Math"/>
                                </w:rPr>
                              </m:ctrlPr>
                            </m:fPr>
                            <m:num>
                              <m:r>
                                <w:rPr>
                                  <w:rFonts w:ascii="Cambria Math" w:hAnsi="Cambria Math"/>
                                </w:rPr>
                                <m:t>π</m:t>
                              </m:r>
                            </m:num>
                            <m:den>
                              <m:r>
                                <m:rPr>
                                  <m:sty m:val="p"/>
                                </m:rPr>
                                <w:rPr>
                                  <w:rFonts w:ascii="Cambria Math" w:hAnsi="Cambria Math"/>
                                </w:rPr>
                                <m:t>4</m:t>
                              </m:r>
                            </m:den>
                          </m:f>
                          <m:sSup>
                            <m:sSupPr>
                              <m:ctrlPr>
                                <w:rPr>
                                  <w:rFonts w:ascii="Cambria Math" w:hAnsi="Cambria Math"/>
                                </w:rPr>
                              </m:ctrlPr>
                            </m:sSupPr>
                            <m:e>
                              <m:r>
                                <w:rPr>
                                  <w:rFonts w:ascii="Cambria Math" w:hAnsi="Cambria Math"/>
                                </w:rPr>
                                <m:t>D</m:t>
                              </m:r>
                            </m:e>
                            <m:sup>
                              <m:r>
                                <m:rPr>
                                  <m:sty m:val="p"/>
                                </m:rPr>
                                <w:rPr>
                                  <w:rFonts w:ascii="Cambria Math" w:hAnsi="Cambria Math"/>
                                </w:rPr>
                                <m:t>2</m:t>
                              </m:r>
                            </m:sup>
                          </m:sSup>
                        </m:e>
                      </m:d>
                      <m:r>
                        <m:rPr>
                          <m:sty m:val="p"/>
                        </m:rPr>
                        <w:rPr>
                          <w:rFonts w:ascii="Cambria Math" w:hAnsi="Cambria Math"/>
                        </w:rPr>
                        <m:t>2</m:t>
                      </m:r>
                      <m:r>
                        <w:rPr>
                          <w:rFonts w:ascii="Cambria Math" w:hAnsi="Cambria Math"/>
                        </w:rPr>
                        <m:t>π</m:t>
                      </m:r>
                      <m:r>
                        <w:rPr>
                          <w:rFonts w:ascii="Cambria Math" w:hAnsi="Cambria Math"/>
                        </w:rPr>
                        <m:t>rN</m:t>
                      </m:r>
                    </m:e>
                  </m:mr>
                </m:m>
              </m:oMath>
            </m:oMathPara>
          </w:p>
        </w:tc>
        <w:tc>
          <w:tcPr>
            <w:tcW w:w="373" w:type="pct"/>
            <w:vAlign w:val="center"/>
          </w:tcPr>
          <w:p w:rsidR="007C0E11" w:rsidRPr="006A1FE5" w:rsidRDefault="00C64352" w:rsidP="008D577C">
            <w:pPr>
              <w:pStyle w:val="Caption"/>
            </w:pPr>
            <w:fldSimple w:instr=" STYLEREF 1 \s ">
              <w:r w:rsidR="00D46473">
                <w:rPr>
                  <w:noProof/>
                </w:rPr>
                <w:t>4</w:t>
              </w:r>
            </w:fldSimple>
            <w:r w:rsidR="007C0E11">
              <w:noBreakHyphen/>
            </w:r>
            <w:fldSimple w:instr=" SEQ Equation \* ARABIC \s 1 ">
              <w:r w:rsidR="00D46473">
                <w:rPr>
                  <w:noProof/>
                </w:rPr>
                <w:t>18</w:t>
              </w:r>
            </w:fldSimple>
          </w:p>
        </w:tc>
      </w:tr>
    </w:tbl>
    <w:p w:rsidR="007C0E11" w:rsidRDefault="007C0E11" w:rsidP="007C0E11">
      <w:pPr>
        <w:pStyle w:val="Caption"/>
      </w:pPr>
      <w:bookmarkStart w:id="515" w:name="_Ref200710039"/>
      <w:bookmarkStart w:id="516" w:name="_Toc200955529"/>
    </w:p>
    <w:p w:rsidR="007C0E11" w:rsidRDefault="007C0E11" w:rsidP="007C0E11">
      <w:pPr>
        <w:pStyle w:val="Caption"/>
      </w:pPr>
      <w:bookmarkStart w:id="517" w:name="_Ref202932981"/>
      <w:bookmarkStart w:id="518" w:name="_Ref202932973"/>
      <w:bookmarkStart w:id="519" w:name="_Toc207775280"/>
      <w:r>
        <w:t xml:space="preserve">Table </w:t>
      </w:r>
      <w:fldSimple w:instr=" SEQ Table \* ARABIC ">
        <w:r w:rsidR="00D46473">
          <w:rPr>
            <w:noProof/>
          </w:rPr>
          <w:t>41</w:t>
        </w:r>
      </w:fldSimple>
      <w:bookmarkEnd w:id="515"/>
      <w:bookmarkEnd w:id="517"/>
      <w:r>
        <w:t xml:space="preserve">: </w:t>
      </w:r>
      <w:bookmarkEnd w:id="486"/>
      <w:bookmarkEnd w:id="487"/>
      <w:r w:rsidR="00DF481A">
        <w:t xml:space="preserve"> F</w:t>
      </w:r>
      <w:r>
        <w:t>errite core design</w:t>
      </w:r>
      <w:bookmarkEnd w:id="516"/>
      <w:bookmarkEnd w:id="518"/>
      <w:r>
        <w:t xml:space="preserve"> </w:t>
      </w:r>
      <w:r w:rsidR="003A1F55">
        <w:t>(</w:t>
      </w:r>
      <w:r>
        <w:t>magnetic parameters</w:t>
      </w:r>
      <w:r w:rsidR="003A1F55">
        <w:t>)</w:t>
      </w:r>
      <w:bookmarkEnd w:id="519"/>
    </w:p>
    <w:tbl>
      <w:tblPr>
        <w:tblStyle w:val="latexlike"/>
        <w:tblW w:w="3459" w:type="dxa"/>
        <w:tblLook w:val="0480"/>
      </w:tblPr>
      <w:tblGrid>
        <w:gridCol w:w="3090"/>
        <w:gridCol w:w="1237"/>
      </w:tblGrid>
      <w:tr w:rsidR="007C0E11" w:rsidTr="003A1F55">
        <w:trPr>
          <w:trHeight w:val="331"/>
        </w:trPr>
        <w:tc>
          <w:tcPr>
            <w:tcW w:w="0" w:type="auto"/>
            <w:noWrap/>
            <w:hideMark/>
          </w:tcPr>
          <w:p w:rsidR="007C0E11" w:rsidRDefault="007C0E11" w:rsidP="003A1F55">
            <w:pPr>
              <w:pStyle w:val="Table"/>
            </w:pPr>
            <w:r>
              <w:t>μ</w:t>
            </w:r>
            <w:r>
              <w:rPr>
                <w:vertAlign w:val="subscript"/>
              </w:rPr>
              <w:t>o</w:t>
            </w:r>
          </w:p>
        </w:tc>
        <w:tc>
          <w:tcPr>
            <w:tcW w:w="0" w:type="auto"/>
            <w:noWrap/>
            <w:hideMark/>
          </w:tcPr>
          <w:p w:rsidR="007C0E11" w:rsidRDefault="007C0E11" w:rsidP="00B64177">
            <w:pPr>
              <w:pStyle w:val="Table"/>
              <w:jc w:val="right"/>
            </w:pPr>
            <w:r>
              <w:t>1.25664E-06</w:t>
            </w:r>
          </w:p>
        </w:tc>
      </w:tr>
      <w:tr w:rsidR="007C0E11" w:rsidTr="003A1F55">
        <w:trPr>
          <w:trHeight w:val="316"/>
        </w:trPr>
        <w:tc>
          <w:tcPr>
            <w:tcW w:w="0" w:type="auto"/>
            <w:noWrap/>
            <w:hideMark/>
          </w:tcPr>
          <w:p w:rsidR="007C0E11" w:rsidRDefault="007C0E11" w:rsidP="003A1F55">
            <w:pPr>
              <w:pStyle w:val="Table"/>
            </w:pPr>
            <w:r>
              <w:t>μ</w:t>
            </w:r>
            <w:r>
              <w:rPr>
                <w:vertAlign w:val="subscript"/>
              </w:rPr>
              <w:t>r1</w:t>
            </w:r>
          </w:p>
        </w:tc>
        <w:tc>
          <w:tcPr>
            <w:tcW w:w="0" w:type="auto"/>
            <w:noWrap/>
            <w:hideMark/>
          </w:tcPr>
          <w:p w:rsidR="007C0E11" w:rsidRDefault="007C0E11" w:rsidP="00B64177">
            <w:pPr>
              <w:pStyle w:val="Table"/>
              <w:jc w:val="right"/>
            </w:pPr>
            <w:r>
              <w:t>125</w:t>
            </w:r>
          </w:p>
        </w:tc>
      </w:tr>
      <w:tr w:rsidR="007C0E11" w:rsidTr="003A1F55">
        <w:trPr>
          <w:trHeight w:val="256"/>
        </w:trPr>
        <w:tc>
          <w:tcPr>
            <w:tcW w:w="0" w:type="auto"/>
            <w:noWrap/>
            <w:hideMark/>
          </w:tcPr>
          <w:p w:rsidR="007C0E11" w:rsidRDefault="007C0E11" w:rsidP="003A1F55">
            <w:pPr>
              <w:pStyle w:val="Table"/>
            </w:pPr>
            <w:r>
              <w:t>maximum Voltage [V]</w:t>
            </w:r>
          </w:p>
        </w:tc>
        <w:tc>
          <w:tcPr>
            <w:tcW w:w="0" w:type="auto"/>
            <w:noWrap/>
            <w:hideMark/>
          </w:tcPr>
          <w:p w:rsidR="007C0E11" w:rsidRDefault="007C0E11" w:rsidP="00B64177">
            <w:pPr>
              <w:pStyle w:val="Table"/>
              <w:jc w:val="right"/>
            </w:pPr>
            <w:r>
              <w:t>3.3</w:t>
            </w:r>
          </w:p>
        </w:tc>
      </w:tr>
      <w:tr w:rsidR="007C0E11" w:rsidTr="003A1F55">
        <w:trPr>
          <w:trHeight w:val="256"/>
        </w:trPr>
        <w:tc>
          <w:tcPr>
            <w:tcW w:w="0" w:type="auto"/>
            <w:noWrap/>
            <w:hideMark/>
          </w:tcPr>
          <w:p w:rsidR="007C0E11" w:rsidRDefault="007C0E11" w:rsidP="003A1F55">
            <w:pPr>
              <w:pStyle w:val="Table"/>
            </w:pPr>
            <w:r>
              <w:t>maximum current[A]</w:t>
            </w:r>
          </w:p>
        </w:tc>
        <w:tc>
          <w:tcPr>
            <w:tcW w:w="0" w:type="auto"/>
            <w:noWrap/>
            <w:hideMark/>
          </w:tcPr>
          <w:p w:rsidR="007C0E11" w:rsidRDefault="007C0E11" w:rsidP="00B64177">
            <w:pPr>
              <w:pStyle w:val="Table"/>
              <w:jc w:val="right"/>
            </w:pPr>
            <w:r>
              <w:t>0.1185</w:t>
            </w:r>
          </w:p>
        </w:tc>
      </w:tr>
      <w:tr w:rsidR="007C0E11" w:rsidTr="003A1F55">
        <w:trPr>
          <w:trHeight w:val="256"/>
        </w:trPr>
        <w:tc>
          <w:tcPr>
            <w:tcW w:w="0" w:type="auto"/>
            <w:noWrap/>
            <w:hideMark/>
          </w:tcPr>
          <w:p w:rsidR="007C0E11" w:rsidRDefault="007C0E11" w:rsidP="003A1F55">
            <w:pPr>
              <w:pStyle w:val="Table"/>
            </w:pPr>
            <w:r>
              <w:t>Resistance[</w:t>
            </w:r>
            <w:r>
              <w:rPr>
                <w:rFonts w:ascii="Calibri" w:hAnsi="Calibri"/>
              </w:rPr>
              <w:t>Ω</w:t>
            </w:r>
            <w:r>
              <w:rPr>
                <w:sz w:val="17"/>
                <w:szCs w:val="17"/>
              </w:rPr>
              <w:t>]</w:t>
            </w:r>
          </w:p>
        </w:tc>
        <w:tc>
          <w:tcPr>
            <w:tcW w:w="0" w:type="auto"/>
            <w:noWrap/>
            <w:hideMark/>
          </w:tcPr>
          <w:p w:rsidR="007C0E11" w:rsidRDefault="007C0E11" w:rsidP="00B64177">
            <w:pPr>
              <w:pStyle w:val="Table"/>
              <w:jc w:val="right"/>
            </w:pPr>
            <w:r>
              <w:t>27.8551</w:t>
            </w:r>
          </w:p>
        </w:tc>
      </w:tr>
      <w:tr w:rsidR="007C0E11" w:rsidTr="003A1F55">
        <w:trPr>
          <w:trHeight w:val="256"/>
        </w:trPr>
        <w:tc>
          <w:tcPr>
            <w:tcW w:w="0" w:type="auto"/>
            <w:noWrap/>
            <w:hideMark/>
          </w:tcPr>
          <w:p w:rsidR="007C0E11" w:rsidRDefault="007C0E11" w:rsidP="003A1F55">
            <w:pPr>
              <w:pStyle w:val="Table"/>
            </w:pPr>
            <w:r>
              <w:t>maximum power consumed[W]</w:t>
            </w:r>
          </w:p>
        </w:tc>
        <w:tc>
          <w:tcPr>
            <w:tcW w:w="0" w:type="auto"/>
            <w:noWrap/>
            <w:hideMark/>
          </w:tcPr>
          <w:p w:rsidR="007C0E11" w:rsidRDefault="007C0E11" w:rsidP="00B64177">
            <w:pPr>
              <w:pStyle w:val="Table"/>
              <w:jc w:val="right"/>
            </w:pPr>
            <w:r>
              <w:t>0.3910</w:t>
            </w:r>
          </w:p>
        </w:tc>
      </w:tr>
      <w:tr w:rsidR="007C0E11" w:rsidTr="003A1F55">
        <w:trPr>
          <w:trHeight w:val="271"/>
        </w:trPr>
        <w:tc>
          <w:tcPr>
            <w:tcW w:w="0" w:type="auto"/>
            <w:noWrap/>
            <w:hideMark/>
          </w:tcPr>
          <w:p w:rsidR="007C0E11" w:rsidRDefault="007C0E11" w:rsidP="003A1F55">
            <w:pPr>
              <w:pStyle w:val="Table"/>
            </w:pPr>
            <w:r>
              <w:t>wire diameter (31gague) [m</w:t>
            </w:r>
            <w:r w:rsidR="00B64177">
              <w:t>m</w:t>
            </w:r>
            <w:r>
              <w:t>]</w:t>
            </w:r>
          </w:p>
        </w:tc>
        <w:tc>
          <w:tcPr>
            <w:tcW w:w="0" w:type="auto"/>
            <w:noWrap/>
            <w:hideMark/>
          </w:tcPr>
          <w:p w:rsidR="007C0E11" w:rsidRDefault="00B64177" w:rsidP="00B64177">
            <w:pPr>
              <w:pStyle w:val="Table"/>
              <w:jc w:val="right"/>
            </w:pPr>
            <w:r>
              <w:t>.2</w:t>
            </w:r>
            <w:r w:rsidR="007C0E11">
              <w:t>26</w:t>
            </w:r>
          </w:p>
        </w:tc>
      </w:tr>
      <w:tr w:rsidR="007C0E11" w:rsidTr="003A1F55">
        <w:trPr>
          <w:trHeight w:val="256"/>
        </w:trPr>
        <w:tc>
          <w:tcPr>
            <w:tcW w:w="0" w:type="auto"/>
            <w:noWrap/>
            <w:hideMark/>
          </w:tcPr>
          <w:p w:rsidR="007C0E11" w:rsidRDefault="007C0E11" w:rsidP="00B64177">
            <w:pPr>
              <w:pStyle w:val="Table"/>
            </w:pPr>
            <w:r>
              <w:t>resistivity per volume[</w:t>
            </w:r>
            <w:r>
              <w:rPr>
                <w:rFonts w:ascii="Calibri" w:hAnsi="Calibri"/>
              </w:rPr>
              <w:t>Ω/m</w:t>
            </w:r>
            <w:r w:rsidR="00B64177">
              <w:rPr>
                <w:rFonts w:ascii="Calibri" w:hAnsi="Calibri"/>
              </w:rPr>
              <w:t>³</w:t>
            </w:r>
            <w:r>
              <w:rPr>
                <w:rFonts w:ascii="Calibri" w:hAnsi="Calibri"/>
              </w:rPr>
              <w:t>]</w:t>
            </w:r>
          </w:p>
        </w:tc>
        <w:tc>
          <w:tcPr>
            <w:tcW w:w="0" w:type="auto"/>
            <w:noWrap/>
            <w:hideMark/>
          </w:tcPr>
          <w:p w:rsidR="007C0E11" w:rsidRDefault="007C0E11" w:rsidP="00B64177">
            <w:pPr>
              <w:pStyle w:val="Table"/>
              <w:jc w:val="right"/>
            </w:pPr>
            <w:r>
              <w:t>1.72E-08</w:t>
            </w:r>
          </w:p>
        </w:tc>
      </w:tr>
      <w:tr w:rsidR="007C0E11" w:rsidTr="003A1F55">
        <w:trPr>
          <w:trHeight w:val="256"/>
        </w:trPr>
        <w:tc>
          <w:tcPr>
            <w:tcW w:w="0" w:type="auto"/>
            <w:noWrap/>
            <w:hideMark/>
          </w:tcPr>
          <w:p w:rsidR="007C0E11" w:rsidRDefault="007C0E11" w:rsidP="003A1F55">
            <w:pPr>
              <w:pStyle w:val="Table"/>
            </w:pPr>
            <w:r>
              <w:t>estimated resistivity per m[</w:t>
            </w:r>
            <w:r>
              <w:rPr>
                <w:rFonts w:ascii="Calibri" w:hAnsi="Calibri"/>
              </w:rPr>
              <w:t>Ω</w:t>
            </w:r>
            <w:r>
              <w:rPr>
                <w:sz w:val="17"/>
                <w:szCs w:val="17"/>
              </w:rPr>
              <w:t>/m]</w:t>
            </w:r>
          </w:p>
        </w:tc>
        <w:tc>
          <w:tcPr>
            <w:tcW w:w="0" w:type="auto"/>
            <w:noWrap/>
            <w:hideMark/>
          </w:tcPr>
          <w:p w:rsidR="007C0E11" w:rsidRDefault="007C0E11" w:rsidP="00B64177">
            <w:pPr>
              <w:pStyle w:val="Table"/>
              <w:jc w:val="right"/>
            </w:pPr>
            <w:r>
              <w:t>0.4285</w:t>
            </w:r>
          </w:p>
        </w:tc>
      </w:tr>
      <w:tr w:rsidR="007C0E11" w:rsidTr="003A1F55">
        <w:trPr>
          <w:trHeight w:val="256"/>
        </w:trPr>
        <w:tc>
          <w:tcPr>
            <w:tcW w:w="0" w:type="auto"/>
            <w:noWrap/>
            <w:hideMark/>
          </w:tcPr>
          <w:p w:rsidR="007C0E11" w:rsidRDefault="007C0E11" w:rsidP="003A1F55">
            <w:pPr>
              <w:pStyle w:val="Table"/>
            </w:pPr>
            <w:r>
              <w:t>length of wre used [m]</w:t>
            </w:r>
          </w:p>
        </w:tc>
        <w:tc>
          <w:tcPr>
            <w:tcW w:w="0" w:type="auto"/>
            <w:noWrap/>
            <w:hideMark/>
          </w:tcPr>
          <w:p w:rsidR="007C0E11" w:rsidRDefault="007C0E11" w:rsidP="00B64177">
            <w:pPr>
              <w:pStyle w:val="Table"/>
              <w:jc w:val="right"/>
            </w:pPr>
            <w:r>
              <w:t>65</w:t>
            </w:r>
          </w:p>
        </w:tc>
      </w:tr>
      <w:tr w:rsidR="007C0E11" w:rsidTr="003A1F55">
        <w:trPr>
          <w:trHeight w:val="271"/>
        </w:trPr>
        <w:tc>
          <w:tcPr>
            <w:tcW w:w="0" w:type="auto"/>
            <w:noWrap/>
            <w:hideMark/>
          </w:tcPr>
          <w:p w:rsidR="007C0E11" w:rsidRDefault="007C0E11" w:rsidP="003A1F55">
            <w:pPr>
              <w:pStyle w:val="Table"/>
            </w:pPr>
            <w:r>
              <w:t>Radius of core [m</w:t>
            </w:r>
            <w:r w:rsidR="00B64177">
              <w:t>m</w:t>
            </w:r>
            <w:r>
              <w:t>]</w:t>
            </w:r>
          </w:p>
        </w:tc>
        <w:tc>
          <w:tcPr>
            <w:tcW w:w="0" w:type="auto"/>
            <w:noWrap/>
            <w:hideMark/>
          </w:tcPr>
          <w:p w:rsidR="007C0E11" w:rsidRDefault="007C0E11" w:rsidP="00B64177">
            <w:pPr>
              <w:pStyle w:val="Table"/>
              <w:jc w:val="right"/>
            </w:pPr>
            <w:r>
              <w:t>3</w:t>
            </w:r>
            <w:r w:rsidR="00B64177">
              <w:t>.</w:t>
            </w:r>
            <w:r>
              <w:t>175</w:t>
            </w:r>
          </w:p>
        </w:tc>
      </w:tr>
      <w:tr w:rsidR="007C0E11" w:rsidTr="003A1F55">
        <w:trPr>
          <w:trHeight w:val="271"/>
        </w:trPr>
        <w:tc>
          <w:tcPr>
            <w:tcW w:w="0" w:type="auto"/>
            <w:noWrap/>
            <w:hideMark/>
          </w:tcPr>
          <w:p w:rsidR="007C0E11" w:rsidRDefault="007C0E11" w:rsidP="003A1F55">
            <w:pPr>
              <w:pStyle w:val="Table"/>
            </w:pPr>
            <w:r>
              <w:t>Length of coil on core [</w:t>
            </w:r>
            <w:r w:rsidR="00B64177">
              <w:t>c</w:t>
            </w:r>
            <w:r>
              <w:t>m]</w:t>
            </w:r>
          </w:p>
        </w:tc>
        <w:tc>
          <w:tcPr>
            <w:tcW w:w="0" w:type="auto"/>
            <w:noWrap/>
            <w:hideMark/>
          </w:tcPr>
          <w:p w:rsidR="007C0E11" w:rsidRDefault="007C0E11" w:rsidP="00B64177">
            <w:pPr>
              <w:pStyle w:val="Table"/>
              <w:jc w:val="right"/>
            </w:pPr>
            <w:r>
              <w:t>6</w:t>
            </w:r>
            <w:r w:rsidR="00B64177">
              <w:t>.</w:t>
            </w:r>
            <w:r>
              <w:t>5</w:t>
            </w:r>
          </w:p>
        </w:tc>
      </w:tr>
      <w:tr w:rsidR="007C0E11" w:rsidTr="003A1F55">
        <w:trPr>
          <w:trHeight w:val="256"/>
        </w:trPr>
        <w:tc>
          <w:tcPr>
            <w:tcW w:w="0" w:type="auto"/>
            <w:noWrap/>
            <w:hideMark/>
          </w:tcPr>
          <w:p w:rsidR="007C0E11" w:rsidRDefault="007C0E11" w:rsidP="003A1F55">
            <w:pPr>
              <w:pStyle w:val="Table"/>
            </w:pPr>
            <w:r>
              <w:t>Number of turns in the coil</w:t>
            </w:r>
          </w:p>
        </w:tc>
        <w:tc>
          <w:tcPr>
            <w:tcW w:w="0" w:type="auto"/>
            <w:noWrap/>
            <w:hideMark/>
          </w:tcPr>
          <w:p w:rsidR="007C0E11" w:rsidRDefault="007C0E11" w:rsidP="00B64177">
            <w:pPr>
              <w:pStyle w:val="Table"/>
              <w:jc w:val="right"/>
            </w:pPr>
            <w:r>
              <w:t>3258</w:t>
            </w:r>
          </w:p>
        </w:tc>
      </w:tr>
      <w:tr w:rsidR="007C0E11" w:rsidTr="003A1F55">
        <w:trPr>
          <w:trHeight w:val="256"/>
        </w:trPr>
        <w:tc>
          <w:tcPr>
            <w:tcW w:w="0" w:type="auto"/>
            <w:noWrap/>
            <w:hideMark/>
          </w:tcPr>
          <w:p w:rsidR="007C0E11" w:rsidRDefault="00B64177" w:rsidP="00B64177">
            <w:pPr>
              <w:pStyle w:val="Table"/>
            </w:pPr>
            <w:r>
              <w:t>Demagetization factor(</w:t>
            </w:r>
            <w:r w:rsidR="007C0E11">
              <w:t>Nd</w:t>
            </w:r>
            <w:r>
              <w:t>)</w:t>
            </w:r>
          </w:p>
        </w:tc>
        <w:tc>
          <w:tcPr>
            <w:tcW w:w="0" w:type="auto"/>
            <w:noWrap/>
            <w:hideMark/>
          </w:tcPr>
          <w:p w:rsidR="007C0E11" w:rsidRDefault="007C0E11" w:rsidP="00B64177">
            <w:pPr>
              <w:pStyle w:val="Table"/>
              <w:jc w:val="right"/>
            </w:pPr>
            <w:r>
              <w:t>0.0198</w:t>
            </w:r>
          </w:p>
        </w:tc>
      </w:tr>
      <w:tr w:rsidR="007C0E11" w:rsidTr="003A1F55">
        <w:trPr>
          <w:trHeight w:val="256"/>
        </w:trPr>
        <w:tc>
          <w:tcPr>
            <w:tcW w:w="0" w:type="auto"/>
            <w:noWrap/>
            <w:hideMark/>
          </w:tcPr>
          <w:p w:rsidR="007C0E11" w:rsidRDefault="007C0E11" w:rsidP="003A1F55">
            <w:pPr>
              <w:pStyle w:val="Table"/>
            </w:pPr>
            <w:r>
              <w:t>B</w:t>
            </w:r>
          </w:p>
        </w:tc>
        <w:tc>
          <w:tcPr>
            <w:tcW w:w="0" w:type="auto"/>
            <w:noWrap/>
            <w:hideMark/>
          </w:tcPr>
          <w:p w:rsidR="007C0E11" w:rsidRDefault="007C0E11" w:rsidP="00B64177">
            <w:pPr>
              <w:pStyle w:val="Table"/>
              <w:jc w:val="right"/>
            </w:pPr>
            <w:r>
              <w:t>0.2680</w:t>
            </w:r>
          </w:p>
        </w:tc>
      </w:tr>
      <w:tr w:rsidR="007C0E11" w:rsidTr="003A1F55">
        <w:trPr>
          <w:trHeight w:val="271"/>
        </w:trPr>
        <w:tc>
          <w:tcPr>
            <w:tcW w:w="0" w:type="auto"/>
            <w:noWrap/>
            <w:hideMark/>
          </w:tcPr>
          <w:p w:rsidR="007C0E11" w:rsidRDefault="007C0E11" w:rsidP="003A1F55">
            <w:pPr>
              <w:pStyle w:val="Table"/>
            </w:pPr>
            <w:r>
              <w:t>Maximum magnetic moment</w:t>
            </w:r>
            <w:r w:rsidR="00B64177">
              <w:t xml:space="preserve"> [Am²]</w:t>
            </w:r>
          </w:p>
        </w:tc>
        <w:tc>
          <w:tcPr>
            <w:tcW w:w="0" w:type="auto"/>
            <w:noWrap/>
            <w:hideMark/>
          </w:tcPr>
          <w:p w:rsidR="007C0E11" w:rsidRDefault="007C0E11" w:rsidP="00B64177">
            <w:pPr>
              <w:pStyle w:val="Table"/>
              <w:jc w:val="right"/>
            </w:pPr>
            <w:r>
              <w:t>0.4391</w:t>
            </w:r>
          </w:p>
        </w:tc>
      </w:tr>
    </w:tbl>
    <w:p w:rsidR="00C37B52" w:rsidRDefault="00C37B52" w:rsidP="007C0E11">
      <w:pPr>
        <w:pStyle w:val="Caption"/>
      </w:pPr>
    </w:p>
    <w:p w:rsidR="007C0E11" w:rsidRDefault="007C0E11" w:rsidP="007C0E11">
      <w:pPr>
        <w:pStyle w:val="Caption"/>
      </w:pPr>
      <w:bookmarkStart w:id="520" w:name="_Toc207775281"/>
      <w:r>
        <w:t xml:space="preserve">Table </w:t>
      </w:r>
      <w:fldSimple w:instr=" SEQ Table \* ARABIC ">
        <w:r w:rsidR="00D46473">
          <w:rPr>
            <w:noProof/>
          </w:rPr>
          <w:t>42</w:t>
        </w:r>
      </w:fldSimple>
      <w:r w:rsidR="003A1F55">
        <w:t>:  Ferrite core design (</w:t>
      </w:r>
      <w:r>
        <w:t>mass parameters</w:t>
      </w:r>
      <w:r w:rsidR="003A1F55">
        <w:t>)</w:t>
      </w:r>
      <w:bookmarkEnd w:id="520"/>
    </w:p>
    <w:tbl>
      <w:tblPr>
        <w:tblStyle w:val="latexlike"/>
        <w:tblW w:w="0" w:type="auto"/>
        <w:tblLook w:val="0480"/>
      </w:tblPr>
      <w:tblGrid>
        <w:gridCol w:w="2301"/>
        <w:gridCol w:w="1097"/>
      </w:tblGrid>
      <w:tr w:rsidR="007C0E11" w:rsidTr="00B64177">
        <w:trPr>
          <w:trHeight w:val="315"/>
        </w:trPr>
        <w:tc>
          <w:tcPr>
            <w:tcW w:w="2301" w:type="dxa"/>
            <w:noWrap/>
            <w:hideMark/>
          </w:tcPr>
          <w:p w:rsidR="007C0E11" w:rsidRDefault="007C0E11" w:rsidP="003A1F55">
            <w:pPr>
              <w:pStyle w:val="Table"/>
            </w:pPr>
            <w:r>
              <w:t>density of core</w:t>
            </w:r>
            <w:r w:rsidR="00B64177">
              <w:t xml:space="preserve"> [kg/m</w:t>
            </w:r>
            <w:r w:rsidR="00B64177">
              <w:rPr>
                <w:rFonts w:ascii="Calibri" w:hAnsi="Calibri"/>
              </w:rPr>
              <w:t>³</w:t>
            </w:r>
            <w:r w:rsidR="00B64177">
              <w:t>]</w:t>
            </w:r>
          </w:p>
        </w:tc>
        <w:tc>
          <w:tcPr>
            <w:tcW w:w="1097" w:type="dxa"/>
            <w:noWrap/>
            <w:hideMark/>
          </w:tcPr>
          <w:p w:rsidR="007C0E11" w:rsidRDefault="007C0E11" w:rsidP="00B64177">
            <w:pPr>
              <w:pStyle w:val="Table"/>
              <w:jc w:val="right"/>
            </w:pPr>
            <w:r>
              <w:t>7870</w:t>
            </w:r>
          </w:p>
        </w:tc>
      </w:tr>
      <w:tr w:rsidR="007C0E11" w:rsidTr="00B64177">
        <w:trPr>
          <w:trHeight w:val="255"/>
        </w:trPr>
        <w:tc>
          <w:tcPr>
            <w:tcW w:w="2301" w:type="dxa"/>
            <w:noWrap/>
            <w:hideMark/>
          </w:tcPr>
          <w:p w:rsidR="007C0E11" w:rsidRDefault="007C0E11" w:rsidP="003A1F55">
            <w:pPr>
              <w:pStyle w:val="Table"/>
            </w:pPr>
            <w:r>
              <w:lastRenderedPageBreak/>
              <w:t>density of wire</w:t>
            </w:r>
            <w:r w:rsidR="00B64177">
              <w:t>[kg/m</w:t>
            </w:r>
            <w:r w:rsidR="00B64177">
              <w:rPr>
                <w:rFonts w:ascii="Calibri" w:hAnsi="Calibri"/>
              </w:rPr>
              <w:t>³</w:t>
            </w:r>
            <w:r w:rsidR="00B64177">
              <w:t>]</w:t>
            </w:r>
          </w:p>
        </w:tc>
        <w:tc>
          <w:tcPr>
            <w:tcW w:w="1097" w:type="dxa"/>
            <w:noWrap/>
            <w:hideMark/>
          </w:tcPr>
          <w:p w:rsidR="007C0E11" w:rsidRDefault="007C0E11" w:rsidP="00B64177">
            <w:pPr>
              <w:pStyle w:val="Table"/>
              <w:jc w:val="right"/>
            </w:pPr>
            <w:r>
              <w:t>8930</w:t>
            </w:r>
          </w:p>
        </w:tc>
      </w:tr>
      <w:tr w:rsidR="003A1F55" w:rsidTr="00B64177">
        <w:trPr>
          <w:trHeight w:val="255"/>
        </w:trPr>
        <w:tc>
          <w:tcPr>
            <w:tcW w:w="2301" w:type="dxa"/>
            <w:noWrap/>
            <w:hideMark/>
          </w:tcPr>
          <w:p w:rsidR="003A1F55" w:rsidRDefault="003A1F55" w:rsidP="00B64177">
            <w:pPr>
              <w:pStyle w:val="Table"/>
            </w:pPr>
            <w:r>
              <w:t>mass of core</w:t>
            </w:r>
            <w:r w:rsidR="00B64177">
              <w:t xml:space="preserve">  [g]</w:t>
            </w:r>
          </w:p>
        </w:tc>
        <w:tc>
          <w:tcPr>
            <w:tcW w:w="1097" w:type="dxa"/>
            <w:noWrap/>
            <w:hideMark/>
          </w:tcPr>
          <w:p w:rsidR="003A1F55" w:rsidRDefault="003A1F55" w:rsidP="00B64177">
            <w:pPr>
              <w:pStyle w:val="Table"/>
              <w:jc w:val="right"/>
            </w:pPr>
            <w:r>
              <w:t>17</w:t>
            </w:r>
            <w:r w:rsidR="00B64177">
              <w:t>.</w:t>
            </w:r>
            <w:r>
              <w:t>4</w:t>
            </w:r>
          </w:p>
        </w:tc>
      </w:tr>
      <w:tr w:rsidR="003A1F55" w:rsidTr="00B64177">
        <w:trPr>
          <w:trHeight w:val="255"/>
        </w:trPr>
        <w:tc>
          <w:tcPr>
            <w:tcW w:w="2301" w:type="dxa"/>
            <w:noWrap/>
            <w:hideMark/>
          </w:tcPr>
          <w:p w:rsidR="003A1F55" w:rsidRDefault="003A1F55" w:rsidP="003A1F55">
            <w:pPr>
              <w:pStyle w:val="Table"/>
            </w:pPr>
            <w:r>
              <w:t>Mass of coil</w:t>
            </w:r>
            <w:r w:rsidR="00B64177">
              <w:t xml:space="preserve"> [g]</w:t>
            </w:r>
          </w:p>
        </w:tc>
        <w:tc>
          <w:tcPr>
            <w:tcW w:w="1097" w:type="dxa"/>
            <w:noWrap/>
            <w:hideMark/>
          </w:tcPr>
          <w:p w:rsidR="003A1F55" w:rsidRDefault="003A1F55" w:rsidP="00B64177">
            <w:pPr>
              <w:pStyle w:val="Table"/>
              <w:jc w:val="right"/>
            </w:pPr>
            <w:r>
              <w:t>23</w:t>
            </w:r>
            <w:r w:rsidR="00B64177">
              <w:t>.</w:t>
            </w:r>
            <w:r>
              <w:t>3</w:t>
            </w:r>
          </w:p>
        </w:tc>
      </w:tr>
      <w:tr w:rsidR="003A1F55" w:rsidTr="00B64177">
        <w:trPr>
          <w:trHeight w:val="255"/>
        </w:trPr>
        <w:tc>
          <w:tcPr>
            <w:tcW w:w="2301" w:type="dxa"/>
            <w:noWrap/>
            <w:hideMark/>
          </w:tcPr>
          <w:p w:rsidR="003A1F55" w:rsidRDefault="003A1F55" w:rsidP="003A1F55">
            <w:pPr>
              <w:pStyle w:val="Table"/>
            </w:pPr>
            <w:r>
              <w:t>total mass</w:t>
            </w:r>
            <w:r w:rsidR="00B64177">
              <w:t xml:space="preserve"> [g]</w:t>
            </w:r>
          </w:p>
        </w:tc>
        <w:tc>
          <w:tcPr>
            <w:tcW w:w="1097" w:type="dxa"/>
            <w:noWrap/>
            <w:hideMark/>
          </w:tcPr>
          <w:p w:rsidR="003A1F55" w:rsidRDefault="003A1F55" w:rsidP="00B64177">
            <w:pPr>
              <w:pStyle w:val="Table"/>
              <w:jc w:val="right"/>
            </w:pPr>
            <w:r>
              <w:t>40</w:t>
            </w:r>
            <w:r w:rsidR="00B64177">
              <w:t>.</w:t>
            </w:r>
            <w:r>
              <w:t>7</w:t>
            </w:r>
          </w:p>
        </w:tc>
      </w:tr>
    </w:tbl>
    <w:p w:rsidR="00C37B52" w:rsidRDefault="00C37B52" w:rsidP="007C0E11">
      <w:pPr>
        <w:pStyle w:val="Caption"/>
      </w:pPr>
    </w:p>
    <w:p w:rsidR="007C0E11" w:rsidRDefault="007C0E11" w:rsidP="007C0E11">
      <w:pPr>
        <w:pStyle w:val="Caption"/>
      </w:pPr>
      <w:bookmarkStart w:id="521" w:name="_Toc207775282"/>
      <w:r>
        <w:t xml:space="preserve">Table </w:t>
      </w:r>
      <w:fldSimple w:instr=" SEQ Table \* ARABIC ">
        <w:r w:rsidR="00D46473">
          <w:rPr>
            <w:noProof/>
          </w:rPr>
          <w:t>43</w:t>
        </w:r>
      </w:fldSimple>
      <w:r w:rsidR="003A1F55">
        <w:t>:  F</w:t>
      </w:r>
      <w:r>
        <w:t>errite core design</w:t>
      </w:r>
      <w:r w:rsidR="003A1F55">
        <w:t xml:space="preserve"> (</w:t>
      </w:r>
      <w:r>
        <w:t>size parameters</w:t>
      </w:r>
      <w:r w:rsidR="003A1F55">
        <w:t>)</w:t>
      </w:r>
      <w:bookmarkEnd w:id="521"/>
    </w:p>
    <w:tbl>
      <w:tblPr>
        <w:tblStyle w:val="latexlike"/>
        <w:tblW w:w="0" w:type="auto"/>
        <w:tblLook w:val="0400"/>
      </w:tblPr>
      <w:tblGrid>
        <w:gridCol w:w="2334"/>
        <w:gridCol w:w="1990"/>
      </w:tblGrid>
      <w:tr w:rsidR="007C0E11" w:rsidTr="00B64177">
        <w:trPr>
          <w:trHeight w:val="255"/>
        </w:trPr>
        <w:tc>
          <w:tcPr>
            <w:tcW w:w="0" w:type="auto"/>
            <w:noWrap/>
            <w:hideMark/>
          </w:tcPr>
          <w:p w:rsidR="007C0E11" w:rsidRDefault="007C0E11" w:rsidP="00EC673F">
            <w:pPr>
              <w:pStyle w:val="Table"/>
            </w:pPr>
            <w:r>
              <w:t>number of coils per layer</w:t>
            </w:r>
          </w:p>
        </w:tc>
        <w:tc>
          <w:tcPr>
            <w:tcW w:w="1990" w:type="dxa"/>
            <w:noWrap/>
            <w:hideMark/>
          </w:tcPr>
          <w:p w:rsidR="007C0E11" w:rsidRDefault="007C0E11" w:rsidP="00B64177">
            <w:pPr>
              <w:pStyle w:val="Table"/>
              <w:jc w:val="right"/>
            </w:pPr>
            <w:r>
              <w:t>288</w:t>
            </w:r>
          </w:p>
        </w:tc>
      </w:tr>
      <w:tr w:rsidR="007C0E11" w:rsidTr="00B64177">
        <w:trPr>
          <w:trHeight w:val="255"/>
        </w:trPr>
        <w:tc>
          <w:tcPr>
            <w:tcW w:w="0" w:type="auto"/>
            <w:noWrap/>
            <w:hideMark/>
          </w:tcPr>
          <w:p w:rsidR="007C0E11" w:rsidRDefault="007C0E11" w:rsidP="00EC673F">
            <w:pPr>
              <w:pStyle w:val="Table"/>
            </w:pPr>
            <w:r>
              <w:t>number of layers</w:t>
            </w:r>
          </w:p>
        </w:tc>
        <w:tc>
          <w:tcPr>
            <w:tcW w:w="1990" w:type="dxa"/>
            <w:noWrap/>
            <w:hideMark/>
          </w:tcPr>
          <w:p w:rsidR="007C0E11" w:rsidRDefault="007C0E11" w:rsidP="00B64177">
            <w:pPr>
              <w:pStyle w:val="Table"/>
              <w:jc w:val="right"/>
            </w:pPr>
            <w:r>
              <w:t>12</w:t>
            </w:r>
          </w:p>
        </w:tc>
      </w:tr>
      <w:tr w:rsidR="007C0E11" w:rsidTr="00B64177">
        <w:trPr>
          <w:trHeight w:val="255"/>
        </w:trPr>
        <w:tc>
          <w:tcPr>
            <w:tcW w:w="0" w:type="auto"/>
            <w:noWrap/>
            <w:hideMark/>
          </w:tcPr>
          <w:p w:rsidR="007C0E11" w:rsidRDefault="007C0E11" w:rsidP="00EC673F">
            <w:pPr>
              <w:pStyle w:val="Table"/>
            </w:pPr>
            <w:r>
              <w:t>overall diameter</w:t>
            </w:r>
            <w:r w:rsidR="00B64177">
              <w:t xml:space="preserve"> [cm]</w:t>
            </w:r>
          </w:p>
        </w:tc>
        <w:tc>
          <w:tcPr>
            <w:tcW w:w="1990" w:type="dxa"/>
            <w:noWrap/>
            <w:hideMark/>
          </w:tcPr>
          <w:p w:rsidR="007C0E11" w:rsidRDefault="007C0E11" w:rsidP="00B64177">
            <w:pPr>
              <w:pStyle w:val="Table"/>
              <w:jc w:val="right"/>
            </w:pPr>
            <w:r>
              <w:t>1</w:t>
            </w:r>
            <w:r w:rsidR="00B64177">
              <w:t>.</w:t>
            </w:r>
            <w:r>
              <w:t>18</w:t>
            </w:r>
          </w:p>
        </w:tc>
      </w:tr>
      <w:tr w:rsidR="007C0E11" w:rsidTr="00B64177">
        <w:trPr>
          <w:trHeight w:val="270"/>
        </w:trPr>
        <w:tc>
          <w:tcPr>
            <w:tcW w:w="0" w:type="auto"/>
            <w:noWrap/>
            <w:hideMark/>
          </w:tcPr>
          <w:p w:rsidR="007C0E11" w:rsidRDefault="007C0E11" w:rsidP="00EC673F">
            <w:pPr>
              <w:pStyle w:val="Table"/>
            </w:pPr>
            <w:r>
              <w:t>estimated rod length [</w:t>
            </w:r>
            <w:r w:rsidR="00B64177">
              <w:t>c</w:t>
            </w:r>
            <w:r>
              <w:t>m]</w:t>
            </w:r>
          </w:p>
        </w:tc>
        <w:tc>
          <w:tcPr>
            <w:tcW w:w="1990" w:type="dxa"/>
            <w:noWrap/>
            <w:hideMark/>
          </w:tcPr>
          <w:p w:rsidR="007C0E11" w:rsidRDefault="007C0E11" w:rsidP="00B64177">
            <w:pPr>
              <w:pStyle w:val="Table"/>
              <w:jc w:val="right"/>
            </w:pPr>
            <w:r>
              <w:t>7</w:t>
            </w:r>
          </w:p>
        </w:tc>
      </w:tr>
    </w:tbl>
    <w:p w:rsidR="007C0E11" w:rsidRDefault="007C0E11" w:rsidP="007C0E11">
      <w:pPr>
        <w:pStyle w:val="Caption"/>
      </w:pPr>
    </w:p>
    <w:p w:rsidR="007C0E11" w:rsidRDefault="007C0E11" w:rsidP="007C0E11">
      <w:pPr>
        <w:pStyle w:val="Caption"/>
      </w:pPr>
      <w:bookmarkStart w:id="522" w:name="_Toc207775283"/>
      <w:r>
        <w:t xml:space="preserve">Table </w:t>
      </w:r>
      <w:fldSimple w:instr=" SEQ Table \* ARABIC ">
        <w:r w:rsidR="00D46473">
          <w:rPr>
            <w:noProof/>
          </w:rPr>
          <w:t>44</w:t>
        </w:r>
      </w:fldSimple>
      <w:r>
        <w:t>: Comparison of available magnetic torquers</w:t>
      </w:r>
      <w:bookmarkEnd w:id="522"/>
    </w:p>
    <w:tbl>
      <w:tblPr>
        <w:tblStyle w:val="latexlike"/>
        <w:tblW w:w="0" w:type="auto"/>
        <w:tblLook w:val="04A0"/>
      </w:tblPr>
      <w:tblGrid>
        <w:gridCol w:w="1906"/>
        <w:gridCol w:w="640"/>
        <w:gridCol w:w="1154"/>
        <w:gridCol w:w="1155"/>
        <w:gridCol w:w="1155"/>
      </w:tblGrid>
      <w:tr w:rsidR="007C0E11" w:rsidRPr="0076652C" w:rsidTr="00B64177">
        <w:trPr>
          <w:cnfStyle w:val="100000000000"/>
        </w:trPr>
        <w:tc>
          <w:tcPr>
            <w:tcW w:w="1906" w:type="dxa"/>
          </w:tcPr>
          <w:p w:rsidR="007C0E11" w:rsidRPr="0076652C" w:rsidRDefault="007C0E11" w:rsidP="00B64177">
            <w:pPr>
              <w:pStyle w:val="TD"/>
            </w:pPr>
          </w:p>
        </w:tc>
        <w:tc>
          <w:tcPr>
            <w:tcW w:w="640" w:type="dxa"/>
          </w:tcPr>
          <w:p w:rsidR="007C0E11" w:rsidRPr="0076652C" w:rsidRDefault="007C0E11" w:rsidP="00B64177">
            <w:pPr>
              <w:pStyle w:val="TD"/>
            </w:pPr>
          </w:p>
        </w:tc>
        <w:tc>
          <w:tcPr>
            <w:tcW w:w="1154" w:type="dxa"/>
          </w:tcPr>
          <w:p w:rsidR="007C0E11" w:rsidRPr="00527773" w:rsidRDefault="00C64352" w:rsidP="00B64177">
            <w:pPr>
              <w:pStyle w:val="TD"/>
            </w:pPr>
            <w:sdt>
              <w:sdtPr>
                <w:rPr>
                  <w:vanish/>
                  <w:highlight w:val="yellow"/>
                </w:rPr>
                <w:id w:val="1503352075"/>
                <w:citation/>
              </w:sdtPr>
              <w:sdtContent>
                <w:r>
                  <w:fldChar w:fldCharType="begin"/>
                </w:r>
                <w:r w:rsidR="00B834F7">
                  <w:rPr>
                    <w:lang w:val="en-CA"/>
                  </w:rPr>
                  <w:instrText xml:space="preserve"> CITATION Spa08 \l 4105  </w:instrText>
                </w:r>
                <w:r>
                  <w:fldChar w:fldCharType="separate"/>
                </w:r>
                <w:r w:rsidR="00D46473" w:rsidRPr="00D46473">
                  <w:rPr>
                    <w:noProof/>
                    <w:lang w:val="en-CA"/>
                  </w:rPr>
                  <w:t>(Space Quest 2008)</w:t>
                </w:r>
                <w:r>
                  <w:fldChar w:fldCharType="end"/>
                </w:r>
              </w:sdtContent>
            </w:sdt>
            <w:r w:rsidR="007C0E11" w:rsidRPr="00527773">
              <w:rPr>
                <w:rStyle w:val="FootnoteReference"/>
              </w:rPr>
              <w:footnoteReference w:id="8"/>
            </w:r>
          </w:p>
        </w:tc>
        <w:tc>
          <w:tcPr>
            <w:tcW w:w="1155" w:type="dxa"/>
          </w:tcPr>
          <w:p w:rsidR="007C0E11" w:rsidRPr="0076652C" w:rsidRDefault="007C0E11" w:rsidP="00B64177">
            <w:pPr>
              <w:pStyle w:val="TD"/>
            </w:pPr>
            <w:r w:rsidRPr="0076652C">
              <w:t>Air core</w:t>
            </w:r>
          </w:p>
        </w:tc>
        <w:tc>
          <w:tcPr>
            <w:tcW w:w="1155" w:type="dxa"/>
          </w:tcPr>
          <w:p w:rsidR="007C0E11" w:rsidRPr="0076652C" w:rsidRDefault="007C0E11" w:rsidP="00B64177">
            <w:pPr>
              <w:pStyle w:val="TD"/>
            </w:pPr>
            <w:r w:rsidRPr="0076652C">
              <w:t>Ferrite core</w:t>
            </w:r>
          </w:p>
        </w:tc>
      </w:tr>
      <w:tr w:rsidR="007C0E11" w:rsidRPr="0076652C" w:rsidTr="00B64177">
        <w:tc>
          <w:tcPr>
            <w:tcW w:w="1906" w:type="dxa"/>
          </w:tcPr>
          <w:p w:rsidR="007C0E11" w:rsidRPr="0076652C" w:rsidRDefault="007C0E11" w:rsidP="00B64177">
            <w:pPr>
              <w:pStyle w:val="TD"/>
            </w:pPr>
            <w:r w:rsidRPr="0076652C">
              <w:t xml:space="preserve">Magnetic moment </w:t>
            </w:r>
          </w:p>
        </w:tc>
        <w:tc>
          <w:tcPr>
            <w:tcW w:w="640" w:type="dxa"/>
          </w:tcPr>
          <w:p w:rsidR="007C0E11" w:rsidRPr="0076652C" w:rsidRDefault="007C0E11" w:rsidP="00B64177">
            <w:pPr>
              <w:pStyle w:val="TD"/>
            </w:pPr>
            <w:r>
              <w:t>[Am²</w:t>
            </w:r>
            <w:r w:rsidRPr="0076652C">
              <w:t>]</w:t>
            </w:r>
          </w:p>
        </w:tc>
        <w:tc>
          <w:tcPr>
            <w:tcW w:w="1154" w:type="dxa"/>
          </w:tcPr>
          <w:p w:rsidR="007C0E11" w:rsidRPr="0076652C" w:rsidRDefault="007C0E11" w:rsidP="00B64177">
            <w:pPr>
              <w:pStyle w:val="TD"/>
            </w:pPr>
            <w:r w:rsidRPr="0076652C">
              <w:t>5</w:t>
            </w:r>
          </w:p>
        </w:tc>
        <w:tc>
          <w:tcPr>
            <w:tcW w:w="1155" w:type="dxa"/>
          </w:tcPr>
          <w:p w:rsidR="007C0E11" w:rsidRPr="0076652C" w:rsidRDefault="007C0E11" w:rsidP="00B64177">
            <w:pPr>
              <w:pStyle w:val="TD"/>
            </w:pPr>
            <w:r w:rsidRPr="0076652C">
              <w:t>.39</w:t>
            </w:r>
          </w:p>
        </w:tc>
        <w:tc>
          <w:tcPr>
            <w:tcW w:w="1155" w:type="dxa"/>
          </w:tcPr>
          <w:p w:rsidR="007C0E11" w:rsidRPr="0076652C" w:rsidRDefault="007C0E11" w:rsidP="00B64177">
            <w:pPr>
              <w:pStyle w:val="TD"/>
            </w:pPr>
            <w:r w:rsidRPr="0076652C">
              <w:t>.44</w:t>
            </w:r>
          </w:p>
        </w:tc>
      </w:tr>
      <w:tr w:rsidR="007C0E11" w:rsidRPr="0076652C" w:rsidTr="00B64177">
        <w:tc>
          <w:tcPr>
            <w:tcW w:w="1906" w:type="dxa"/>
          </w:tcPr>
          <w:p w:rsidR="007C0E11" w:rsidRPr="0076652C" w:rsidRDefault="007C0E11" w:rsidP="00B64177">
            <w:pPr>
              <w:pStyle w:val="TD"/>
            </w:pPr>
            <w:r w:rsidRPr="0076652C">
              <w:t xml:space="preserve">Voltage </w:t>
            </w:r>
          </w:p>
        </w:tc>
        <w:tc>
          <w:tcPr>
            <w:tcW w:w="640" w:type="dxa"/>
          </w:tcPr>
          <w:p w:rsidR="007C0E11" w:rsidRPr="0076652C" w:rsidRDefault="007C0E11" w:rsidP="00B64177">
            <w:pPr>
              <w:pStyle w:val="TD"/>
            </w:pPr>
            <w:r w:rsidRPr="0076652C">
              <w:t>[V]</w:t>
            </w:r>
          </w:p>
        </w:tc>
        <w:tc>
          <w:tcPr>
            <w:tcW w:w="1154" w:type="dxa"/>
          </w:tcPr>
          <w:p w:rsidR="007C0E11" w:rsidRPr="0076652C" w:rsidRDefault="007C0E11" w:rsidP="00B64177">
            <w:pPr>
              <w:pStyle w:val="TD"/>
            </w:pPr>
            <w:r w:rsidRPr="0076652C">
              <w:t>10</w:t>
            </w:r>
          </w:p>
        </w:tc>
        <w:tc>
          <w:tcPr>
            <w:tcW w:w="1155" w:type="dxa"/>
          </w:tcPr>
          <w:p w:rsidR="007C0E11" w:rsidRPr="0076652C" w:rsidRDefault="007C0E11" w:rsidP="00B64177">
            <w:pPr>
              <w:pStyle w:val="TD"/>
            </w:pPr>
            <w:r w:rsidRPr="0076652C">
              <w:t>3.3</w:t>
            </w:r>
          </w:p>
        </w:tc>
        <w:tc>
          <w:tcPr>
            <w:tcW w:w="1155" w:type="dxa"/>
          </w:tcPr>
          <w:p w:rsidR="007C0E11" w:rsidRPr="0076652C" w:rsidRDefault="007C0E11" w:rsidP="00B64177">
            <w:pPr>
              <w:pStyle w:val="TD"/>
            </w:pPr>
            <w:r w:rsidRPr="0076652C">
              <w:t>3.3</w:t>
            </w:r>
          </w:p>
        </w:tc>
      </w:tr>
      <w:tr w:rsidR="007C0E11" w:rsidRPr="0076652C" w:rsidTr="00B64177">
        <w:tc>
          <w:tcPr>
            <w:tcW w:w="1906" w:type="dxa"/>
          </w:tcPr>
          <w:p w:rsidR="007C0E11" w:rsidRPr="0076652C" w:rsidRDefault="007C0E11" w:rsidP="00B64177">
            <w:pPr>
              <w:pStyle w:val="TD"/>
            </w:pPr>
            <w:r w:rsidRPr="0076652C">
              <w:t xml:space="preserve">Power </w:t>
            </w:r>
          </w:p>
        </w:tc>
        <w:tc>
          <w:tcPr>
            <w:tcW w:w="640" w:type="dxa"/>
          </w:tcPr>
          <w:p w:rsidR="007C0E11" w:rsidRPr="0076652C" w:rsidRDefault="007C0E11" w:rsidP="00B64177">
            <w:pPr>
              <w:pStyle w:val="TD"/>
            </w:pPr>
            <w:r w:rsidRPr="0076652C">
              <w:t>[W]</w:t>
            </w:r>
          </w:p>
        </w:tc>
        <w:tc>
          <w:tcPr>
            <w:tcW w:w="1154" w:type="dxa"/>
          </w:tcPr>
          <w:p w:rsidR="007C0E11" w:rsidRPr="0076652C" w:rsidRDefault="007C0E11" w:rsidP="00B64177">
            <w:pPr>
              <w:pStyle w:val="TD"/>
            </w:pPr>
            <w:r w:rsidRPr="0076652C">
              <w:t>3</w:t>
            </w:r>
          </w:p>
        </w:tc>
        <w:tc>
          <w:tcPr>
            <w:tcW w:w="1155" w:type="dxa"/>
          </w:tcPr>
          <w:p w:rsidR="007C0E11" w:rsidRPr="0076652C" w:rsidRDefault="007C0E11" w:rsidP="00B64177">
            <w:pPr>
              <w:pStyle w:val="TD"/>
            </w:pPr>
            <w:r w:rsidRPr="0076652C">
              <w:t>.65</w:t>
            </w:r>
          </w:p>
        </w:tc>
        <w:tc>
          <w:tcPr>
            <w:tcW w:w="1155" w:type="dxa"/>
          </w:tcPr>
          <w:p w:rsidR="007C0E11" w:rsidRPr="0076652C" w:rsidRDefault="007C0E11" w:rsidP="00B64177">
            <w:pPr>
              <w:pStyle w:val="TD"/>
            </w:pPr>
            <w:r w:rsidRPr="0076652C">
              <w:t>.4</w:t>
            </w:r>
          </w:p>
        </w:tc>
      </w:tr>
      <w:tr w:rsidR="007C0E11" w:rsidRPr="0076652C" w:rsidTr="00B64177">
        <w:tc>
          <w:tcPr>
            <w:tcW w:w="1906" w:type="dxa"/>
          </w:tcPr>
          <w:p w:rsidR="007C0E11" w:rsidRPr="0076652C" w:rsidRDefault="007C0E11" w:rsidP="00B64177">
            <w:pPr>
              <w:pStyle w:val="TD"/>
            </w:pPr>
            <w:r w:rsidRPr="0076652C">
              <w:t xml:space="preserve">Mass </w:t>
            </w:r>
          </w:p>
        </w:tc>
        <w:tc>
          <w:tcPr>
            <w:tcW w:w="640" w:type="dxa"/>
          </w:tcPr>
          <w:p w:rsidR="007C0E11" w:rsidRPr="0076652C" w:rsidRDefault="007C0E11" w:rsidP="00B64177">
            <w:pPr>
              <w:pStyle w:val="TD"/>
            </w:pPr>
            <w:r w:rsidRPr="0076652C">
              <w:t>[g]</w:t>
            </w:r>
          </w:p>
        </w:tc>
        <w:tc>
          <w:tcPr>
            <w:tcW w:w="1154" w:type="dxa"/>
          </w:tcPr>
          <w:p w:rsidR="007C0E11" w:rsidRPr="0076652C" w:rsidRDefault="007C0E11" w:rsidP="00B64177">
            <w:pPr>
              <w:pStyle w:val="TD"/>
            </w:pPr>
            <w:r w:rsidRPr="0076652C">
              <w:t>200</w:t>
            </w:r>
          </w:p>
        </w:tc>
        <w:tc>
          <w:tcPr>
            <w:tcW w:w="1155" w:type="dxa"/>
          </w:tcPr>
          <w:p w:rsidR="007C0E11" w:rsidRPr="0076652C" w:rsidRDefault="007C0E11" w:rsidP="00B64177">
            <w:pPr>
              <w:pStyle w:val="TD"/>
            </w:pPr>
            <w:r w:rsidRPr="0076652C">
              <w:t>90</w:t>
            </w:r>
          </w:p>
        </w:tc>
        <w:tc>
          <w:tcPr>
            <w:tcW w:w="1155" w:type="dxa"/>
          </w:tcPr>
          <w:p w:rsidR="007C0E11" w:rsidRPr="0076652C" w:rsidRDefault="007C0E11" w:rsidP="00B64177">
            <w:pPr>
              <w:pStyle w:val="TD"/>
            </w:pPr>
            <w:r w:rsidRPr="0076652C">
              <w:t>40</w:t>
            </w:r>
          </w:p>
        </w:tc>
      </w:tr>
    </w:tbl>
    <w:p w:rsidR="00C37B52" w:rsidRDefault="00C37B52" w:rsidP="007C0E11"/>
    <w:p w:rsidR="007C0E11" w:rsidRDefault="007C0E11" w:rsidP="007C0E11">
      <w:r>
        <w:t xml:space="preserve">Comparing the results in </w:t>
      </w:r>
      <w:fldSimple w:instr=" REF _Ref200710032 \h  \* MERGEFORMAT ">
        <w:r w:rsidR="00D46473">
          <w:t xml:space="preserve">Table </w:t>
        </w:r>
        <w:r w:rsidR="00D46473">
          <w:rPr>
            <w:noProof/>
          </w:rPr>
          <w:t>40</w:t>
        </w:r>
      </w:fldSimple>
      <w:r>
        <w:t xml:space="preserve"> to those in </w:t>
      </w:r>
      <w:fldSimple w:instr=" REF _Ref202932981 \h  \* MERGEFORMAT ">
        <w:r w:rsidR="00D46473">
          <w:t xml:space="preserve">Table </w:t>
        </w:r>
        <w:r w:rsidR="00D46473">
          <w:rPr>
            <w:noProof/>
          </w:rPr>
          <w:t>41</w:t>
        </w:r>
      </w:fldSimple>
      <w:r w:rsidR="0089431E">
        <w:t xml:space="preserve"> it is found</w:t>
      </w:r>
      <w:r>
        <w:t xml:space="preserve"> that the ferrite core design weighs almost half the mass of a similarly sized a</w:t>
      </w:r>
      <w:r w:rsidR="00FD0B8A">
        <w:t>ir coil and consumes less power.</w:t>
      </w:r>
      <w:r>
        <w:t xml:space="preserve"> </w:t>
      </w:r>
      <w:r w:rsidR="00FD0B8A">
        <w:t>Therefore,</w:t>
      </w:r>
      <w:r>
        <w:t xml:space="preserve"> the ferrite core is a superior choice. </w:t>
      </w:r>
    </w:p>
    <w:p w:rsidR="003032DD" w:rsidRDefault="003032DD" w:rsidP="007C0E11">
      <w:pPr>
        <w:sectPr w:rsidR="003032DD" w:rsidSect="002C2DCC">
          <w:type w:val="nextColumn"/>
          <w:pgSz w:w="12242" w:h="15842" w:code="1"/>
          <w:pgMar w:top="1440" w:right="1440" w:bottom="1440" w:left="1797" w:header="720" w:footer="720" w:gutter="284"/>
          <w:cols w:space="720"/>
          <w:titlePg/>
          <w:docGrid w:linePitch="360"/>
        </w:sectPr>
      </w:pPr>
    </w:p>
    <w:p w:rsidR="007C0E11" w:rsidRPr="00AC0072" w:rsidRDefault="007C0E11" w:rsidP="00D55D55">
      <w:pPr>
        <w:pStyle w:val="Heading1"/>
      </w:pPr>
      <w:bookmarkStart w:id="523" w:name="_Toc200387092"/>
      <w:bookmarkStart w:id="524" w:name="_Toc200387790"/>
      <w:bookmarkStart w:id="525" w:name="_Toc200388061"/>
      <w:bookmarkEnd w:id="435"/>
      <w:bookmarkEnd w:id="436"/>
      <w:bookmarkEnd w:id="437"/>
      <w:r>
        <w:lastRenderedPageBreak/>
        <w:br/>
      </w:r>
      <w:bookmarkStart w:id="526" w:name="_Toc204748262"/>
      <w:bookmarkStart w:id="527" w:name="_Toc207775118"/>
      <w:r w:rsidR="000A46D2">
        <w:t>Hardware T</w:t>
      </w:r>
      <w:r w:rsidRPr="00AC0072">
        <w:t>esting</w:t>
      </w:r>
      <w:bookmarkEnd w:id="523"/>
      <w:bookmarkEnd w:id="524"/>
      <w:bookmarkEnd w:id="525"/>
      <w:bookmarkEnd w:id="526"/>
      <w:r w:rsidRPr="00AC0072">
        <w:t xml:space="preserve"> </w:t>
      </w:r>
      <w:r w:rsidR="000A46D2">
        <w:t>and</w:t>
      </w:r>
      <w:r w:rsidR="001E0639">
        <w:t xml:space="preserve"> Simulation</w:t>
      </w:r>
      <w:bookmarkEnd w:id="527"/>
    </w:p>
    <w:p w:rsidR="007C0E11" w:rsidRDefault="007C0E11" w:rsidP="007C0E11">
      <w:bookmarkStart w:id="528" w:name="_Toc194472049"/>
      <w:bookmarkStart w:id="529" w:name="_Toc194472250"/>
      <w:bookmarkStart w:id="530" w:name="_Toc194484284"/>
      <w:r>
        <w:t xml:space="preserve">The bus will consist of the C&amp;DH module running as a master and the remaining subsystems will act as slaves on the </w:t>
      </w:r>
      <w:r w:rsidR="00C37B52">
        <w:t>I²C bus</w:t>
      </w:r>
      <w:r>
        <w:t xml:space="preserve"> (</w:t>
      </w:r>
      <w:fldSimple w:instr=" REF _Ref195958955 \h  \* MERGEFORMAT ">
        <w:r w:rsidR="00D46473">
          <w:t>Figure 24</w:t>
        </w:r>
      </w:fldSimple>
      <w:r>
        <w:t>). In addition to the subsystems</w:t>
      </w:r>
      <w:r w:rsidR="00163B71">
        <w:t>,</w:t>
      </w:r>
      <w:r>
        <w:t xml:space="preserve"> sensors and EEPROMs </w:t>
      </w:r>
      <w:r w:rsidR="00163B71">
        <w:t>will also be present on the bus.</w:t>
      </w:r>
      <w:r>
        <w:t xml:space="preserve"> </w:t>
      </w:r>
      <w:r w:rsidR="00163B71">
        <w:t>A</w:t>
      </w:r>
      <w:r>
        <w:t xml:space="preserve"> table of these devices and their addresses is presented in </w:t>
      </w:r>
      <w:fldSimple w:instr=" REF _Ref197678682 \h  \* MERGEFORMAT ">
        <w:r w:rsidR="00D46473">
          <w:t>Table 45</w:t>
        </w:r>
      </w:fldSimple>
      <w:r>
        <w:t>.</w:t>
      </w:r>
    </w:p>
    <w:p w:rsidR="007C0E11" w:rsidRPr="006A1FE5" w:rsidRDefault="007C0E11" w:rsidP="007C0E11">
      <w:pPr>
        <w:pStyle w:val="centerednormalpictureseqns"/>
      </w:pPr>
      <w:r>
        <w:rPr>
          <w:noProof/>
          <w:lang w:val="en-CA" w:eastAsia="en-CA" w:bidi="ar-SA"/>
        </w:rPr>
        <w:drawing>
          <wp:inline distT="0" distB="0" distL="0" distR="0">
            <wp:extent cx="3914775" cy="1162050"/>
            <wp:effectExtent l="19050" t="0" r="9525" b="0"/>
            <wp:docPr id="46" name="Picture 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7"/>
                    <pic:cNvPicPr>
                      <a:picLocks noChangeAspect="1" noChangeArrowheads="1"/>
                    </pic:cNvPicPr>
                  </pic:nvPicPr>
                  <pic:blipFill>
                    <a:blip r:embed="rId56"/>
                    <a:srcRect/>
                    <a:stretch>
                      <a:fillRect/>
                    </a:stretch>
                  </pic:blipFill>
                  <pic:spPr bwMode="auto">
                    <a:xfrm>
                      <a:off x="0" y="0"/>
                      <a:ext cx="3914775" cy="1162050"/>
                    </a:xfrm>
                    <a:prstGeom prst="rect">
                      <a:avLst/>
                    </a:prstGeom>
                    <a:noFill/>
                    <a:ln w="9525">
                      <a:noFill/>
                      <a:miter lim="800000"/>
                      <a:headEnd/>
                      <a:tailEnd/>
                    </a:ln>
                  </pic:spPr>
                </pic:pic>
              </a:graphicData>
            </a:graphic>
          </wp:inline>
        </w:drawing>
      </w:r>
    </w:p>
    <w:p w:rsidR="007C0E11" w:rsidRPr="00FA560D" w:rsidRDefault="007C0E11" w:rsidP="007C0E11">
      <w:pPr>
        <w:pStyle w:val="Caption"/>
      </w:pPr>
      <w:bookmarkStart w:id="531" w:name="_Ref195958955"/>
      <w:bookmarkStart w:id="532" w:name="_Toc207775199"/>
      <w:r>
        <w:t xml:space="preserve">Figure </w:t>
      </w:r>
      <w:fldSimple w:instr=" SEQ Figure \* ARABIC ">
        <w:r w:rsidR="00D46473">
          <w:rPr>
            <w:noProof/>
          </w:rPr>
          <w:t>24</w:t>
        </w:r>
      </w:fldSimple>
      <w:bookmarkEnd w:id="531"/>
      <w:r w:rsidRPr="00FA560D">
        <w:t xml:space="preserve">: </w:t>
      </w:r>
      <w:r>
        <w:t>P</w:t>
      </w:r>
      <w:r w:rsidRPr="00FA560D">
        <w:t xml:space="preserve">hysical network </w:t>
      </w:r>
      <w:fldSimple w:instr=" CITATION Stu07 \l 4105 ">
        <w:r w:rsidR="00D46473">
          <w:rPr>
            <w:noProof/>
          </w:rPr>
          <w:t>(Sturrman 2007)</w:t>
        </w:r>
        <w:bookmarkEnd w:id="532"/>
      </w:fldSimple>
    </w:p>
    <w:p w:rsidR="007C0E11" w:rsidRDefault="007C0E11" w:rsidP="007C0E11">
      <w:pPr>
        <w:pStyle w:val="Caption"/>
      </w:pPr>
      <w:bookmarkStart w:id="533" w:name="_Ref195960412"/>
    </w:p>
    <w:p w:rsidR="007C0E11" w:rsidRPr="006A1FE5" w:rsidRDefault="007C0E11" w:rsidP="007C0E11">
      <w:pPr>
        <w:pStyle w:val="Caption"/>
      </w:pPr>
      <w:bookmarkStart w:id="534" w:name="_Ref197678682"/>
      <w:bookmarkStart w:id="535" w:name="_Toc207775284"/>
      <w:r>
        <w:t xml:space="preserve">Table </w:t>
      </w:r>
      <w:fldSimple w:instr=" SEQ Table \* ARABIC ">
        <w:r w:rsidR="00D46473">
          <w:rPr>
            <w:noProof/>
          </w:rPr>
          <w:t>45</w:t>
        </w:r>
      </w:fldSimple>
      <w:bookmarkEnd w:id="533"/>
      <w:bookmarkEnd w:id="534"/>
      <w:r>
        <w:t>:</w:t>
      </w:r>
      <w:r w:rsidRPr="006A1FE5">
        <w:t xml:space="preserve"> </w:t>
      </w:r>
      <w:r w:rsidR="00C37B52">
        <w:t xml:space="preserve">I²C </w:t>
      </w:r>
      <w:r w:rsidR="00C37B52" w:rsidRPr="006A1FE5">
        <w:t>Address</w:t>
      </w:r>
      <w:r w:rsidRPr="006A1FE5">
        <w:t xml:space="preserve"> table for RyeSat</w:t>
      </w:r>
      <w:bookmarkEnd w:id="535"/>
    </w:p>
    <w:tbl>
      <w:tblPr>
        <w:tblStyle w:val="latexlike"/>
        <w:tblW w:w="0" w:type="auto"/>
        <w:tblLook w:val="0020"/>
      </w:tblPr>
      <w:tblGrid>
        <w:gridCol w:w="1203"/>
        <w:gridCol w:w="604"/>
        <w:gridCol w:w="1944"/>
        <w:gridCol w:w="622"/>
        <w:gridCol w:w="1005"/>
        <w:gridCol w:w="622"/>
      </w:tblGrid>
      <w:tr w:rsidR="007C0E11" w:rsidRPr="0076652C" w:rsidTr="008D577C">
        <w:trPr>
          <w:cnfStyle w:val="100000000000"/>
          <w:trHeight w:val="255"/>
        </w:trPr>
        <w:tc>
          <w:tcPr>
            <w:tcW w:w="0" w:type="auto"/>
            <w:noWrap/>
          </w:tcPr>
          <w:p w:rsidR="007C0E11" w:rsidRPr="0076652C" w:rsidRDefault="007C0E11" w:rsidP="00EC673F">
            <w:pPr>
              <w:pStyle w:val="Table"/>
            </w:pPr>
            <w:r w:rsidRPr="0076652C">
              <w:t>Modules</w:t>
            </w:r>
          </w:p>
        </w:tc>
        <w:tc>
          <w:tcPr>
            <w:tcW w:w="0" w:type="auto"/>
            <w:noWrap/>
          </w:tcPr>
          <w:p w:rsidR="007C0E11" w:rsidRPr="0076652C" w:rsidRDefault="007C0E11" w:rsidP="00EC673F">
            <w:pPr>
              <w:pStyle w:val="Table"/>
            </w:pPr>
          </w:p>
        </w:tc>
        <w:tc>
          <w:tcPr>
            <w:tcW w:w="0" w:type="auto"/>
            <w:noWrap/>
          </w:tcPr>
          <w:p w:rsidR="007C0E11" w:rsidRPr="0076652C" w:rsidRDefault="007C0E11" w:rsidP="00EC673F">
            <w:pPr>
              <w:pStyle w:val="Table"/>
            </w:pPr>
            <w:r w:rsidRPr="0076652C">
              <w:t>Temperature sensors</w:t>
            </w:r>
          </w:p>
        </w:tc>
        <w:tc>
          <w:tcPr>
            <w:tcW w:w="0" w:type="auto"/>
            <w:noWrap/>
          </w:tcPr>
          <w:p w:rsidR="007C0E11" w:rsidRPr="0076652C" w:rsidRDefault="007C0E11" w:rsidP="00EC673F">
            <w:pPr>
              <w:pStyle w:val="Table"/>
            </w:pPr>
          </w:p>
        </w:tc>
        <w:tc>
          <w:tcPr>
            <w:tcW w:w="0" w:type="auto"/>
            <w:noWrap/>
          </w:tcPr>
          <w:p w:rsidR="007C0E11" w:rsidRPr="0076652C" w:rsidRDefault="007C0E11" w:rsidP="00EC673F">
            <w:pPr>
              <w:pStyle w:val="Table"/>
            </w:pPr>
            <w:r w:rsidRPr="0076652C">
              <w:t>EEPROMs</w:t>
            </w:r>
          </w:p>
        </w:tc>
        <w:tc>
          <w:tcPr>
            <w:tcW w:w="0" w:type="auto"/>
            <w:noWrap/>
          </w:tcPr>
          <w:p w:rsidR="007C0E11" w:rsidRPr="0076652C" w:rsidRDefault="007C0E11" w:rsidP="00EC673F">
            <w:pPr>
              <w:pStyle w:val="Table"/>
            </w:pPr>
          </w:p>
        </w:tc>
      </w:tr>
      <w:tr w:rsidR="007C0E11" w:rsidRPr="0076652C" w:rsidTr="008D577C">
        <w:trPr>
          <w:trHeight w:val="255"/>
        </w:trPr>
        <w:tc>
          <w:tcPr>
            <w:tcW w:w="0" w:type="auto"/>
            <w:noWrap/>
          </w:tcPr>
          <w:p w:rsidR="007C0E11" w:rsidRPr="0076652C" w:rsidRDefault="007C0E11" w:rsidP="00EC673F">
            <w:pPr>
              <w:pStyle w:val="Table"/>
            </w:pPr>
            <w:r w:rsidRPr="0076652C">
              <w:t>CDH Main</w:t>
            </w:r>
          </w:p>
        </w:tc>
        <w:tc>
          <w:tcPr>
            <w:tcW w:w="0" w:type="auto"/>
            <w:noWrap/>
          </w:tcPr>
          <w:p w:rsidR="007C0E11" w:rsidRPr="0076652C" w:rsidRDefault="007C0E11" w:rsidP="00EC673F">
            <w:pPr>
              <w:pStyle w:val="Table"/>
            </w:pPr>
            <w:r w:rsidRPr="0076652C">
              <w:t>0xE0</w:t>
            </w:r>
          </w:p>
        </w:tc>
        <w:tc>
          <w:tcPr>
            <w:tcW w:w="0" w:type="auto"/>
            <w:noWrap/>
          </w:tcPr>
          <w:p w:rsidR="007C0E11" w:rsidRPr="0076652C" w:rsidRDefault="007C0E11" w:rsidP="00EC673F">
            <w:pPr>
              <w:pStyle w:val="Table"/>
            </w:pPr>
            <w:r w:rsidRPr="0076652C">
              <w:t>CDH</w:t>
            </w:r>
          </w:p>
        </w:tc>
        <w:tc>
          <w:tcPr>
            <w:tcW w:w="0" w:type="auto"/>
            <w:noWrap/>
          </w:tcPr>
          <w:p w:rsidR="007C0E11" w:rsidRPr="0076652C" w:rsidRDefault="007C0E11" w:rsidP="00EC673F">
            <w:pPr>
              <w:pStyle w:val="Table"/>
            </w:pPr>
            <w:r w:rsidRPr="0076652C">
              <w:t>0x90</w:t>
            </w:r>
          </w:p>
        </w:tc>
        <w:tc>
          <w:tcPr>
            <w:tcW w:w="0" w:type="auto"/>
            <w:noWrap/>
          </w:tcPr>
          <w:p w:rsidR="007C0E11" w:rsidRPr="0076652C" w:rsidRDefault="007C0E11" w:rsidP="00EC673F">
            <w:pPr>
              <w:pStyle w:val="Table"/>
            </w:pPr>
            <w:r w:rsidRPr="0076652C">
              <w:t>CDH</w:t>
            </w:r>
          </w:p>
        </w:tc>
        <w:tc>
          <w:tcPr>
            <w:tcW w:w="0" w:type="auto"/>
            <w:noWrap/>
          </w:tcPr>
          <w:p w:rsidR="007C0E11" w:rsidRPr="0076652C" w:rsidRDefault="007C0E11" w:rsidP="00EC673F">
            <w:pPr>
              <w:pStyle w:val="Table"/>
            </w:pPr>
            <w:r w:rsidRPr="0076652C">
              <w:t>0xA0</w:t>
            </w:r>
          </w:p>
        </w:tc>
      </w:tr>
      <w:tr w:rsidR="007C0E11" w:rsidRPr="0076652C" w:rsidTr="008D577C">
        <w:trPr>
          <w:trHeight w:val="255"/>
        </w:trPr>
        <w:tc>
          <w:tcPr>
            <w:tcW w:w="0" w:type="auto"/>
            <w:noWrap/>
          </w:tcPr>
          <w:p w:rsidR="007C0E11" w:rsidRPr="0076652C" w:rsidRDefault="007C0E11" w:rsidP="00EC673F">
            <w:pPr>
              <w:pStyle w:val="Table"/>
            </w:pPr>
            <w:r w:rsidRPr="0076652C">
              <w:t>CDH backup</w:t>
            </w:r>
          </w:p>
        </w:tc>
        <w:tc>
          <w:tcPr>
            <w:tcW w:w="0" w:type="auto"/>
            <w:noWrap/>
          </w:tcPr>
          <w:p w:rsidR="007C0E11" w:rsidRPr="0076652C" w:rsidRDefault="007C0E11" w:rsidP="00EC673F">
            <w:pPr>
              <w:pStyle w:val="Table"/>
            </w:pPr>
            <w:r w:rsidRPr="0076652C">
              <w:t>0xEE</w:t>
            </w:r>
          </w:p>
        </w:tc>
        <w:tc>
          <w:tcPr>
            <w:tcW w:w="0" w:type="auto"/>
          </w:tcPr>
          <w:p w:rsidR="007C0E11" w:rsidRPr="0076652C" w:rsidRDefault="007C0E11" w:rsidP="00EC673F">
            <w:pPr>
              <w:pStyle w:val="Table"/>
            </w:pPr>
            <w:r w:rsidRPr="0076652C">
              <w:t>Radio(possible)</w:t>
            </w:r>
          </w:p>
        </w:tc>
        <w:tc>
          <w:tcPr>
            <w:tcW w:w="0" w:type="auto"/>
            <w:noWrap/>
          </w:tcPr>
          <w:p w:rsidR="007C0E11" w:rsidRPr="0076652C" w:rsidRDefault="007C0E11" w:rsidP="00EC673F">
            <w:pPr>
              <w:pStyle w:val="Table"/>
            </w:pPr>
            <w:r w:rsidRPr="0076652C">
              <w:t>0x92</w:t>
            </w:r>
          </w:p>
        </w:tc>
        <w:tc>
          <w:tcPr>
            <w:tcW w:w="0" w:type="auto"/>
            <w:noWrap/>
          </w:tcPr>
          <w:p w:rsidR="007C0E11" w:rsidRPr="0076652C" w:rsidRDefault="007C0E11" w:rsidP="00EC673F">
            <w:pPr>
              <w:pStyle w:val="Table"/>
            </w:pPr>
          </w:p>
        </w:tc>
        <w:tc>
          <w:tcPr>
            <w:tcW w:w="0" w:type="auto"/>
            <w:noWrap/>
          </w:tcPr>
          <w:p w:rsidR="007C0E11" w:rsidRPr="0076652C" w:rsidRDefault="007C0E11" w:rsidP="00EC673F">
            <w:pPr>
              <w:pStyle w:val="Table"/>
            </w:pPr>
          </w:p>
        </w:tc>
      </w:tr>
      <w:tr w:rsidR="007C0E11" w:rsidRPr="0076652C" w:rsidTr="008D577C">
        <w:trPr>
          <w:trHeight w:val="255"/>
        </w:trPr>
        <w:tc>
          <w:tcPr>
            <w:tcW w:w="0" w:type="auto"/>
            <w:noWrap/>
          </w:tcPr>
          <w:p w:rsidR="007C0E11" w:rsidRPr="0076652C" w:rsidRDefault="007C0E11" w:rsidP="00EC673F">
            <w:pPr>
              <w:pStyle w:val="Table"/>
            </w:pPr>
            <w:r w:rsidRPr="0076652C">
              <w:t>payload</w:t>
            </w:r>
          </w:p>
        </w:tc>
        <w:tc>
          <w:tcPr>
            <w:tcW w:w="0" w:type="auto"/>
            <w:noWrap/>
          </w:tcPr>
          <w:p w:rsidR="007C0E11" w:rsidRPr="0076652C" w:rsidRDefault="007C0E11" w:rsidP="00EC673F">
            <w:pPr>
              <w:pStyle w:val="Table"/>
            </w:pPr>
            <w:r w:rsidRPr="0076652C">
              <w:t>0xE8</w:t>
            </w:r>
          </w:p>
        </w:tc>
        <w:tc>
          <w:tcPr>
            <w:tcW w:w="0" w:type="auto"/>
          </w:tcPr>
          <w:p w:rsidR="007C0E11" w:rsidRPr="0076652C" w:rsidRDefault="007C0E11" w:rsidP="00EC673F">
            <w:pPr>
              <w:pStyle w:val="Table"/>
            </w:pPr>
            <w:r w:rsidRPr="0076652C">
              <w:t>Power</w:t>
            </w:r>
          </w:p>
        </w:tc>
        <w:tc>
          <w:tcPr>
            <w:tcW w:w="0" w:type="auto"/>
            <w:noWrap/>
          </w:tcPr>
          <w:p w:rsidR="007C0E11" w:rsidRPr="0076652C" w:rsidRDefault="007C0E11" w:rsidP="00EC673F">
            <w:pPr>
              <w:pStyle w:val="Table"/>
            </w:pPr>
            <w:r w:rsidRPr="0076652C">
              <w:t>0x94</w:t>
            </w:r>
          </w:p>
        </w:tc>
        <w:tc>
          <w:tcPr>
            <w:tcW w:w="0" w:type="auto"/>
            <w:noWrap/>
          </w:tcPr>
          <w:p w:rsidR="007C0E11" w:rsidRPr="0076652C" w:rsidRDefault="007C0E11" w:rsidP="00EC673F">
            <w:pPr>
              <w:pStyle w:val="Table"/>
            </w:pPr>
          </w:p>
        </w:tc>
        <w:tc>
          <w:tcPr>
            <w:tcW w:w="0" w:type="auto"/>
            <w:noWrap/>
          </w:tcPr>
          <w:p w:rsidR="007C0E11" w:rsidRPr="0076652C" w:rsidRDefault="007C0E11" w:rsidP="00EC673F">
            <w:pPr>
              <w:pStyle w:val="Table"/>
            </w:pPr>
          </w:p>
        </w:tc>
      </w:tr>
      <w:tr w:rsidR="007C0E11" w:rsidRPr="0076652C" w:rsidTr="008D577C">
        <w:trPr>
          <w:trHeight w:val="255"/>
        </w:trPr>
        <w:tc>
          <w:tcPr>
            <w:tcW w:w="0" w:type="auto"/>
            <w:noWrap/>
          </w:tcPr>
          <w:p w:rsidR="007C0E11" w:rsidRPr="0076652C" w:rsidRDefault="007C0E11" w:rsidP="00EC673F">
            <w:pPr>
              <w:pStyle w:val="Table"/>
            </w:pPr>
            <w:r w:rsidRPr="0076652C">
              <w:t>ADS</w:t>
            </w:r>
          </w:p>
        </w:tc>
        <w:tc>
          <w:tcPr>
            <w:tcW w:w="0" w:type="auto"/>
            <w:noWrap/>
          </w:tcPr>
          <w:p w:rsidR="007C0E11" w:rsidRPr="0076652C" w:rsidRDefault="007C0E11" w:rsidP="00EC673F">
            <w:pPr>
              <w:pStyle w:val="Table"/>
            </w:pPr>
            <w:r w:rsidRPr="0076652C">
              <w:t>0xE2</w:t>
            </w:r>
          </w:p>
        </w:tc>
        <w:tc>
          <w:tcPr>
            <w:tcW w:w="0" w:type="auto"/>
          </w:tcPr>
          <w:p w:rsidR="007C0E11" w:rsidRPr="0076652C" w:rsidRDefault="007C0E11" w:rsidP="00EC673F">
            <w:pPr>
              <w:pStyle w:val="Table"/>
            </w:pPr>
            <w:r w:rsidRPr="0076652C">
              <w:t>ADS</w:t>
            </w:r>
          </w:p>
        </w:tc>
        <w:tc>
          <w:tcPr>
            <w:tcW w:w="0" w:type="auto"/>
            <w:noWrap/>
          </w:tcPr>
          <w:p w:rsidR="007C0E11" w:rsidRPr="0076652C" w:rsidRDefault="007C0E11" w:rsidP="00EC673F">
            <w:pPr>
              <w:pStyle w:val="Table"/>
            </w:pPr>
            <w:r w:rsidRPr="0076652C">
              <w:t>0x98</w:t>
            </w:r>
          </w:p>
        </w:tc>
        <w:tc>
          <w:tcPr>
            <w:tcW w:w="0" w:type="auto"/>
            <w:noWrap/>
          </w:tcPr>
          <w:p w:rsidR="007C0E11" w:rsidRPr="0076652C" w:rsidRDefault="007C0E11" w:rsidP="00EC673F">
            <w:pPr>
              <w:pStyle w:val="Table"/>
            </w:pPr>
          </w:p>
        </w:tc>
        <w:tc>
          <w:tcPr>
            <w:tcW w:w="0" w:type="auto"/>
            <w:noWrap/>
          </w:tcPr>
          <w:p w:rsidR="007C0E11" w:rsidRPr="0076652C" w:rsidRDefault="007C0E11" w:rsidP="00EC673F">
            <w:pPr>
              <w:pStyle w:val="Table"/>
            </w:pPr>
          </w:p>
        </w:tc>
      </w:tr>
      <w:tr w:rsidR="007C0E11" w:rsidRPr="0076652C" w:rsidTr="008D577C">
        <w:trPr>
          <w:trHeight w:val="255"/>
        </w:trPr>
        <w:tc>
          <w:tcPr>
            <w:tcW w:w="0" w:type="auto"/>
            <w:noWrap/>
          </w:tcPr>
          <w:p w:rsidR="007C0E11" w:rsidRPr="0076652C" w:rsidRDefault="007C0E11" w:rsidP="00EC673F">
            <w:pPr>
              <w:pStyle w:val="Table"/>
            </w:pPr>
            <w:r w:rsidRPr="0076652C">
              <w:t>ACS</w:t>
            </w:r>
          </w:p>
        </w:tc>
        <w:tc>
          <w:tcPr>
            <w:tcW w:w="0" w:type="auto"/>
            <w:noWrap/>
          </w:tcPr>
          <w:p w:rsidR="007C0E11" w:rsidRPr="0076652C" w:rsidRDefault="007C0E11" w:rsidP="00EC673F">
            <w:pPr>
              <w:pStyle w:val="Table"/>
            </w:pPr>
            <w:r w:rsidRPr="0076652C">
              <w:t>0xE4</w:t>
            </w:r>
          </w:p>
        </w:tc>
        <w:tc>
          <w:tcPr>
            <w:tcW w:w="0" w:type="auto"/>
          </w:tcPr>
          <w:p w:rsidR="007C0E11" w:rsidRPr="0076652C" w:rsidRDefault="007C0E11" w:rsidP="00EC673F">
            <w:pPr>
              <w:pStyle w:val="Table"/>
            </w:pPr>
            <w:r w:rsidRPr="0076652C">
              <w:t>ACS</w:t>
            </w:r>
          </w:p>
        </w:tc>
        <w:tc>
          <w:tcPr>
            <w:tcW w:w="0" w:type="auto"/>
            <w:noWrap/>
          </w:tcPr>
          <w:p w:rsidR="007C0E11" w:rsidRPr="0076652C" w:rsidRDefault="007C0E11" w:rsidP="00EC673F">
            <w:pPr>
              <w:pStyle w:val="Table"/>
            </w:pPr>
            <w:r w:rsidRPr="0076652C">
              <w:t>0x9A</w:t>
            </w:r>
          </w:p>
        </w:tc>
        <w:tc>
          <w:tcPr>
            <w:tcW w:w="0" w:type="auto"/>
            <w:noWrap/>
          </w:tcPr>
          <w:p w:rsidR="007C0E11" w:rsidRPr="0076652C" w:rsidRDefault="007C0E11" w:rsidP="00EC673F">
            <w:pPr>
              <w:pStyle w:val="Table"/>
            </w:pPr>
          </w:p>
        </w:tc>
        <w:tc>
          <w:tcPr>
            <w:tcW w:w="0" w:type="auto"/>
            <w:noWrap/>
          </w:tcPr>
          <w:p w:rsidR="007C0E11" w:rsidRPr="0076652C" w:rsidRDefault="007C0E11" w:rsidP="00EC673F">
            <w:pPr>
              <w:pStyle w:val="Table"/>
            </w:pPr>
          </w:p>
        </w:tc>
      </w:tr>
      <w:tr w:rsidR="007C0E11" w:rsidRPr="0076652C" w:rsidTr="008D577C">
        <w:trPr>
          <w:trHeight w:val="255"/>
        </w:trPr>
        <w:tc>
          <w:tcPr>
            <w:tcW w:w="0" w:type="auto"/>
            <w:noWrap/>
          </w:tcPr>
          <w:p w:rsidR="007C0E11" w:rsidRPr="0076652C" w:rsidRDefault="007C0E11" w:rsidP="00EC673F">
            <w:pPr>
              <w:pStyle w:val="Table"/>
            </w:pPr>
            <w:r w:rsidRPr="0076652C">
              <w:t>Power</w:t>
            </w:r>
          </w:p>
        </w:tc>
        <w:tc>
          <w:tcPr>
            <w:tcW w:w="0" w:type="auto"/>
            <w:noWrap/>
          </w:tcPr>
          <w:p w:rsidR="007C0E11" w:rsidRPr="0076652C" w:rsidRDefault="007C0E11" w:rsidP="00EC673F">
            <w:pPr>
              <w:pStyle w:val="Table"/>
            </w:pPr>
            <w:r w:rsidRPr="0076652C">
              <w:t>0xE6</w:t>
            </w:r>
          </w:p>
        </w:tc>
        <w:tc>
          <w:tcPr>
            <w:tcW w:w="0" w:type="auto"/>
          </w:tcPr>
          <w:p w:rsidR="007C0E11" w:rsidRPr="0076652C" w:rsidRDefault="007C0E11" w:rsidP="00EC673F">
            <w:pPr>
              <w:pStyle w:val="Table"/>
            </w:pPr>
            <w:r w:rsidRPr="0076652C">
              <w:t>Payload</w:t>
            </w:r>
          </w:p>
        </w:tc>
        <w:tc>
          <w:tcPr>
            <w:tcW w:w="0" w:type="auto"/>
            <w:noWrap/>
          </w:tcPr>
          <w:p w:rsidR="007C0E11" w:rsidRPr="0076652C" w:rsidRDefault="007C0E11" w:rsidP="00EC673F">
            <w:pPr>
              <w:pStyle w:val="Table"/>
            </w:pPr>
            <w:r w:rsidRPr="0076652C">
              <w:t>0x9C</w:t>
            </w:r>
          </w:p>
        </w:tc>
        <w:tc>
          <w:tcPr>
            <w:tcW w:w="0" w:type="auto"/>
            <w:noWrap/>
          </w:tcPr>
          <w:p w:rsidR="007C0E11" w:rsidRPr="0076652C" w:rsidRDefault="007C0E11" w:rsidP="00EC673F">
            <w:pPr>
              <w:pStyle w:val="Table"/>
            </w:pPr>
          </w:p>
        </w:tc>
        <w:tc>
          <w:tcPr>
            <w:tcW w:w="0" w:type="auto"/>
            <w:noWrap/>
          </w:tcPr>
          <w:p w:rsidR="007C0E11" w:rsidRPr="0076652C" w:rsidRDefault="007C0E11" w:rsidP="00EC673F">
            <w:pPr>
              <w:pStyle w:val="Table"/>
            </w:pPr>
          </w:p>
        </w:tc>
      </w:tr>
      <w:tr w:rsidR="007C0E11" w:rsidRPr="0076652C" w:rsidTr="008D577C">
        <w:trPr>
          <w:trHeight w:val="270"/>
        </w:trPr>
        <w:tc>
          <w:tcPr>
            <w:tcW w:w="0" w:type="auto"/>
            <w:noWrap/>
          </w:tcPr>
          <w:p w:rsidR="007C0E11" w:rsidRPr="0076652C" w:rsidRDefault="007C0E11" w:rsidP="00EC673F">
            <w:pPr>
              <w:pStyle w:val="Table"/>
            </w:pPr>
          </w:p>
        </w:tc>
        <w:tc>
          <w:tcPr>
            <w:tcW w:w="0" w:type="auto"/>
            <w:noWrap/>
          </w:tcPr>
          <w:p w:rsidR="007C0E11" w:rsidRPr="0076652C" w:rsidRDefault="007C0E11" w:rsidP="00EC673F">
            <w:pPr>
              <w:pStyle w:val="Table"/>
            </w:pPr>
          </w:p>
        </w:tc>
        <w:tc>
          <w:tcPr>
            <w:tcW w:w="0" w:type="auto"/>
          </w:tcPr>
          <w:p w:rsidR="007C0E11" w:rsidRPr="0076652C" w:rsidRDefault="007C0E11" w:rsidP="00EC673F">
            <w:pPr>
              <w:pStyle w:val="Table"/>
            </w:pPr>
            <w:r w:rsidRPr="0076652C">
              <w:t>Payload camera</w:t>
            </w:r>
          </w:p>
        </w:tc>
        <w:tc>
          <w:tcPr>
            <w:tcW w:w="0" w:type="auto"/>
            <w:noWrap/>
          </w:tcPr>
          <w:p w:rsidR="007C0E11" w:rsidRPr="0076652C" w:rsidRDefault="007C0E11" w:rsidP="00EC673F">
            <w:pPr>
              <w:pStyle w:val="Table"/>
            </w:pPr>
            <w:r w:rsidRPr="0076652C">
              <w:t>0x9E</w:t>
            </w:r>
          </w:p>
        </w:tc>
        <w:tc>
          <w:tcPr>
            <w:tcW w:w="0" w:type="auto"/>
            <w:noWrap/>
          </w:tcPr>
          <w:p w:rsidR="007C0E11" w:rsidRPr="0076652C" w:rsidRDefault="007C0E11" w:rsidP="00EC673F">
            <w:pPr>
              <w:pStyle w:val="Table"/>
            </w:pPr>
          </w:p>
        </w:tc>
        <w:tc>
          <w:tcPr>
            <w:tcW w:w="0" w:type="auto"/>
            <w:noWrap/>
          </w:tcPr>
          <w:p w:rsidR="007C0E11" w:rsidRPr="0076652C" w:rsidRDefault="007C0E11" w:rsidP="00EC673F">
            <w:pPr>
              <w:pStyle w:val="Table"/>
            </w:pPr>
          </w:p>
        </w:tc>
      </w:tr>
    </w:tbl>
    <w:p w:rsidR="007C0E11" w:rsidRDefault="007C0E11" w:rsidP="007C0E11">
      <w:pPr>
        <w:pStyle w:val="Heading2"/>
      </w:pPr>
      <w:bookmarkStart w:id="536" w:name="_Ref198454331"/>
      <w:bookmarkStart w:id="537" w:name="_Toc200387094"/>
      <w:bookmarkStart w:id="538" w:name="_Toc200387792"/>
      <w:bookmarkStart w:id="539" w:name="_Toc200388063"/>
      <w:bookmarkStart w:id="540" w:name="_Toc204748263"/>
      <w:bookmarkStart w:id="541" w:name="_Toc207775119"/>
      <w:r>
        <w:t>Bus Operation</w:t>
      </w:r>
      <w:bookmarkEnd w:id="536"/>
      <w:bookmarkEnd w:id="537"/>
      <w:bookmarkEnd w:id="538"/>
      <w:bookmarkEnd w:id="539"/>
      <w:bookmarkEnd w:id="540"/>
      <w:bookmarkEnd w:id="541"/>
    </w:p>
    <w:p w:rsidR="007C0E11" w:rsidRDefault="007C0E11" w:rsidP="007C0E11">
      <w:r>
        <w:t xml:space="preserve">The bus will have a common data sentence containing not only the obligatory </w:t>
      </w:r>
      <w:r w:rsidR="00C37B52">
        <w:t>I²C start</w:t>
      </w:r>
      <w:r>
        <w:t xml:space="preserve">, stop, collision and addressing commands but a control byte length of incoming packets and a checksum (see </w:t>
      </w:r>
      <w:fldSimple w:instr=" REF _Ref195955834 \h  \* MERGEFORMAT ">
        <w:r w:rsidR="00D46473">
          <w:t>Figure 25</w:t>
        </w:r>
      </w:fldSimple>
      <w:r>
        <w:t>). With this structure</w:t>
      </w:r>
      <w:r w:rsidR="00163B71">
        <w:t>,</w:t>
      </w:r>
      <w:r>
        <w:t xml:space="preserve"> nine cases have been defined to deal with most </w:t>
      </w:r>
      <w:r>
        <w:lastRenderedPageBreak/>
        <w:t>data transmissions with packet sizes up to 65536 bytes long. Of these 9 cases</w:t>
      </w:r>
      <w:r w:rsidR="00163B71">
        <w:t>,</w:t>
      </w:r>
      <w:r>
        <w:t xml:space="preserve"> 6 are potential error cases that have been identified.</w:t>
      </w:r>
    </w:p>
    <w:tbl>
      <w:tblPr>
        <w:tblW w:w="5000" w:type="pct"/>
        <w:tblLook w:val="0000"/>
      </w:tblPr>
      <w:tblGrid>
        <w:gridCol w:w="1231"/>
        <w:gridCol w:w="1015"/>
        <w:gridCol w:w="1019"/>
        <w:gridCol w:w="1019"/>
        <w:gridCol w:w="826"/>
        <w:gridCol w:w="801"/>
        <w:gridCol w:w="838"/>
        <w:gridCol w:w="1094"/>
        <w:gridCol w:w="1094"/>
      </w:tblGrid>
      <w:tr w:rsidR="007C0E11" w:rsidRPr="001F66CF" w:rsidTr="008D577C">
        <w:trPr>
          <w:cantSplit/>
          <w:trHeight w:val="214"/>
        </w:trPr>
        <w:tc>
          <w:tcPr>
            <w:tcW w:w="688" w:type="pct"/>
            <w:tcBorders>
              <w:top w:val="single" w:sz="8" w:space="0" w:color="auto"/>
              <w:left w:val="single" w:sz="8" w:space="0" w:color="auto"/>
              <w:bottom w:val="single" w:sz="8" w:space="0" w:color="auto"/>
              <w:right w:val="single" w:sz="8" w:space="0" w:color="auto"/>
            </w:tcBorders>
            <w:shd w:val="clear" w:color="auto" w:fill="F79646" w:themeFill="accent6"/>
            <w:vAlign w:val="center"/>
          </w:tcPr>
          <w:p w:rsidR="007C0E11" w:rsidRPr="009C2155" w:rsidRDefault="007C0E11" w:rsidP="008D577C">
            <w:pPr>
              <w:pStyle w:val="Tablesdefaultsize"/>
            </w:pPr>
            <w:r w:rsidRPr="006A1FE5">
              <w:t>ADD+</w:t>
            </w:r>
            <w:r w:rsidRPr="009C2155">
              <w:t>R/W</w:t>
            </w:r>
          </w:p>
        </w:tc>
        <w:tc>
          <w:tcPr>
            <w:tcW w:w="568" w:type="pct"/>
            <w:tcBorders>
              <w:top w:val="single" w:sz="8" w:space="0" w:color="auto"/>
              <w:left w:val="nil"/>
              <w:bottom w:val="single" w:sz="8" w:space="0" w:color="auto"/>
              <w:right w:val="nil"/>
            </w:tcBorders>
            <w:shd w:val="clear" w:color="auto" w:fill="000000" w:themeFill="text1"/>
            <w:vAlign w:val="center"/>
          </w:tcPr>
          <w:p w:rsidR="007C0E11" w:rsidRPr="006A1FE5" w:rsidRDefault="007C0E11" w:rsidP="008D577C">
            <w:pPr>
              <w:pStyle w:val="Tablesdefaultsize"/>
            </w:pPr>
            <w:r w:rsidRPr="006A1FE5">
              <w:t>Control Byte</w:t>
            </w:r>
          </w:p>
        </w:tc>
        <w:tc>
          <w:tcPr>
            <w:tcW w:w="570" w:type="pct"/>
            <w:tcBorders>
              <w:top w:val="single" w:sz="8" w:space="0" w:color="auto"/>
              <w:left w:val="nil"/>
              <w:bottom w:val="single" w:sz="8" w:space="0" w:color="auto"/>
              <w:right w:val="nil"/>
            </w:tcBorders>
            <w:shd w:val="clear" w:color="auto" w:fill="C0504D" w:themeFill="accent2"/>
            <w:vAlign w:val="center"/>
          </w:tcPr>
          <w:p w:rsidR="007C0E11" w:rsidRPr="006A1FE5" w:rsidRDefault="007C0E11" w:rsidP="008D577C">
            <w:pPr>
              <w:pStyle w:val="Tablesdefaultsize"/>
            </w:pPr>
            <w:r w:rsidRPr="006A1FE5">
              <w:t>Length High</w:t>
            </w:r>
          </w:p>
        </w:tc>
        <w:tc>
          <w:tcPr>
            <w:tcW w:w="570" w:type="pct"/>
            <w:tcBorders>
              <w:top w:val="single" w:sz="8" w:space="0" w:color="auto"/>
              <w:left w:val="nil"/>
              <w:bottom w:val="single" w:sz="8" w:space="0" w:color="auto"/>
              <w:right w:val="nil"/>
            </w:tcBorders>
            <w:shd w:val="clear" w:color="auto" w:fill="C0504D" w:themeFill="accent2"/>
            <w:vAlign w:val="center"/>
          </w:tcPr>
          <w:p w:rsidR="007C0E11" w:rsidRPr="006A1FE5" w:rsidRDefault="007C0E11" w:rsidP="008D577C">
            <w:pPr>
              <w:pStyle w:val="Tablesdefaultsize"/>
            </w:pPr>
            <w:r w:rsidRPr="006A1FE5">
              <w:t>Length Low</w:t>
            </w:r>
          </w:p>
        </w:tc>
        <w:tc>
          <w:tcPr>
            <w:tcW w:w="462" w:type="pct"/>
            <w:tcBorders>
              <w:top w:val="single" w:sz="8" w:space="0" w:color="auto"/>
              <w:left w:val="nil"/>
              <w:bottom w:val="single" w:sz="8" w:space="0" w:color="auto"/>
              <w:right w:val="nil"/>
            </w:tcBorders>
            <w:shd w:val="clear" w:color="auto" w:fill="9BBB59" w:themeFill="accent3"/>
            <w:vAlign w:val="center"/>
          </w:tcPr>
          <w:p w:rsidR="007C0E11" w:rsidRPr="006A1FE5" w:rsidRDefault="007C0E11" w:rsidP="008D577C">
            <w:pPr>
              <w:pStyle w:val="Tablesdefaultsize"/>
            </w:pPr>
            <w:r w:rsidRPr="006A1FE5">
              <w:t>DATA</w:t>
            </w:r>
          </w:p>
        </w:tc>
        <w:tc>
          <w:tcPr>
            <w:tcW w:w="448" w:type="pct"/>
            <w:tcBorders>
              <w:top w:val="single" w:sz="8" w:space="0" w:color="auto"/>
              <w:left w:val="nil"/>
              <w:bottom w:val="single" w:sz="8" w:space="0" w:color="auto"/>
              <w:right w:val="nil"/>
            </w:tcBorders>
            <w:shd w:val="clear" w:color="auto" w:fill="9BBB59" w:themeFill="accent3"/>
            <w:vAlign w:val="center"/>
          </w:tcPr>
          <w:p w:rsidR="007C0E11" w:rsidRPr="006A1FE5" w:rsidRDefault="007C0E11" w:rsidP="008D577C">
            <w:pPr>
              <w:pStyle w:val="Tablesdefaultsize"/>
            </w:pPr>
            <w:r w:rsidRPr="006A1FE5">
              <w:t>…</w:t>
            </w:r>
          </w:p>
        </w:tc>
        <w:tc>
          <w:tcPr>
            <w:tcW w:w="469" w:type="pct"/>
            <w:tcBorders>
              <w:top w:val="single" w:sz="8" w:space="0" w:color="auto"/>
              <w:left w:val="nil"/>
              <w:bottom w:val="single" w:sz="8" w:space="0" w:color="auto"/>
              <w:right w:val="nil"/>
            </w:tcBorders>
            <w:shd w:val="clear" w:color="auto" w:fill="9BBB59" w:themeFill="accent3"/>
            <w:vAlign w:val="center"/>
          </w:tcPr>
          <w:p w:rsidR="007C0E11" w:rsidRPr="006A1FE5" w:rsidRDefault="007C0E11" w:rsidP="008D577C">
            <w:pPr>
              <w:pStyle w:val="Tablesdefaultsize"/>
            </w:pPr>
            <w:r w:rsidRPr="006A1FE5">
              <w:t>DATA</w:t>
            </w:r>
          </w:p>
        </w:tc>
        <w:tc>
          <w:tcPr>
            <w:tcW w:w="612" w:type="pct"/>
            <w:tcBorders>
              <w:top w:val="single" w:sz="8" w:space="0" w:color="auto"/>
              <w:left w:val="nil"/>
              <w:bottom w:val="single" w:sz="8" w:space="0" w:color="auto"/>
              <w:right w:val="nil"/>
            </w:tcBorders>
            <w:shd w:val="clear" w:color="auto" w:fill="4BACC6" w:themeFill="accent5"/>
            <w:vAlign w:val="center"/>
          </w:tcPr>
          <w:p w:rsidR="007C0E11" w:rsidRPr="006A1FE5" w:rsidRDefault="003A1F55" w:rsidP="003A1F55">
            <w:pPr>
              <w:pStyle w:val="Tablesdefaultsize"/>
            </w:pPr>
            <w:r>
              <w:t>C</w:t>
            </w:r>
            <w:r w:rsidR="007C0E11" w:rsidRPr="006A1FE5">
              <w:t xml:space="preserve">hecksum </w:t>
            </w:r>
            <w:r>
              <w:t>H</w:t>
            </w:r>
            <w:r w:rsidR="007C0E11" w:rsidRPr="006A1FE5">
              <w:t>igh</w:t>
            </w:r>
          </w:p>
        </w:tc>
        <w:tc>
          <w:tcPr>
            <w:tcW w:w="612" w:type="pct"/>
            <w:tcBorders>
              <w:top w:val="single" w:sz="8" w:space="0" w:color="auto"/>
              <w:left w:val="nil"/>
              <w:bottom w:val="single" w:sz="8" w:space="0" w:color="auto"/>
              <w:right w:val="single" w:sz="8" w:space="0" w:color="auto"/>
            </w:tcBorders>
            <w:shd w:val="clear" w:color="auto" w:fill="4BACC6" w:themeFill="accent5"/>
            <w:vAlign w:val="center"/>
          </w:tcPr>
          <w:p w:rsidR="007C0E11" w:rsidRPr="006A1FE5" w:rsidRDefault="003A1F55" w:rsidP="008D577C">
            <w:pPr>
              <w:pStyle w:val="Tablesdefaultsize"/>
            </w:pPr>
            <w:r>
              <w:t>Checksum L</w:t>
            </w:r>
            <w:r w:rsidR="007C0E11" w:rsidRPr="006A1FE5">
              <w:t>ow</w:t>
            </w:r>
          </w:p>
        </w:tc>
      </w:tr>
      <w:tr w:rsidR="007C0E11" w:rsidRPr="001F66CF" w:rsidTr="008D577C">
        <w:trPr>
          <w:cantSplit/>
          <w:trHeight w:val="353"/>
        </w:trPr>
        <w:tc>
          <w:tcPr>
            <w:tcW w:w="688" w:type="pct"/>
            <w:tcBorders>
              <w:top w:val="single" w:sz="8" w:space="0" w:color="auto"/>
              <w:right w:val="single" w:sz="24" w:space="0" w:color="auto"/>
            </w:tcBorders>
            <w:shd w:val="clear" w:color="auto" w:fill="FFFFFF" w:themeFill="background1"/>
            <w:vAlign w:val="center"/>
          </w:tcPr>
          <w:p w:rsidR="007C0E11" w:rsidRPr="006A1FE5" w:rsidRDefault="007C0E11" w:rsidP="008D577C">
            <w:pPr>
              <w:pStyle w:val="Tablesdefaultsize"/>
            </w:pPr>
          </w:p>
        </w:tc>
        <w:tc>
          <w:tcPr>
            <w:tcW w:w="568" w:type="pct"/>
            <w:tcBorders>
              <w:top w:val="single" w:sz="8" w:space="0" w:color="auto"/>
              <w:left w:val="single" w:sz="24" w:space="0" w:color="auto"/>
              <w:bottom w:val="single" w:sz="8" w:space="0" w:color="auto"/>
            </w:tcBorders>
            <w:shd w:val="clear" w:color="auto" w:fill="FFFFFF" w:themeFill="background1"/>
            <w:vAlign w:val="center"/>
          </w:tcPr>
          <w:p w:rsidR="007C0E11" w:rsidRPr="009C2155" w:rsidRDefault="007C0E11" w:rsidP="008D577C">
            <w:pPr>
              <w:pStyle w:val="Tablesdefaultsize"/>
            </w:pPr>
            <w:r w:rsidRPr="00B0106D">
              <w:rPr>
                <w:rFonts w:ascii="Calibri" w:hAnsi="Calibri"/>
                <w:szCs w:val="18"/>
              </w:rPr>
              <w:sym w:font="Wingdings" w:char="F0DF"/>
            </w:r>
            <w:r w:rsidRPr="009C2155">
              <w:t>---------</w:t>
            </w:r>
          </w:p>
        </w:tc>
        <w:tc>
          <w:tcPr>
            <w:tcW w:w="570" w:type="pct"/>
            <w:tcBorders>
              <w:top w:val="single" w:sz="8" w:space="0" w:color="auto"/>
              <w:bottom w:val="single" w:sz="8" w:space="0" w:color="auto"/>
              <w:right w:val="nil"/>
            </w:tcBorders>
            <w:shd w:val="clear" w:color="auto" w:fill="FFFFFF" w:themeFill="background1"/>
            <w:vAlign w:val="center"/>
          </w:tcPr>
          <w:p w:rsidR="007C0E11" w:rsidRPr="006A1FE5" w:rsidRDefault="007C0E11" w:rsidP="008D577C">
            <w:pPr>
              <w:pStyle w:val="Tablesdefaultsize"/>
            </w:pPr>
            <w:r w:rsidRPr="006A1FE5">
              <w:t>-----------</w:t>
            </w:r>
          </w:p>
        </w:tc>
        <w:tc>
          <w:tcPr>
            <w:tcW w:w="570" w:type="pct"/>
            <w:tcBorders>
              <w:top w:val="single" w:sz="8" w:space="0" w:color="auto"/>
              <w:left w:val="nil"/>
              <w:bottom w:val="single" w:sz="8" w:space="0" w:color="auto"/>
              <w:right w:val="nil"/>
            </w:tcBorders>
            <w:shd w:val="clear" w:color="auto" w:fill="FFFFFF" w:themeFill="background1"/>
            <w:vAlign w:val="center"/>
          </w:tcPr>
          <w:p w:rsidR="007C0E11" w:rsidRPr="006A1FE5" w:rsidRDefault="007C0E11" w:rsidP="008D577C">
            <w:pPr>
              <w:pStyle w:val="Tablesdefaultsize"/>
            </w:pPr>
            <w:r w:rsidRPr="006A1FE5">
              <w:t>-----------</w:t>
            </w:r>
          </w:p>
        </w:tc>
        <w:tc>
          <w:tcPr>
            <w:tcW w:w="462" w:type="pct"/>
            <w:tcBorders>
              <w:top w:val="single" w:sz="8" w:space="0" w:color="auto"/>
              <w:left w:val="nil"/>
              <w:bottom w:val="single" w:sz="8" w:space="0" w:color="auto"/>
              <w:right w:val="nil"/>
            </w:tcBorders>
            <w:shd w:val="clear" w:color="auto" w:fill="FFFFFF" w:themeFill="background1"/>
            <w:vAlign w:val="center"/>
          </w:tcPr>
          <w:p w:rsidR="007C0E11" w:rsidRPr="006A1FE5" w:rsidRDefault="007C0E11" w:rsidP="008D577C">
            <w:pPr>
              <w:pStyle w:val="Tablesdefaultsize"/>
            </w:pPr>
            <w:r w:rsidRPr="006A1FE5">
              <w:t>Data</w:t>
            </w:r>
          </w:p>
        </w:tc>
        <w:tc>
          <w:tcPr>
            <w:tcW w:w="448" w:type="pct"/>
            <w:tcBorders>
              <w:top w:val="single" w:sz="8" w:space="0" w:color="auto"/>
              <w:left w:val="nil"/>
              <w:bottom w:val="single" w:sz="8" w:space="0" w:color="auto"/>
              <w:right w:val="nil"/>
            </w:tcBorders>
            <w:shd w:val="clear" w:color="auto" w:fill="FFFFFF" w:themeFill="background1"/>
            <w:vAlign w:val="center"/>
          </w:tcPr>
          <w:p w:rsidR="007C0E11" w:rsidRPr="006A1FE5" w:rsidRDefault="007C0E11" w:rsidP="008D577C">
            <w:pPr>
              <w:pStyle w:val="Tablesdefaultsize"/>
            </w:pPr>
            <w:r w:rsidRPr="006A1FE5">
              <w:t>Packet</w:t>
            </w:r>
          </w:p>
        </w:tc>
        <w:tc>
          <w:tcPr>
            <w:tcW w:w="469" w:type="pct"/>
            <w:tcBorders>
              <w:top w:val="single" w:sz="8" w:space="0" w:color="auto"/>
              <w:left w:val="nil"/>
              <w:bottom w:val="single" w:sz="8" w:space="0" w:color="auto"/>
              <w:right w:val="nil"/>
            </w:tcBorders>
            <w:shd w:val="clear" w:color="auto" w:fill="FFFFFF" w:themeFill="background1"/>
            <w:vAlign w:val="center"/>
          </w:tcPr>
          <w:p w:rsidR="007C0E11" w:rsidRPr="006A1FE5" w:rsidRDefault="007C0E11" w:rsidP="008D577C">
            <w:pPr>
              <w:pStyle w:val="Tablesdefaultsize"/>
            </w:pPr>
            <w:r w:rsidRPr="006A1FE5">
              <w:t>Length</w:t>
            </w:r>
          </w:p>
        </w:tc>
        <w:tc>
          <w:tcPr>
            <w:tcW w:w="612" w:type="pct"/>
            <w:tcBorders>
              <w:top w:val="single" w:sz="8" w:space="0" w:color="auto"/>
              <w:left w:val="nil"/>
              <w:bottom w:val="single" w:sz="8" w:space="0" w:color="auto"/>
              <w:right w:val="nil"/>
            </w:tcBorders>
            <w:shd w:val="clear" w:color="auto" w:fill="FFFFFF" w:themeFill="background1"/>
            <w:vAlign w:val="center"/>
          </w:tcPr>
          <w:p w:rsidR="007C0E11" w:rsidRPr="006A1FE5" w:rsidRDefault="007C0E11" w:rsidP="008D577C">
            <w:pPr>
              <w:pStyle w:val="Tablesdefaultsize"/>
            </w:pPr>
            <w:r w:rsidRPr="006A1FE5">
              <w:t>------------</w:t>
            </w:r>
          </w:p>
        </w:tc>
        <w:tc>
          <w:tcPr>
            <w:tcW w:w="612" w:type="pct"/>
            <w:tcBorders>
              <w:top w:val="single" w:sz="8" w:space="0" w:color="auto"/>
              <w:left w:val="nil"/>
              <w:bottom w:val="single" w:sz="8" w:space="0" w:color="auto"/>
              <w:right w:val="single" w:sz="24" w:space="0" w:color="auto"/>
            </w:tcBorders>
            <w:shd w:val="clear" w:color="auto" w:fill="FFFFFF" w:themeFill="background1"/>
            <w:vAlign w:val="center"/>
          </w:tcPr>
          <w:p w:rsidR="007C0E11" w:rsidRPr="009C2155" w:rsidRDefault="007C0E11" w:rsidP="008D577C">
            <w:pPr>
              <w:pStyle w:val="Tablesdefaultsize"/>
            </w:pPr>
            <w:r w:rsidRPr="006A1FE5">
              <w:t>------</w:t>
            </w:r>
            <w:r w:rsidRPr="009C2155">
              <w:t>-----</w:t>
            </w:r>
            <w:r w:rsidRPr="00B0106D">
              <w:rPr>
                <w:rFonts w:ascii="Calibri" w:hAnsi="Calibri"/>
                <w:szCs w:val="18"/>
              </w:rPr>
              <w:sym w:font="Wingdings" w:char="F0E0"/>
            </w:r>
          </w:p>
        </w:tc>
      </w:tr>
    </w:tbl>
    <w:p w:rsidR="007C0E11" w:rsidRDefault="007C0E11" w:rsidP="007C0E11">
      <w:pPr>
        <w:pStyle w:val="Caption"/>
      </w:pPr>
      <w:bookmarkStart w:id="542" w:name="_Ref195955834"/>
      <w:bookmarkStart w:id="543" w:name="_Toc207775200"/>
      <w:r>
        <w:t xml:space="preserve">Figure </w:t>
      </w:r>
      <w:fldSimple w:instr=" SEQ Figure \* ARABIC ">
        <w:r w:rsidR="00D46473">
          <w:rPr>
            <w:noProof/>
          </w:rPr>
          <w:t>25</w:t>
        </w:r>
      </w:fldSimple>
      <w:bookmarkEnd w:id="542"/>
      <w:r>
        <w:t>:</w:t>
      </w:r>
      <w:r w:rsidRPr="00406F3D">
        <w:t xml:space="preserve"> </w:t>
      </w:r>
      <w:r>
        <w:t>Sample data sentence</w:t>
      </w:r>
      <w:bookmarkEnd w:id="543"/>
    </w:p>
    <w:p w:rsidR="007C0E11" w:rsidRDefault="007C0E11" w:rsidP="007C0E11">
      <w:pPr>
        <w:pStyle w:val="Heading3"/>
      </w:pPr>
      <w:bookmarkStart w:id="544" w:name="_Toc204748264"/>
      <w:bookmarkStart w:id="545" w:name="_Toc207775120"/>
      <w:r>
        <w:t>Case 1</w:t>
      </w:r>
      <w:bookmarkEnd w:id="544"/>
      <w:bookmarkEnd w:id="545"/>
    </w:p>
    <w:p w:rsidR="007C0E11" w:rsidRDefault="007C0E11" w:rsidP="007C0E11">
      <w:r>
        <w:t xml:space="preserve">The first case is when the master would like to address one system and not expect a reply. The Master (C&amp;DH) will check to see if the bus is clear to take over. If so, it will send a start condition to the bus (as defined in the </w:t>
      </w:r>
      <w:r w:rsidR="00C37B52">
        <w:t>I²C specification</w:t>
      </w:r>
      <w:r>
        <w:t xml:space="preserve"> </w:t>
      </w:r>
      <w:fldSimple w:instr=" CITATION Phi00 \l 4105 ">
        <w:r w:rsidR="00D46473">
          <w:rPr>
            <w:noProof/>
          </w:rPr>
          <w:t>(Phillips NXP Semiconductor 2000)</w:t>
        </w:r>
      </w:fldSimple>
      <w:r>
        <w:t>).  It will then send the desired slave address with the read/write bit set high, at which point the correct slave will respond with an acknowledge bit. The master will then send a control byte to inform the slave what command is being issued to it. Next</w:t>
      </w:r>
      <w:r w:rsidR="00163B71">
        <w:t>,</w:t>
      </w:r>
      <w:r>
        <w:t xml:space="preserve"> the length of the data packet is sent (from the beginning of the control byte to the end of the check sum). Subsequently</w:t>
      </w:r>
      <w:r w:rsidR="00163B71">
        <w:t>,</w:t>
      </w:r>
      <w:r>
        <w:t xml:space="preserve"> the slave will initiate a loop to receive and store the data and the checksum. After this data sentence is sent</w:t>
      </w:r>
      <w:r w:rsidR="00163B71">
        <w:t>,</w:t>
      </w:r>
      <w:r>
        <w:t xml:space="preserve"> the master will send the stop condition to the bus and the addressed slave will revert back to an idle state on the bus</w:t>
      </w:r>
      <w:r w:rsidR="00163B71">
        <w:t xml:space="preserve">. </w:t>
      </w:r>
      <w:r w:rsidR="00C64352">
        <w:fldChar w:fldCharType="begin"/>
      </w:r>
      <w:r w:rsidR="00163B71">
        <w:instrText xml:space="preserve"> REF _Ref206932707 \h </w:instrText>
      </w:r>
      <w:r w:rsidR="00C64352">
        <w:fldChar w:fldCharType="separate"/>
      </w:r>
      <w:r w:rsidR="00D46473">
        <w:t xml:space="preserve">Table </w:t>
      </w:r>
      <w:r w:rsidR="00D46473">
        <w:rPr>
          <w:noProof/>
        </w:rPr>
        <w:t>46</w:t>
      </w:r>
      <w:r w:rsidR="00C64352">
        <w:fldChar w:fldCharType="end"/>
      </w:r>
      <w:r w:rsidR="00163B71">
        <w:t xml:space="preserve"> summarizes this case. </w:t>
      </w:r>
    </w:p>
    <w:p w:rsidR="007C0E11" w:rsidRPr="006A1FE5" w:rsidRDefault="007C0E11" w:rsidP="007C0E11">
      <w:pPr>
        <w:pStyle w:val="Caption"/>
      </w:pPr>
      <w:bookmarkStart w:id="546" w:name="_Ref206932707"/>
      <w:bookmarkStart w:id="547" w:name="_Toc207775285"/>
      <w:r>
        <w:t xml:space="preserve">Table </w:t>
      </w:r>
      <w:fldSimple w:instr=" SEQ Table \* ARABIC ">
        <w:r w:rsidR="00D46473">
          <w:rPr>
            <w:noProof/>
          </w:rPr>
          <w:t>46</w:t>
        </w:r>
      </w:fldSimple>
      <w:bookmarkEnd w:id="546"/>
      <w:r w:rsidRPr="006A1FE5">
        <w:t xml:space="preserve">: Case 1 </w:t>
      </w:r>
      <w:r w:rsidR="003A1F55">
        <w:t>(</w:t>
      </w:r>
      <w:r w:rsidRPr="006A1FE5">
        <w:t>Master sends no response wanted</w:t>
      </w:r>
      <w:r w:rsidR="003A1F55">
        <w:t>)</w:t>
      </w:r>
      <w:bookmarkEnd w:id="547"/>
    </w:p>
    <w:tbl>
      <w:tblPr>
        <w:tblW w:w="5000" w:type="pct"/>
        <w:jc w:val="center"/>
        <w:tblBorders>
          <w:top w:val="single" w:sz="24" w:space="0" w:color="auto"/>
          <w:bottom w:val="single" w:sz="24" w:space="0" w:color="auto"/>
        </w:tblBorders>
        <w:tblLayout w:type="fixed"/>
        <w:tblLook w:val="0480"/>
      </w:tblPr>
      <w:tblGrid>
        <w:gridCol w:w="1100"/>
        <w:gridCol w:w="593"/>
        <w:gridCol w:w="1214"/>
        <w:gridCol w:w="727"/>
        <w:gridCol w:w="708"/>
        <w:gridCol w:w="663"/>
        <w:gridCol w:w="522"/>
        <w:gridCol w:w="522"/>
        <w:gridCol w:w="286"/>
        <w:gridCol w:w="524"/>
        <w:gridCol w:w="903"/>
        <w:gridCol w:w="851"/>
        <w:gridCol w:w="324"/>
      </w:tblGrid>
      <w:tr w:rsidR="007C0E11" w:rsidRPr="0076652C" w:rsidTr="00527773">
        <w:trPr>
          <w:trHeight w:hRule="exact" w:val="308"/>
          <w:jc w:val="center"/>
        </w:trPr>
        <w:tc>
          <w:tcPr>
            <w:tcW w:w="615" w:type="pct"/>
            <w:tcBorders>
              <w:top w:val="single" w:sz="24" w:space="0" w:color="auto"/>
              <w:bottom w:val="nil"/>
              <w:right w:val="single" w:sz="4" w:space="0" w:color="auto"/>
            </w:tcBorders>
            <w:noWrap/>
            <w:hideMark/>
          </w:tcPr>
          <w:p w:rsidR="007C0E11" w:rsidRPr="0076652C" w:rsidRDefault="00C37B52" w:rsidP="00527773">
            <w:pPr>
              <w:pStyle w:val="i2ctables"/>
            </w:pPr>
            <w:r>
              <w:t>M</w:t>
            </w:r>
            <w:r w:rsidR="007C0E11" w:rsidRPr="0076652C">
              <w:t>aster status</w:t>
            </w:r>
          </w:p>
        </w:tc>
        <w:tc>
          <w:tcPr>
            <w:tcW w:w="332" w:type="pct"/>
            <w:tcBorders>
              <w:top w:val="single" w:sz="24" w:space="0" w:color="auto"/>
              <w:left w:val="single" w:sz="4" w:space="0" w:color="auto"/>
            </w:tcBorders>
            <w:noWrap/>
            <w:hideMark/>
          </w:tcPr>
          <w:p w:rsidR="007C0E11" w:rsidRPr="0076652C" w:rsidRDefault="007C0E11" w:rsidP="00527773">
            <w:pPr>
              <w:pStyle w:val="i2ctables"/>
            </w:pPr>
            <w:r w:rsidRPr="0076652C">
              <w:t>Tx</w:t>
            </w:r>
          </w:p>
        </w:tc>
        <w:tc>
          <w:tcPr>
            <w:tcW w:w="679" w:type="pct"/>
            <w:tcBorders>
              <w:top w:val="single" w:sz="24" w:space="0" w:color="auto"/>
            </w:tcBorders>
            <w:noWrap/>
            <w:hideMark/>
          </w:tcPr>
          <w:p w:rsidR="007C0E11" w:rsidRPr="0076652C" w:rsidRDefault="007C0E11" w:rsidP="00527773">
            <w:pPr>
              <w:pStyle w:val="i2ctables"/>
            </w:pPr>
          </w:p>
        </w:tc>
        <w:tc>
          <w:tcPr>
            <w:tcW w:w="407" w:type="pct"/>
            <w:tcBorders>
              <w:top w:val="single" w:sz="24" w:space="0" w:color="auto"/>
            </w:tcBorders>
            <w:noWrap/>
            <w:hideMark/>
          </w:tcPr>
          <w:p w:rsidR="007C0E11" w:rsidRPr="0076652C" w:rsidRDefault="007C0E11" w:rsidP="00527773">
            <w:pPr>
              <w:pStyle w:val="i2ctables"/>
            </w:pPr>
          </w:p>
        </w:tc>
        <w:tc>
          <w:tcPr>
            <w:tcW w:w="396" w:type="pct"/>
            <w:tcBorders>
              <w:top w:val="single" w:sz="24" w:space="0" w:color="auto"/>
            </w:tcBorders>
            <w:noWrap/>
            <w:hideMark/>
          </w:tcPr>
          <w:p w:rsidR="007C0E11" w:rsidRPr="0076652C" w:rsidRDefault="007C0E11" w:rsidP="00527773">
            <w:pPr>
              <w:pStyle w:val="i2ctables"/>
            </w:pPr>
          </w:p>
        </w:tc>
        <w:tc>
          <w:tcPr>
            <w:tcW w:w="371" w:type="pct"/>
            <w:tcBorders>
              <w:top w:val="single" w:sz="24" w:space="0" w:color="auto"/>
            </w:tcBorders>
            <w:noWrap/>
            <w:hideMark/>
          </w:tcPr>
          <w:p w:rsidR="007C0E11" w:rsidRPr="0076652C" w:rsidRDefault="007C0E11" w:rsidP="00527773">
            <w:pPr>
              <w:pStyle w:val="i2ctables"/>
            </w:pPr>
          </w:p>
        </w:tc>
        <w:tc>
          <w:tcPr>
            <w:tcW w:w="292" w:type="pct"/>
            <w:tcBorders>
              <w:top w:val="single" w:sz="24" w:space="0" w:color="auto"/>
            </w:tcBorders>
            <w:noWrap/>
            <w:hideMark/>
          </w:tcPr>
          <w:p w:rsidR="007C0E11" w:rsidRPr="0076652C" w:rsidRDefault="007C0E11" w:rsidP="00527773">
            <w:pPr>
              <w:pStyle w:val="i2ctables"/>
            </w:pPr>
          </w:p>
        </w:tc>
        <w:tc>
          <w:tcPr>
            <w:tcW w:w="292" w:type="pct"/>
            <w:tcBorders>
              <w:top w:val="single" w:sz="24" w:space="0" w:color="auto"/>
            </w:tcBorders>
            <w:noWrap/>
            <w:hideMark/>
          </w:tcPr>
          <w:p w:rsidR="007C0E11" w:rsidRPr="0076652C" w:rsidRDefault="007C0E11" w:rsidP="00527773">
            <w:pPr>
              <w:pStyle w:val="i2ctables"/>
            </w:pPr>
          </w:p>
        </w:tc>
        <w:tc>
          <w:tcPr>
            <w:tcW w:w="160" w:type="pct"/>
            <w:tcBorders>
              <w:top w:val="single" w:sz="24" w:space="0" w:color="auto"/>
            </w:tcBorders>
            <w:noWrap/>
            <w:hideMark/>
          </w:tcPr>
          <w:p w:rsidR="007C0E11" w:rsidRPr="0076652C" w:rsidRDefault="007C0E11" w:rsidP="00527773">
            <w:pPr>
              <w:pStyle w:val="i2ctables"/>
            </w:pPr>
          </w:p>
        </w:tc>
        <w:tc>
          <w:tcPr>
            <w:tcW w:w="293" w:type="pct"/>
            <w:tcBorders>
              <w:top w:val="single" w:sz="24" w:space="0" w:color="auto"/>
            </w:tcBorders>
            <w:noWrap/>
            <w:hideMark/>
          </w:tcPr>
          <w:p w:rsidR="007C0E11" w:rsidRPr="0076652C" w:rsidRDefault="007C0E11" w:rsidP="00527773">
            <w:pPr>
              <w:pStyle w:val="i2ctables"/>
            </w:pPr>
          </w:p>
        </w:tc>
        <w:tc>
          <w:tcPr>
            <w:tcW w:w="505" w:type="pct"/>
            <w:tcBorders>
              <w:top w:val="single" w:sz="24" w:space="0" w:color="auto"/>
            </w:tcBorders>
            <w:noWrap/>
            <w:hideMark/>
          </w:tcPr>
          <w:p w:rsidR="007C0E11" w:rsidRPr="0076652C" w:rsidRDefault="007C0E11" w:rsidP="00527773">
            <w:pPr>
              <w:pStyle w:val="i2ctables"/>
            </w:pPr>
          </w:p>
        </w:tc>
        <w:tc>
          <w:tcPr>
            <w:tcW w:w="476" w:type="pct"/>
            <w:tcBorders>
              <w:top w:val="single" w:sz="24" w:space="0" w:color="auto"/>
            </w:tcBorders>
            <w:noWrap/>
            <w:hideMark/>
          </w:tcPr>
          <w:p w:rsidR="007C0E11" w:rsidRPr="0076652C" w:rsidRDefault="007C0E11" w:rsidP="00527773">
            <w:pPr>
              <w:pStyle w:val="i2ctables"/>
            </w:pPr>
          </w:p>
        </w:tc>
        <w:tc>
          <w:tcPr>
            <w:tcW w:w="181" w:type="pct"/>
            <w:tcBorders>
              <w:top w:val="single" w:sz="24" w:space="0" w:color="auto"/>
            </w:tcBorders>
            <w:noWrap/>
            <w:hideMark/>
          </w:tcPr>
          <w:p w:rsidR="007C0E11" w:rsidRPr="0076652C" w:rsidRDefault="007C0E11" w:rsidP="00527773">
            <w:pPr>
              <w:pStyle w:val="i2ctables"/>
            </w:pPr>
          </w:p>
        </w:tc>
      </w:tr>
      <w:tr w:rsidR="007C0E11" w:rsidRPr="0076652C" w:rsidTr="00163B71">
        <w:trPr>
          <w:trHeight w:hRule="exact" w:val="255"/>
          <w:jc w:val="center"/>
        </w:trPr>
        <w:tc>
          <w:tcPr>
            <w:tcW w:w="615" w:type="pct"/>
            <w:tcBorders>
              <w:top w:val="nil"/>
              <w:bottom w:val="nil"/>
              <w:right w:val="single" w:sz="4" w:space="0" w:color="auto"/>
            </w:tcBorders>
            <w:noWrap/>
            <w:hideMark/>
          </w:tcPr>
          <w:p w:rsidR="007C0E11" w:rsidRPr="0076652C" w:rsidRDefault="00C37B52" w:rsidP="00527773">
            <w:pPr>
              <w:pStyle w:val="i2ctables"/>
            </w:pPr>
            <w:r>
              <w:t>Sl</w:t>
            </w:r>
            <w:r w:rsidR="007C0E11" w:rsidRPr="0076652C">
              <w:t>ave status</w:t>
            </w:r>
          </w:p>
        </w:tc>
        <w:tc>
          <w:tcPr>
            <w:tcW w:w="332" w:type="pct"/>
            <w:tcBorders>
              <w:left w:val="single" w:sz="4" w:space="0" w:color="auto"/>
            </w:tcBorders>
            <w:noWrap/>
            <w:hideMark/>
          </w:tcPr>
          <w:p w:rsidR="007C0E11" w:rsidRPr="0076652C" w:rsidRDefault="007C0E11" w:rsidP="00163B71">
            <w:pPr>
              <w:pStyle w:val="i2ctables"/>
            </w:pPr>
            <w:r w:rsidRPr="0076652C">
              <w:t xml:space="preserve">Rx+ </w:t>
            </w:r>
          </w:p>
        </w:tc>
        <w:tc>
          <w:tcPr>
            <w:tcW w:w="679" w:type="pct"/>
            <w:noWrap/>
            <w:hideMark/>
          </w:tcPr>
          <w:p w:rsidR="007C0E11" w:rsidRPr="0076652C" w:rsidRDefault="00163B71" w:rsidP="00527773">
            <w:pPr>
              <w:pStyle w:val="i2ctables"/>
            </w:pPr>
            <w:r w:rsidRPr="0076652C">
              <w:t>ack bits</w:t>
            </w:r>
          </w:p>
        </w:tc>
        <w:tc>
          <w:tcPr>
            <w:tcW w:w="407" w:type="pct"/>
            <w:noWrap/>
            <w:hideMark/>
          </w:tcPr>
          <w:p w:rsidR="007C0E11" w:rsidRPr="0076652C" w:rsidRDefault="007C0E11" w:rsidP="00527773">
            <w:pPr>
              <w:pStyle w:val="i2ctables"/>
            </w:pPr>
          </w:p>
        </w:tc>
        <w:tc>
          <w:tcPr>
            <w:tcW w:w="396" w:type="pct"/>
            <w:noWrap/>
            <w:hideMark/>
          </w:tcPr>
          <w:p w:rsidR="007C0E11" w:rsidRPr="0076652C" w:rsidRDefault="007C0E11" w:rsidP="00527773">
            <w:pPr>
              <w:pStyle w:val="i2ctables"/>
            </w:pPr>
          </w:p>
        </w:tc>
        <w:tc>
          <w:tcPr>
            <w:tcW w:w="371" w:type="pct"/>
            <w:noWrap/>
            <w:hideMark/>
          </w:tcPr>
          <w:p w:rsidR="007C0E11" w:rsidRPr="0076652C" w:rsidRDefault="007C0E11" w:rsidP="00527773">
            <w:pPr>
              <w:pStyle w:val="i2ctables"/>
            </w:pPr>
          </w:p>
        </w:tc>
        <w:tc>
          <w:tcPr>
            <w:tcW w:w="292" w:type="pct"/>
            <w:noWrap/>
            <w:hideMark/>
          </w:tcPr>
          <w:p w:rsidR="007C0E11" w:rsidRPr="0076652C" w:rsidRDefault="007C0E11" w:rsidP="00527773">
            <w:pPr>
              <w:pStyle w:val="i2ctables"/>
            </w:pPr>
          </w:p>
        </w:tc>
        <w:tc>
          <w:tcPr>
            <w:tcW w:w="292" w:type="pct"/>
            <w:noWrap/>
            <w:hideMark/>
          </w:tcPr>
          <w:p w:rsidR="007C0E11" w:rsidRPr="0076652C" w:rsidRDefault="007C0E11" w:rsidP="00527773">
            <w:pPr>
              <w:pStyle w:val="i2ctables"/>
            </w:pPr>
          </w:p>
        </w:tc>
        <w:tc>
          <w:tcPr>
            <w:tcW w:w="160" w:type="pct"/>
            <w:noWrap/>
            <w:hideMark/>
          </w:tcPr>
          <w:p w:rsidR="007C0E11" w:rsidRPr="0076652C" w:rsidRDefault="007C0E11" w:rsidP="00527773">
            <w:pPr>
              <w:pStyle w:val="i2ctables"/>
            </w:pPr>
          </w:p>
        </w:tc>
        <w:tc>
          <w:tcPr>
            <w:tcW w:w="293" w:type="pct"/>
            <w:noWrap/>
            <w:hideMark/>
          </w:tcPr>
          <w:p w:rsidR="007C0E11" w:rsidRPr="0076652C" w:rsidRDefault="007C0E11" w:rsidP="00527773">
            <w:pPr>
              <w:pStyle w:val="i2ctables"/>
            </w:pPr>
          </w:p>
        </w:tc>
        <w:tc>
          <w:tcPr>
            <w:tcW w:w="505" w:type="pct"/>
            <w:noWrap/>
            <w:hideMark/>
          </w:tcPr>
          <w:p w:rsidR="007C0E11" w:rsidRPr="0076652C" w:rsidRDefault="007C0E11" w:rsidP="00527773">
            <w:pPr>
              <w:pStyle w:val="i2ctables"/>
            </w:pPr>
          </w:p>
        </w:tc>
        <w:tc>
          <w:tcPr>
            <w:tcW w:w="476" w:type="pct"/>
            <w:noWrap/>
            <w:hideMark/>
          </w:tcPr>
          <w:p w:rsidR="007C0E11" w:rsidRPr="0076652C" w:rsidRDefault="007C0E11" w:rsidP="00527773">
            <w:pPr>
              <w:pStyle w:val="i2ctables"/>
            </w:pPr>
          </w:p>
        </w:tc>
        <w:tc>
          <w:tcPr>
            <w:tcW w:w="181" w:type="pct"/>
            <w:noWrap/>
            <w:hideMark/>
          </w:tcPr>
          <w:p w:rsidR="007C0E11" w:rsidRPr="0076652C" w:rsidRDefault="007C0E11" w:rsidP="00527773">
            <w:pPr>
              <w:pStyle w:val="i2ctables"/>
            </w:pPr>
          </w:p>
        </w:tc>
      </w:tr>
      <w:tr w:rsidR="007C0E11" w:rsidRPr="0076652C" w:rsidTr="00527773">
        <w:trPr>
          <w:trHeight w:hRule="exact" w:val="397"/>
          <w:jc w:val="center"/>
        </w:trPr>
        <w:tc>
          <w:tcPr>
            <w:tcW w:w="615" w:type="pct"/>
            <w:tcBorders>
              <w:top w:val="nil"/>
              <w:bottom w:val="nil"/>
              <w:right w:val="single" w:sz="4" w:space="0" w:color="auto"/>
            </w:tcBorders>
            <w:noWrap/>
            <w:hideMark/>
          </w:tcPr>
          <w:p w:rsidR="007C0E11" w:rsidRPr="0076652C" w:rsidRDefault="007C0E11" w:rsidP="00527773">
            <w:pPr>
              <w:pStyle w:val="i2ctables"/>
            </w:pPr>
            <w:r w:rsidRPr="0076652C">
              <w:t>Data sent/received</w:t>
            </w:r>
          </w:p>
        </w:tc>
        <w:tc>
          <w:tcPr>
            <w:tcW w:w="332" w:type="pct"/>
            <w:tcBorders>
              <w:left w:val="single" w:sz="4" w:space="0" w:color="auto"/>
              <w:bottom w:val="single" w:sz="4" w:space="0" w:color="auto"/>
            </w:tcBorders>
            <w:noWrap/>
            <w:hideMark/>
          </w:tcPr>
          <w:p w:rsidR="007C0E11" w:rsidRPr="0076652C" w:rsidRDefault="007C0E11" w:rsidP="00527773">
            <w:pPr>
              <w:pStyle w:val="i2ctables"/>
            </w:pPr>
          </w:p>
        </w:tc>
        <w:tc>
          <w:tcPr>
            <w:tcW w:w="679" w:type="pct"/>
            <w:tcBorders>
              <w:bottom w:val="single" w:sz="4" w:space="0" w:color="auto"/>
            </w:tcBorders>
            <w:noWrap/>
            <w:hideMark/>
          </w:tcPr>
          <w:p w:rsidR="007C0E11" w:rsidRPr="0076652C" w:rsidRDefault="007C0E11" w:rsidP="00527773">
            <w:pPr>
              <w:pStyle w:val="i2ctables"/>
            </w:pPr>
          </w:p>
        </w:tc>
        <w:tc>
          <w:tcPr>
            <w:tcW w:w="407" w:type="pct"/>
            <w:tcBorders>
              <w:bottom w:val="single" w:sz="4" w:space="0" w:color="auto"/>
            </w:tcBorders>
            <w:noWrap/>
            <w:hideMark/>
          </w:tcPr>
          <w:p w:rsidR="007C0E11" w:rsidRPr="0076652C" w:rsidRDefault="007C0E11" w:rsidP="00527773">
            <w:pPr>
              <w:pStyle w:val="i2ctables"/>
            </w:pPr>
          </w:p>
        </w:tc>
        <w:tc>
          <w:tcPr>
            <w:tcW w:w="396" w:type="pct"/>
            <w:tcBorders>
              <w:bottom w:val="single" w:sz="4" w:space="0" w:color="auto"/>
            </w:tcBorders>
            <w:noWrap/>
            <w:hideMark/>
          </w:tcPr>
          <w:p w:rsidR="007C0E11" w:rsidRPr="0076652C" w:rsidRDefault="007C0E11" w:rsidP="00527773">
            <w:pPr>
              <w:pStyle w:val="i2ctables"/>
            </w:pPr>
          </w:p>
        </w:tc>
        <w:tc>
          <w:tcPr>
            <w:tcW w:w="371" w:type="pct"/>
            <w:tcBorders>
              <w:bottom w:val="single" w:sz="4" w:space="0" w:color="auto"/>
            </w:tcBorders>
            <w:noWrap/>
            <w:hideMark/>
          </w:tcPr>
          <w:p w:rsidR="007C0E11" w:rsidRPr="0076652C" w:rsidRDefault="007C0E11" w:rsidP="00527773">
            <w:pPr>
              <w:pStyle w:val="i2ctables"/>
            </w:pPr>
          </w:p>
        </w:tc>
        <w:tc>
          <w:tcPr>
            <w:tcW w:w="292" w:type="pct"/>
            <w:tcBorders>
              <w:bottom w:val="single" w:sz="4" w:space="0" w:color="auto"/>
            </w:tcBorders>
            <w:noWrap/>
            <w:hideMark/>
          </w:tcPr>
          <w:p w:rsidR="007C0E11" w:rsidRPr="0076652C" w:rsidRDefault="007C0E11" w:rsidP="00527773">
            <w:pPr>
              <w:pStyle w:val="i2ctables"/>
            </w:pPr>
          </w:p>
        </w:tc>
        <w:tc>
          <w:tcPr>
            <w:tcW w:w="292" w:type="pct"/>
            <w:tcBorders>
              <w:bottom w:val="single" w:sz="4" w:space="0" w:color="auto"/>
            </w:tcBorders>
            <w:noWrap/>
            <w:hideMark/>
          </w:tcPr>
          <w:p w:rsidR="007C0E11" w:rsidRPr="0076652C" w:rsidRDefault="007C0E11" w:rsidP="00527773">
            <w:pPr>
              <w:pStyle w:val="i2ctables"/>
            </w:pPr>
          </w:p>
        </w:tc>
        <w:tc>
          <w:tcPr>
            <w:tcW w:w="160" w:type="pct"/>
            <w:tcBorders>
              <w:bottom w:val="single" w:sz="4" w:space="0" w:color="auto"/>
            </w:tcBorders>
            <w:noWrap/>
            <w:hideMark/>
          </w:tcPr>
          <w:p w:rsidR="007C0E11" w:rsidRPr="0076652C" w:rsidRDefault="007C0E11" w:rsidP="00527773">
            <w:pPr>
              <w:pStyle w:val="i2ctables"/>
            </w:pPr>
          </w:p>
        </w:tc>
        <w:tc>
          <w:tcPr>
            <w:tcW w:w="293" w:type="pct"/>
            <w:tcBorders>
              <w:bottom w:val="single" w:sz="4" w:space="0" w:color="auto"/>
            </w:tcBorders>
            <w:noWrap/>
            <w:hideMark/>
          </w:tcPr>
          <w:p w:rsidR="007C0E11" w:rsidRPr="0076652C" w:rsidRDefault="007C0E11" w:rsidP="00527773">
            <w:pPr>
              <w:pStyle w:val="i2ctables"/>
            </w:pPr>
          </w:p>
        </w:tc>
        <w:tc>
          <w:tcPr>
            <w:tcW w:w="505" w:type="pct"/>
            <w:tcBorders>
              <w:bottom w:val="single" w:sz="4" w:space="0" w:color="auto"/>
            </w:tcBorders>
            <w:noWrap/>
            <w:hideMark/>
          </w:tcPr>
          <w:p w:rsidR="007C0E11" w:rsidRPr="0076652C" w:rsidRDefault="007C0E11" w:rsidP="00527773">
            <w:pPr>
              <w:pStyle w:val="i2ctables"/>
            </w:pPr>
          </w:p>
        </w:tc>
        <w:tc>
          <w:tcPr>
            <w:tcW w:w="476" w:type="pct"/>
            <w:tcBorders>
              <w:bottom w:val="single" w:sz="4" w:space="0" w:color="auto"/>
            </w:tcBorders>
            <w:noWrap/>
            <w:hideMark/>
          </w:tcPr>
          <w:p w:rsidR="007C0E11" w:rsidRPr="0076652C" w:rsidRDefault="007C0E11" w:rsidP="00527773">
            <w:pPr>
              <w:pStyle w:val="i2ctables"/>
            </w:pPr>
          </w:p>
        </w:tc>
        <w:tc>
          <w:tcPr>
            <w:tcW w:w="181" w:type="pct"/>
            <w:tcBorders>
              <w:bottom w:val="single" w:sz="4" w:space="0" w:color="auto"/>
            </w:tcBorders>
            <w:noWrap/>
            <w:hideMark/>
          </w:tcPr>
          <w:p w:rsidR="007C0E11" w:rsidRPr="0076652C" w:rsidRDefault="007C0E11" w:rsidP="00527773">
            <w:pPr>
              <w:pStyle w:val="i2ctables"/>
            </w:pPr>
          </w:p>
        </w:tc>
      </w:tr>
      <w:tr w:rsidR="007C0E11" w:rsidRPr="0076652C" w:rsidTr="00527773">
        <w:trPr>
          <w:trHeight w:hRule="exact" w:val="475"/>
          <w:jc w:val="center"/>
        </w:trPr>
        <w:tc>
          <w:tcPr>
            <w:tcW w:w="615" w:type="pct"/>
            <w:tcBorders>
              <w:top w:val="nil"/>
              <w:bottom w:val="nil"/>
              <w:right w:val="single" w:sz="4" w:space="0" w:color="auto"/>
            </w:tcBorders>
            <w:noWrap/>
            <w:hideMark/>
          </w:tcPr>
          <w:p w:rsidR="007C0E11" w:rsidRPr="0076652C" w:rsidRDefault="00C37B52" w:rsidP="00527773">
            <w:pPr>
              <w:pStyle w:val="i2ctables"/>
            </w:pPr>
            <w:r>
              <w:t>M</w:t>
            </w:r>
            <w:r w:rsidR="007C0E11" w:rsidRPr="0076652C">
              <w:t>aster sends</w:t>
            </w:r>
          </w:p>
        </w:tc>
        <w:tc>
          <w:tcPr>
            <w:tcW w:w="332"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start</w:t>
            </w:r>
          </w:p>
        </w:tc>
        <w:tc>
          <w:tcPr>
            <w:tcW w:w="679"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Slave address + write bit</w:t>
            </w:r>
          </w:p>
        </w:tc>
        <w:tc>
          <w:tcPr>
            <w:tcW w:w="407"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Control byte</w:t>
            </w:r>
          </w:p>
        </w:tc>
        <w:tc>
          <w:tcPr>
            <w:tcW w:w="396"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Length MSB</w:t>
            </w:r>
          </w:p>
        </w:tc>
        <w:tc>
          <w:tcPr>
            <w:tcW w:w="371"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Length LSB</w:t>
            </w:r>
          </w:p>
        </w:tc>
        <w:tc>
          <w:tcPr>
            <w:tcW w:w="292"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Data[0]</w:t>
            </w:r>
          </w:p>
        </w:tc>
        <w:tc>
          <w:tcPr>
            <w:tcW w:w="292"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Data[1]</w:t>
            </w:r>
          </w:p>
        </w:tc>
        <w:tc>
          <w:tcPr>
            <w:tcW w:w="160"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w:t>
            </w:r>
          </w:p>
        </w:tc>
        <w:tc>
          <w:tcPr>
            <w:tcW w:w="293"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Data[n]</w:t>
            </w:r>
          </w:p>
        </w:tc>
        <w:tc>
          <w:tcPr>
            <w:tcW w:w="505"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Checksum MSB</w:t>
            </w:r>
          </w:p>
        </w:tc>
        <w:tc>
          <w:tcPr>
            <w:tcW w:w="476"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Checksum LSB</w:t>
            </w:r>
          </w:p>
        </w:tc>
        <w:tc>
          <w:tcPr>
            <w:tcW w:w="181" w:type="pct"/>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STOP</w:t>
            </w:r>
          </w:p>
        </w:tc>
      </w:tr>
      <w:tr w:rsidR="007C0E11" w:rsidRPr="0076652C" w:rsidTr="00527773">
        <w:trPr>
          <w:trHeight w:hRule="exact" w:val="413"/>
          <w:jc w:val="center"/>
        </w:trPr>
        <w:tc>
          <w:tcPr>
            <w:tcW w:w="615" w:type="pct"/>
            <w:tcBorders>
              <w:top w:val="nil"/>
              <w:bottom w:val="single" w:sz="24" w:space="0" w:color="auto"/>
              <w:right w:val="single" w:sz="4" w:space="0" w:color="auto"/>
            </w:tcBorders>
            <w:noWrap/>
            <w:hideMark/>
          </w:tcPr>
          <w:p w:rsidR="007C0E11" w:rsidRPr="0076652C" w:rsidRDefault="00C37B52" w:rsidP="00527773">
            <w:pPr>
              <w:pStyle w:val="i2ctables"/>
            </w:pPr>
            <w:r>
              <w:t>A</w:t>
            </w:r>
            <w:r w:rsidR="007C0E11" w:rsidRPr="0076652C">
              <w:t>ddressed slave</w:t>
            </w:r>
          </w:p>
        </w:tc>
        <w:tc>
          <w:tcPr>
            <w:tcW w:w="332"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p>
        </w:tc>
        <w:tc>
          <w:tcPr>
            <w:tcW w:w="679" w:type="pct"/>
            <w:tcBorders>
              <w:top w:val="single" w:sz="4" w:space="0" w:color="auto"/>
              <w:left w:val="single" w:sz="4" w:space="0" w:color="auto"/>
              <w:bottom w:val="single" w:sz="24" w:space="0" w:color="auto"/>
              <w:right w:val="single" w:sz="4" w:space="0" w:color="auto"/>
            </w:tcBorders>
            <w:noWrap/>
            <w:hideMark/>
          </w:tcPr>
          <w:p w:rsidR="007C0E11" w:rsidRPr="0076652C" w:rsidRDefault="00E3639E" w:rsidP="00527773">
            <w:pPr>
              <w:pStyle w:val="i2ctables"/>
            </w:pPr>
            <w:r w:rsidRPr="0076652C">
              <w:t>A</w:t>
            </w:r>
            <w:r w:rsidR="007C0E11" w:rsidRPr="0076652C">
              <w:t>ck</w:t>
            </w:r>
          </w:p>
        </w:tc>
        <w:tc>
          <w:tcPr>
            <w:tcW w:w="407"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ack</w:t>
            </w:r>
          </w:p>
        </w:tc>
        <w:tc>
          <w:tcPr>
            <w:tcW w:w="396"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ack</w:t>
            </w:r>
          </w:p>
        </w:tc>
        <w:tc>
          <w:tcPr>
            <w:tcW w:w="371"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ack</w:t>
            </w:r>
          </w:p>
        </w:tc>
        <w:tc>
          <w:tcPr>
            <w:tcW w:w="292"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ack</w:t>
            </w:r>
          </w:p>
        </w:tc>
        <w:tc>
          <w:tcPr>
            <w:tcW w:w="292"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ack</w:t>
            </w:r>
          </w:p>
        </w:tc>
        <w:tc>
          <w:tcPr>
            <w:tcW w:w="160"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w:t>
            </w:r>
          </w:p>
        </w:tc>
        <w:tc>
          <w:tcPr>
            <w:tcW w:w="293"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ack</w:t>
            </w:r>
          </w:p>
        </w:tc>
        <w:tc>
          <w:tcPr>
            <w:tcW w:w="505"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ack</w:t>
            </w:r>
          </w:p>
        </w:tc>
        <w:tc>
          <w:tcPr>
            <w:tcW w:w="476"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ack</w:t>
            </w:r>
          </w:p>
        </w:tc>
        <w:tc>
          <w:tcPr>
            <w:tcW w:w="181" w:type="pct"/>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p>
        </w:tc>
      </w:tr>
    </w:tbl>
    <w:p w:rsidR="007C0E11" w:rsidRDefault="007C0E11" w:rsidP="007C0E11">
      <w:pPr>
        <w:pStyle w:val="Heading3"/>
      </w:pPr>
      <w:bookmarkStart w:id="548" w:name="_Toc204748265"/>
      <w:bookmarkStart w:id="549" w:name="_Toc207775121"/>
      <w:r>
        <w:t>Case 2</w:t>
      </w:r>
      <w:bookmarkEnd w:id="548"/>
      <w:bookmarkEnd w:id="549"/>
    </w:p>
    <w:p w:rsidR="007C0E11" w:rsidRDefault="007C0E11" w:rsidP="007C0E11">
      <w:r>
        <w:t xml:space="preserve">The next case is similar to the previous; the master will wait for a clear bus, send an address, control-byte, length data, and checksum. However instead of sending the stop command, it will repeat the slave’s address and set the read/write bit low allowing the </w:t>
      </w:r>
      <w:r w:rsidR="00B64177">
        <w:t>slave to send data back to the m</w:t>
      </w:r>
      <w:r>
        <w:t xml:space="preserve">aster. At the end of this case the slave will hold the clock low to prepare for Case 3. </w:t>
      </w:r>
      <w:r w:rsidR="00163B71">
        <w:t xml:space="preserve">This case is summarized in </w:t>
      </w:r>
      <w:r w:rsidR="00C64352">
        <w:fldChar w:fldCharType="begin"/>
      </w:r>
      <w:r w:rsidR="00163B71">
        <w:instrText xml:space="preserve"> REF _Ref206933407 \h </w:instrText>
      </w:r>
      <w:r w:rsidR="00C64352">
        <w:fldChar w:fldCharType="separate"/>
      </w:r>
      <w:r w:rsidR="00D46473">
        <w:t xml:space="preserve">Table </w:t>
      </w:r>
      <w:r w:rsidR="00D46473">
        <w:rPr>
          <w:noProof/>
        </w:rPr>
        <w:t>47</w:t>
      </w:r>
      <w:r w:rsidR="00C64352">
        <w:fldChar w:fldCharType="end"/>
      </w:r>
      <w:r w:rsidR="00163B71">
        <w:t>.</w:t>
      </w:r>
    </w:p>
    <w:p w:rsidR="00527773" w:rsidRDefault="00527773">
      <w:pPr>
        <w:spacing w:line="276" w:lineRule="auto"/>
        <w:jc w:val="left"/>
        <w:rPr>
          <w:rFonts w:eastAsiaTheme="minorEastAsia"/>
          <w:b/>
          <w:bCs/>
          <w:sz w:val="18"/>
          <w:szCs w:val="18"/>
          <w:lang w:val="en-US" w:bidi="en-US"/>
        </w:rPr>
      </w:pPr>
      <w:r>
        <w:br w:type="page"/>
      </w:r>
    </w:p>
    <w:p w:rsidR="007C0E11" w:rsidRPr="006A1FE5" w:rsidRDefault="007C0E11" w:rsidP="007C0E11">
      <w:pPr>
        <w:pStyle w:val="Caption"/>
      </w:pPr>
      <w:bookmarkStart w:id="550" w:name="_Ref206933407"/>
      <w:bookmarkStart w:id="551" w:name="_Toc207775286"/>
      <w:r>
        <w:lastRenderedPageBreak/>
        <w:t xml:space="preserve">Table </w:t>
      </w:r>
      <w:fldSimple w:instr=" SEQ Table \* ARABIC ">
        <w:r w:rsidR="00D46473">
          <w:rPr>
            <w:noProof/>
          </w:rPr>
          <w:t>47</w:t>
        </w:r>
      </w:fldSimple>
      <w:bookmarkEnd w:id="550"/>
      <w:r w:rsidRPr="006A1FE5">
        <w:t>: Case 2</w:t>
      </w:r>
      <w:r w:rsidR="00C37B52">
        <w:t>(</w:t>
      </w:r>
      <w:r w:rsidR="00C37B52" w:rsidRPr="006A1FE5">
        <w:t>Master</w:t>
      </w:r>
      <w:r w:rsidRPr="006A1FE5">
        <w:t xml:space="preserve"> sends</w:t>
      </w:r>
      <w:r w:rsidR="003A1F55">
        <w:t>,</w:t>
      </w:r>
      <w:r w:rsidRPr="006A1FE5">
        <w:t xml:space="preserve"> and a response is wanted</w:t>
      </w:r>
      <w:r w:rsidR="003A1F55">
        <w:t>)</w:t>
      </w:r>
      <w:bookmarkEnd w:id="551"/>
    </w:p>
    <w:tbl>
      <w:tblPr>
        <w:tblW w:w="4999" w:type="pct"/>
        <w:jc w:val="center"/>
        <w:tblBorders>
          <w:top w:val="single" w:sz="24" w:space="0" w:color="auto"/>
          <w:bottom w:val="single" w:sz="24" w:space="0" w:color="auto"/>
        </w:tblBorders>
        <w:tblLayout w:type="fixed"/>
        <w:tblLook w:val="0480"/>
      </w:tblPr>
      <w:tblGrid>
        <w:gridCol w:w="1245"/>
        <w:gridCol w:w="569"/>
        <w:gridCol w:w="849"/>
        <w:gridCol w:w="525"/>
        <w:gridCol w:w="674"/>
        <w:gridCol w:w="633"/>
        <w:gridCol w:w="500"/>
        <w:gridCol w:w="500"/>
        <w:gridCol w:w="281"/>
        <w:gridCol w:w="502"/>
        <w:gridCol w:w="802"/>
        <w:gridCol w:w="761"/>
        <w:gridCol w:w="1094"/>
      </w:tblGrid>
      <w:tr w:rsidR="00C37B52" w:rsidRPr="009C4E81" w:rsidTr="00C37B52">
        <w:trPr>
          <w:trHeight w:val="273"/>
          <w:jc w:val="center"/>
        </w:trPr>
        <w:tc>
          <w:tcPr>
            <w:tcW w:w="696" w:type="pct"/>
            <w:tcBorders>
              <w:top w:val="single" w:sz="24" w:space="0" w:color="auto"/>
              <w:bottom w:val="nil"/>
              <w:right w:val="single" w:sz="4" w:space="0" w:color="auto"/>
            </w:tcBorders>
          </w:tcPr>
          <w:p w:rsidR="00C37B52" w:rsidRPr="0076652C" w:rsidRDefault="00C37B52" w:rsidP="004C5ADE">
            <w:pPr>
              <w:pStyle w:val="i2ctables"/>
            </w:pPr>
            <w:r>
              <w:t>M</w:t>
            </w:r>
            <w:r w:rsidRPr="0076652C">
              <w:t>aster status</w:t>
            </w:r>
          </w:p>
        </w:tc>
        <w:tc>
          <w:tcPr>
            <w:tcW w:w="318" w:type="pct"/>
            <w:tcBorders>
              <w:top w:val="single" w:sz="24" w:space="0" w:color="auto"/>
              <w:left w:val="single" w:sz="4" w:space="0" w:color="auto"/>
            </w:tcBorders>
            <w:noWrap/>
            <w:vAlign w:val="center"/>
            <w:hideMark/>
          </w:tcPr>
          <w:p w:rsidR="00C37B52" w:rsidRPr="00F659C3" w:rsidRDefault="00C37B52" w:rsidP="00527773">
            <w:pPr>
              <w:pStyle w:val="i2ctables"/>
              <w:jc w:val="left"/>
            </w:pPr>
            <w:r w:rsidRPr="00F659C3">
              <w:t>Tx</w:t>
            </w:r>
          </w:p>
        </w:tc>
        <w:tc>
          <w:tcPr>
            <w:tcW w:w="475" w:type="pct"/>
            <w:tcBorders>
              <w:top w:val="single" w:sz="24" w:space="0" w:color="auto"/>
            </w:tcBorders>
            <w:noWrap/>
            <w:vAlign w:val="center"/>
            <w:hideMark/>
          </w:tcPr>
          <w:p w:rsidR="00C37B52" w:rsidRPr="00F659C3" w:rsidRDefault="00C37B52" w:rsidP="00527773">
            <w:pPr>
              <w:pStyle w:val="i2ctables"/>
              <w:jc w:val="left"/>
            </w:pPr>
          </w:p>
        </w:tc>
        <w:tc>
          <w:tcPr>
            <w:tcW w:w="294" w:type="pct"/>
            <w:tcBorders>
              <w:top w:val="single" w:sz="24" w:space="0" w:color="auto"/>
            </w:tcBorders>
            <w:noWrap/>
            <w:vAlign w:val="center"/>
            <w:hideMark/>
          </w:tcPr>
          <w:p w:rsidR="00C37B52" w:rsidRPr="00F659C3" w:rsidRDefault="00C37B52" w:rsidP="00527773">
            <w:pPr>
              <w:pStyle w:val="i2ctables"/>
              <w:jc w:val="left"/>
            </w:pPr>
          </w:p>
        </w:tc>
        <w:tc>
          <w:tcPr>
            <w:tcW w:w="377" w:type="pct"/>
            <w:tcBorders>
              <w:top w:val="single" w:sz="24" w:space="0" w:color="auto"/>
            </w:tcBorders>
            <w:noWrap/>
            <w:vAlign w:val="center"/>
            <w:hideMark/>
          </w:tcPr>
          <w:p w:rsidR="00C37B52" w:rsidRPr="00F659C3" w:rsidRDefault="00C37B52" w:rsidP="00527773">
            <w:pPr>
              <w:pStyle w:val="i2ctables"/>
              <w:jc w:val="left"/>
            </w:pPr>
          </w:p>
        </w:tc>
        <w:tc>
          <w:tcPr>
            <w:tcW w:w="354" w:type="pct"/>
            <w:tcBorders>
              <w:top w:val="single" w:sz="24" w:space="0" w:color="auto"/>
            </w:tcBorders>
            <w:noWrap/>
            <w:vAlign w:val="center"/>
            <w:hideMark/>
          </w:tcPr>
          <w:p w:rsidR="00C37B52" w:rsidRPr="00F659C3" w:rsidRDefault="00C37B52" w:rsidP="00527773">
            <w:pPr>
              <w:pStyle w:val="i2ctables"/>
              <w:jc w:val="left"/>
            </w:pPr>
          </w:p>
        </w:tc>
        <w:tc>
          <w:tcPr>
            <w:tcW w:w="280" w:type="pct"/>
            <w:tcBorders>
              <w:top w:val="single" w:sz="24" w:space="0" w:color="auto"/>
            </w:tcBorders>
            <w:noWrap/>
            <w:vAlign w:val="center"/>
            <w:hideMark/>
          </w:tcPr>
          <w:p w:rsidR="00C37B52" w:rsidRPr="00F659C3" w:rsidRDefault="00C37B52" w:rsidP="00527773">
            <w:pPr>
              <w:pStyle w:val="i2ctables"/>
              <w:jc w:val="left"/>
            </w:pPr>
          </w:p>
        </w:tc>
        <w:tc>
          <w:tcPr>
            <w:tcW w:w="280" w:type="pct"/>
            <w:tcBorders>
              <w:top w:val="single" w:sz="24" w:space="0" w:color="auto"/>
            </w:tcBorders>
            <w:noWrap/>
            <w:vAlign w:val="center"/>
            <w:hideMark/>
          </w:tcPr>
          <w:p w:rsidR="00C37B52" w:rsidRPr="00F659C3" w:rsidRDefault="00C37B52" w:rsidP="00527773">
            <w:pPr>
              <w:pStyle w:val="i2ctables"/>
              <w:jc w:val="left"/>
            </w:pPr>
          </w:p>
        </w:tc>
        <w:tc>
          <w:tcPr>
            <w:tcW w:w="157" w:type="pct"/>
            <w:tcBorders>
              <w:top w:val="single" w:sz="24" w:space="0" w:color="auto"/>
            </w:tcBorders>
            <w:noWrap/>
            <w:vAlign w:val="center"/>
            <w:hideMark/>
          </w:tcPr>
          <w:p w:rsidR="00C37B52" w:rsidRPr="00F659C3" w:rsidRDefault="00C37B52" w:rsidP="00527773">
            <w:pPr>
              <w:pStyle w:val="i2ctables"/>
              <w:jc w:val="left"/>
            </w:pPr>
          </w:p>
        </w:tc>
        <w:tc>
          <w:tcPr>
            <w:tcW w:w="281" w:type="pct"/>
            <w:tcBorders>
              <w:top w:val="single" w:sz="24" w:space="0" w:color="auto"/>
            </w:tcBorders>
            <w:noWrap/>
            <w:vAlign w:val="center"/>
            <w:hideMark/>
          </w:tcPr>
          <w:p w:rsidR="00C37B52" w:rsidRPr="00F659C3" w:rsidRDefault="00C37B52" w:rsidP="00527773">
            <w:pPr>
              <w:pStyle w:val="i2ctables"/>
              <w:jc w:val="left"/>
            </w:pPr>
          </w:p>
        </w:tc>
        <w:tc>
          <w:tcPr>
            <w:tcW w:w="449" w:type="pct"/>
            <w:tcBorders>
              <w:top w:val="single" w:sz="24" w:space="0" w:color="auto"/>
            </w:tcBorders>
            <w:noWrap/>
            <w:vAlign w:val="center"/>
            <w:hideMark/>
          </w:tcPr>
          <w:p w:rsidR="00C37B52" w:rsidRPr="00F659C3" w:rsidRDefault="00C37B52" w:rsidP="00527773">
            <w:pPr>
              <w:pStyle w:val="i2ctables"/>
              <w:jc w:val="left"/>
            </w:pPr>
          </w:p>
        </w:tc>
        <w:tc>
          <w:tcPr>
            <w:tcW w:w="426" w:type="pct"/>
            <w:tcBorders>
              <w:top w:val="single" w:sz="24" w:space="0" w:color="auto"/>
            </w:tcBorders>
            <w:noWrap/>
            <w:vAlign w:val="center"/>
            <w:hideMark/>
          </w:tcPr>
          <w:p w:rsidR="00C37B52" w:rsidRPr="00F659C3" w:rsidRDefault="00C37B52" w:rsidP="00527773">
            <w:pPr>
              <w:pStyle w:val="i2ctables"/>
              <w:jc w:val="left"/>
            </w:pPr>
          </w:p>
        </w:tc>
        <w:tc>
          <w:tcPr>
            <w:tcW w:w="612" w:type="pct"/>
            <w:tcBorders>
              <w:top w:val="single" w:sz="24" w:space="0" w:color="auto"/>
            </w:tcBorders>
            <w:noWrap/>
            <w:vAlign w:val="center"/>
            <w:hideMark/>
          </w:tcPr>
          <w:p w:rsidR="00C37B52" w:rsidRPr="00F659C3" w:rsidRDefault="00C37B52" w:rsidP="00527773">
            <w:pPr>
              <w:pStyle w:val="i2ctables"/>
              <w:jc w:val="left"/>
            </w:pPr>
          </w:p>
        </w:tc>
      </w:tr>
      <w:tr w:rsidR="00C37B52" w:rsidRPr="009C4E81" w:rsidTr="00C37B52">
        <w:trPr>
          <w:trHeight w:val="216"/>
          <w:jc w:val="center"/>
        </w:trPr>
        <w:tc>
          <w:tcPr>
            <w:tcW w:w="696" w:type="pct"/>
            <w:tcBorders>
              <w:top w:val="nil"/>
              <w:bottom w:val="nil"/>
              <w:right w:val="single" w:sz="4" w:space="0" w:color="auto"/>
            </w:tcBorders>
          </w:tcPr>
          <w:p w:rsidR="00C37B52" w:rsidRPr="0076652C" w:rsidRDefault="00C37B52" w:rsidP="004C5ADE">
            <w:pPr>
              <w:pStyle w:val="i2ctables"/>
            </w:pPr>
            <w:r>
              <w:t>Sl</w:t>
            </w:r>
            <w:r w:rsidRPr="0076652C">
              <w:t>ave status</w:t>
            </w:r>
          </w:p>
        </w:tc>
        <w:tc>
          <w:tcPr>
            <w:tcW w:w="318" w:type="pct"/>
            <w:tcBorders>
              <w:left w:val="single" w:sz="4" w:space="0" w:color="auto"/>
            </w:tcBorders>
            <w:noWrap/>
            <w:vAlign w:val="center"/>
            <w:hideMark/>
          </w:tcPr>
          <w:p w:rsidR="00C37B52" w:rsidRPr="00F659C3" w:rsidRDefault="00C37B52" w:rsidP="00163B71">
            <w:pPr>
              <w:pStyle w:val="i2ctables"/>
              <w:jc w:val="left"/>
            </w:pPr>
            <w:r w:rsidRPr="00F659C3">
              <w:t>Rx</w:t>
            </w:r>
          </w:p>
        </w:tc>
        <w:tc>
          <w:tcPr>
            <w:tcW w:w="475" w:type="pct"/>
            <w:noWrap/>
            <w:vAlign w:val="center"/>
            <w:hideMark/>
          </w:tcPr>
          <w:p w:rsidR="00C37B52" w:rsidRPr="00F659C3" w:rsidRDefault="00C37B52" w:rsidP="00527773">
            <w:pPr>
              <w:pStyle w:val="i2ctables"/>
              <w:jc w:val="left"/>
            </w:pPr>
            <w:r w:rsidRPr="00F659C3">
              <w:t>+ ack bits</w:t>
            </w:r>
          </w:p>
        </w:tc>
        <w:tc>
          <w:tcPr>
            <w:tcW w:w="294" w:type="pct"/>
            <w:noWrap/>
            <w:vAlign w:val="center"/>
            <w:hideMark/>
          </w:tcPr>
          <w:p w:rsidR="00C37B52" w:rsidRPr="00F659C3" w:rsidRDefault="00C37B52" w:rsidP="00527773">
            <w:pPr>
              <w:pStyle w:val="i2ctables"/>
              <w:jc w:val="left"/>
            </w:pPr>
          </w:p>
        </w:tc>
        <w:tc>
          <w:tcPr>
            <w:tcW w:w="377" w:type="pct"/>
            <w:noWrap/>
            <w:vAlign w:val="center"/>
            <w:hideMark/>
          </w:tcPr>
          <w:p w:rsidR="00C37B52" w:rsidRPr="00F659C3" w:rsidRDefault="00C37B52" w:rsidP="00527773">
            <w:pPr>
              <w:pStyle w:val="i2ctables"/>
              <w:jc w:val="left"/>
            </w:pPr>
          </w:p>
        </w:tc>
        <w:tc>
          <w:tcPr>
            <w:tcW w:w="354" w:type="pct"/>
            <w:noWrap/>
            <w:vAlign w:val="center"/>
            <w:hideMark/>
          </w:tcPr>
          <w:p w:rsidR="00C37B52" w:rsidRPr="00F659C3" w:rsidRDefault="00C37B52" w:rsidP="00527773">
            <w:pPr>
              <w:pStyle w:val="i2ctables"/>
              <w:jc w:val="left"/>
            </w:pPr>
          </w:p>
        </w:tc>
        <w:tc>
          <w:tcPr>
            <w:tcW w:w="280" w:type="pct"/>
            <w:noWrap/>
            <w:vAlign w:val="center"/>
            <w:hideMark/>
          </w:tcPr>
          <w:p w:rsidR="00C37B52" w:rsidRPr="00F659C3" w:rsidRDefault="00C37B52" w:rsidP="00527773">
            <w:pPr>
              <w:pStyle w:val="i2ctables"/>
              <w:jc w:val="left"/>
            </w:pPr>
          </w:p>
        </w:tc>
        <w:tc>
          <w:tcPr>
            <w:tcW w:w="280" w:type="pct"/>
            <w:noWrap/>
            <w:vAlign w:val="center"/>
            <w:hideMark/>
          </w:tcPr>
          <w:p w:rsidR="00C37B52" w:rsidRPr="00F659C3" w:rsidRDefault="00C37B52" w:rsidP="00527773">
            <w:pPr>
              <w:pStyle w:val="i2ctables"/>
              <w:jc w:val="left"/>
            </w:pPr>
          </w:p>
        </w:tc>
        <w:tc>
          <w:tcPr>
            <w:tcW w:w="157" w:type="pct"/>
            <w:noWrap/>
            <w:vAlign w:val="center"/>
            <w:hideMark/>
          </w:tcPr>
          <w:p w:rsidR="00C37B52" w:rsidRPr="00F659C3" w:rsidRDefault="00C37B52" w:rsidP="00527773">
            <w:pPr>
              <w:pStyle w:val="i2ctables"/>
              <w:jc w:val="left"/>
            </w:pPr>
          </w:p>
        </w:tc>
        <w:tc>
          <w:tcPr>
            <w:tcW w:w="281" w:type="pct"/>
            <w:noWrap/>
            <w:vAlign w:val="center"/>
            <w:hideMark/>
          </w:tcPr>
          <w:p w:rsidR="00C37B52" w:rsidRPr="00F659C3" w:rsidRDefault="00C37B52" w:rsidP="00527773">
            <w:pPr>
              <w:pStyle w:val="i2ctables"/>
              <w:jc w:val="left"/>
            </w:pPr>
          </w:p>
        </w:tc>
        <w:tc>
          <w:tcPr>
            <w:tcW w:w="449" w:type="pct"/>
            <w:noWrap/>
            <w:vAlign w:val="center"/>
            <w:hideMark/>
          </w:tcPr>
          <w:p w:rsidR="00C37B52" w:rsidRPr="00F659C3" w:rsidRDefault="00C37B52" w:rsidP="00527773">
            <w:pPr>
              <w:pStyle w:val="i2ctables"/>
              <w:jc w:val="left"/>
            </w:pPr>
          </w:p>
        </w:tc>
        <w:tc>
          <w:tcPr>
            <w:tcW w:w="426" w:type="pct"/>
            <w:noWrap/>
            <w:vAlign w:val="center"/>
            <w:hideMark/>
          </w:tcPr>
          <w:p w:rsidR="00C37B52" w:rsidRPr="00F659C3" w:rsidRDefault="00C37B52" w:rsidP="00527773">
            <w:pPr>
              <w:pStyle w:val="i2ctables"/>
              <w:jc w:val="left"/>
            </w:pPr>
          </w:p>
        </w:tc>
        <w:tc>
          <w:tcPr>
            <w:tcW w:w="612" w:type="pct"/>
            <w:noWrap/>
            <w:vAlign w:val="center"/>
            <w:hideMark/>
          </w:tcPr>
          <w:p w:rsidR="00C37B52" w:rsidRPr="00F659C3" w:rsidRDefault="00C37B52" w:rsidP="00527773">
            <w:pPr>
              <w:pStyle w:val="i2ctables"/>
              <w:jc w:val="left"/>
            </w:pPr>
          </w:p>
        </w:tc>
      </w:tr>
      <w:tr w:rsidR="00C37B52" w:rsidRPr="009C4E81" w:rsidTr="00C37B52">
        <w:trPr>
          <w:trHeight w:val="272"/>
          <w:jc w:val="center"/>
        </w:trPr>
        <w:tc>
          <w:tcPr>
            <w:tcW w:w="696" w:type="pct"/>
            <w:tcBorders>
              <w:top w:val="nil"/>
              <w:bottom w:val="nil"/>
              <w:right w:val="single" w:sz="4" w:space="0" w:color="auto"/>
            </w:tcBorders>
          </w:tcPr>
          <w:p w:rsidR="00C37B52" w:rsidRPr="0076652C" w:rsidRDefault="00C37B52" w:rsidP="004C5ADE">
            <w:pPr>
              <w:pStyle w:val="i2ctables"/>
            </w:pPr>
            <w:r w:rsidRPr="0076652C">
              <w:t>Data sent/received</w:t>
            </w:r>
          </w:p>
        </w:tc>
        <w:tc>
          <w:tcPr>
            <w:tcW w:w="318" w:type="pct"/>
            <w:tcBorders>
              <w:left w:val="single" w:sz="4" w:space="0" w:color="auto"/>
              <w:bottom w:val="single" w:sz="4" w:space="0" w:color="auto"/>
            </w:tcBorders>
            <w:noWrap/>
            <w:vAlign w:val="center"/>
            <w:hideMark/>
          </w:tcPr>
          <w:p w:rsidR="00C37B52" w:rsidRPr="00F659C3" w:rsidRDefault="00C37B52" w:rsidP="00527773">
            <w:pPr>
              <w:pStyle w:val="i2ctables"/>
              <w:jc w:val="left"/>
            </w:pPr>
          </w:p>
        </w:tc>
        <w:tc>
          <w:tcPr>
            <w:tcW w:w="475" w:type="pct"/>
            <w:tcBorders>
              <w:bottom w:val="single" w:sz="4" w:space="0" w:color="auto"/>
            </w:tcBorders>
            <w:noWrap/>
            <w:vAlign w:val="center"/>
            <w:hideMark/>
          </w:tcPr>
          <w:p w:rsidR="00C37B52" w:rsidRPr="00F659C3" w:rsidRDefault="00C37B52" w:rsidP="00527773">
            <w:pPr>
              <w:pStyle w:val="i2ctables"/>
              <w:jc w:val="left"/>
            </w:pPr>
          </w:p>
        </w:tc>
        <w:tc>
          <w:tcPr>
            <w:tcW w:w="294" w:type="pct"/>
            <w:tcBorders>
              <w:bottom w:val="single" w:sz="4" w:space="0" w:color="auto"/>
            </w:tcBorders>
            <w:noWrap/>
            <w:vAlign w:val="center"/>
            <w:hideMark/>
          </w:tcPr>
          <w:p w:rsidR="00C37B52" w:rsidRPr="00F659C3" w:rsidRDefault="00C37B52" w:rsidP="00527773">
            <w:pPr>
              <w:pStyle w:val="i2ctables"/>
              <w:jc w:val="left"/>
            </w:pPr>
          </w:p>
        </w:tc>
        <w:tc>
          <w:tcPr>
            <w:tcW w:w="377" w:type="pct"/>
            <w:tcBorders>
              <w:bottom w:val="single" w:sz="4" w:space="0" w:color="auto"/>
            </w:tcBorders>
            <w:noWrap/>
            <w:vAlign w:val="center"/>
            <w:hideMark/>
          </w:tcPr>
          <w:p w:rsidR="00C37B52" w:rsidRPr="00F659C3" w:rsidRDefault="00C37B52" w:rsidP="00527773">
            <w:pPr>
              <w:pStyle w:val="i2ctables"/>
              <w:jc w:val="left"/>
            </w:pPr>
          </w:p>
        </w:tc>
        <w:tc>
          <w:tcPr>
            <w:tcW w:w="354" w:type="pct"/>
            <w:tcBorders>
              <w:bottom w:val="single" w:sz="4" w:space="0" w:color="auto"/>
            </w:tcBorders>
            <w:noWrap/>
            <w:vAlign w:val="center"/>
            <w:hideMark/>
          </w:tcPr>
          <w:p w:rsidR="00C37B52" w:rsidRPr="00F659C3" w:rsidRDefault="00C37B52" w:rsidP="00527773">
            <w:pPr>
              <w:pStyle w:val="i2ctables"/>
              <w:jc w:val="left"/>
            </w:pPr>
          </w:p>
        </w:tc>
        <w:tc>
          <w:tcPr>
            <w:tcW w:w="280" w:type="pct"/>
            <w:tcBorders>
              <w:bottom w:val="single" w:sz="4" w:space="0" w:color="auto"/>
            </w:tcBorders>
            <w:noWrap/>
            <w:vAlign w:val="center"/>
            <w:hideMark/>
          </w:tcPr>
          <w:p w:rsidR="00C37B52" w:rsidRPr="00F659C3" w:rsidRDefault="00C37B52" w:rsidP="00527773">
            <w:pPr>
              <w:pStyle w:val="i2ctables"/>
              <w:jc w:val="left"/>
            </w:pPr>
          </w:p>
        </w:tc>
        <w:tc>
          <w:tcPr>
            <w:tcW w:w="280" w:type="pct"/>
            <w:tcBorders>
              <w:bottom w:val="single" w:sz="4" w:space="0" w:color="auto"/>
            </w:tcBorders>
            <w:noWrap/>
            <w:vAlign w:val="center"/>
            <w:hideMark/>
          </w:tcPr>
          <w:p w:rsidR="00C37B52" w:rsidRPr="00F659C3" w:rsidRDefault="00C37B52" w:rsidP="00527773">
            <w:pPr>
              <w:pStyle w:val="i2ctables"/>
              <w:jc w:val="left"/>
            </w:pPr>
          </w:p>
        </w:tc>
        <w:tc>
          <w:tcPr>
            <w:tcW w:w="157" w:type="pct"/>
            <w:tcBorders>
              <w:bottom w:val="single" w:sz="4" w:space="0" w:color="auto"/>
            </w:tcBorders>
            <w:noWrap/>
            <w:vAlign w:val="center"/>
            <w:hideMark/>
          </w:tcPr>
          <w:p w:rsidR="00C37B52" w:rsidRPr="00F659C3" w:rsidRDefault="00C37B52" w:rsidP="00527773">
            <w:pPr>
              <w:pStyle w:val="i2ctables"/>
              <w:jc w:val="left"/>
            </w:pPr>
          </w:p>
        </w:tc>
        <w:tc>
          <w:tcPr>
            <w:tcW w:w="281" w:type="pct"/>
            <w:tcBorders>
              <w:bottom w:val="single" w:sz="4" w:space="0" w:color="auto"/>
            </w:tcBorders>
            <w:noWrap/>
            <w:vAlign w:val="center"/>
            <w:hideMark/>
          </w:tcPr>
          <w:p w:rsidR="00C37B52" w:rsidRPr="00F659C3" w:rsidRDefault="00C37B52" w:rsidP="00527773">
            <w:pPr>
              <w:pStyle w:val="i2ctables"/>
              <w:jc w:val="left"/>
            </w:pPr>
          </w:p>
        </w:tc>
        <w:tc>
          <w:tcPr>
            <w:tcW w:w="449" w:type="pct"/>
            <w:tcBorders>
              <w:bottom w:val="single" w:sz="4" w:space="0" w:color="auto"/>
            </w:tcBorders>
            <w:noWrap/>
            <w:vAlign w:val="center"/>
            <w:hideMark/>
          </w:tcPr>
          <w:p w:rsidR="00C37B52" w:rsidRPr="00F659C3" w:rsidRDefault="00C37B52" w:rsidP="00527773">
            <w:pPr>
              <w:pStyle w:val="i2ctables"/>
              <w:jc w:val="left"/>
            </w:pPr>
          </w:p>
        </w:tc>
        <w:tc>
          <w:tcPr>
            <w:tcW w:w="426" w:type="pct"/>
            <w:tcBorders>
              <w:bottom w:val="single" w:sz="4" w:space="0" w:color="auto"/>
            </w:tcBorders>
            <w:noWrap/>
            <w:vAlign w:val="center"/>
            <w:hideMark/>
          </w:tcPr>
          <w:p w:rsidR="00C37B52" w:rsidRPr="00F659C3" w:rsidRDefault="00C37B52" w:rsidP="00527773">
            <w:pPr>
              <w:pStyle w:val="i2ctables"/>
              <w:jc w:val="left"/>
            </w:pPr>
          </w:p>
        </w:tc>
        <w:tc>
          <w:tcPr>
            <w:tcW w:w="612" w:type="pct"/>
            <w:tcBorders>
              <w:bottom w:val="single" w:sz="4" w:space="0" w:color="auto"/>
            </w:tcBorders>
            <w:noWrap/>
            <w:vAlign w:val="center"/>
            <w:hideMark/>
          </w:tcPr>
          <w:p w:rsidR="00C37B52" w:rsidRPr="00F659C3" w:rsidRDefault="00C37B52" w:rsidP="00527773">
            <w:pPr>
              <w:pStyle w:val="i2ctables"/>
              <w:jc w:val="left"/>
            </w:pPr>
          </w:p>
        </w:tc>
      </w:tr>
      <w:tr w:rsidR="00C37B52" w:rsidRPr="009C4E81" w:rsidTr="00C37B52">
        <w:trPr>
          <w:trHeight w:val="272"/>
          <w:jc w:val="center"/>
        </w:trPr>
        <w:tc>
          <w:tcPr>
            <w:tcW w:w="696" w:type="pct"/>
            <w:tcBorders>
              <w:top w:val="nil"/>
              <w:bottom w:val="nil"/>
              <w:right w:val="single" w:sz="4" w:space="0" w:color="auto"/>
            </w:tcBorders>
          </w:tcPr>
          <w:p w:rsidR="00C37B52" w:rsidRPr="0076652C" w:rsidRDefault="00C37B52" w:rsidP="004C5ADE">
            <w:pPr>
              <w:pStyle w:val="i2ctables"/>
            </w:pPr>
            <w:r>
              <w:t>M</w:t>
            </w:r>
            <w:r w:rsidRPr="0076652C">
              <w:t>aster sends</w:t>
            </w:r>
          </w:p>
        </w:tc>
        <w:tc>
          <w:tcPr>
            <w:tcW w:w="318"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start</w:t>
            </w:r>
          </w:p>
        </w:tc>
        <w:tc>
          <w:tcPr>
            <w:tcW w:w="475"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Slave address + write bit</w:t>
            </w:r>
          </w:p>
        </w:tc>
        <w:tc>
          <w:tcPr>
            <w:tcW w:w="294"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Control byte</w:t>
            </w:r>
          </w:p>
        </w:tc>
        <w:tc>
          <w:tcPr>
            <w:tcW w:w="377"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Length MSB</w:t>
            </w:r>
          </w:p>
        </w:tc>
        <w:tc>
          <w:tcPr>
            <w:tcW w:w="354"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Length LSB</w:t>
            </w:r>
          </w:p>
        </w:tc>
        <w:tc>
          <w:tcPr>
            <w:tcW w:w="280"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Data[0]</w:t>
            </w:r>
          </w:p>
        </w:tc>
        <w:tc>
          <w:tcPr>
            <w:tcW w:w="280"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Data[1]</w:t>
            </w:r>
          </w:p>
        </w:tc>
        <w:tc>
          <w:tcPr>
            <w:tcW w:w="157"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w:t>
            </w:r>
          </w:p>
        </w:tc>
        <w:tc>
          <w:tcPr>
            <w:tcW w:w="281"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Data[n]</w:t>
            </w:r>
          </w:p>
        </w:tc>
        <w:tc>
          <w:tcPr>
            <w:tcW w:w="449"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Checksu</w:t>
            </w:r>
            <w:r>
              <w:t>m</w:t>
            </w:r>
            <w:r w:rsidRPr="00F659C3">
              <w:t xml:space="preserve"> MSB</w:t>
            </w:r>
          </w:p>
        </w:tc>
        <w:tc>
          <w:tcPr>
            <w:tcW w:w="426"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Checksum LSB</w:t>
            </w:r>
          </w:p>
        </w:tc>
        <w:tc>
          <w:tcPr>
            <w:tcW w:w="612" w:type="pct"/>
            <w:tcBorders>
              <w:top w:val="single" w:sz="4" w:space="0" w:color="auto"/>
              <w:left w:val="single" w:sz="4" w:space="0" w:color="auto"/>
              <w:bottom w:val="single" w:sz="4" w:space="0" w:color="auto"/>
              <w:right w:val="single" w:sz="4" w:space="0" w:color="auto"/>
            </w:tcBorders>
            <w:noWrap/>
            <w:vAlign w:val="center"/>
            <w:hideMark/>
          </w:tcPr>
          <w:p w:rsidR="00C37B52" w:rsidRPr="00F659C3" w:rsidRDefault="00C37B52" w:rsidP="00527773">
            <w:pPr>
              <w:pStyle w:val="i2ctables"/>
              <w:jc w:val="left"/>
            </w:pPr>
            <w:r w:rsidRPr="00F659C3">
              <w:t>Slave address+ read bit</w:t>
            </w:r>
          </w:p>
        </w:tc>
      </w:tr>
      <w:tr w:rsidR="00C37B52" w:rsidRPr="009C4E81" w:rsidTr="00C37B52">
        <w:trPr>
          <w:trHeight w:val="439"/>
          <w:jc w:val="center"/>
        </w:trPr>
        <w:tc>
          <w:tcPr>
            <w:tcW w:w="696" w:type="pct"/>
            <w:tcBorders>
              <w:top w:val="nil"/>
              <w:bottom w:val="single" w:sz="24" w:space="0" w:color="auto"/>
              <w:right w:val="single" w:sz="4" w:space="0" w:color="auto"/>
            </w:tcBorders>
          </w:tcPr>
          <w:p w:rsidR="00C37B52" w:rsidRPr="0076652C" w:rsidRDefault="00C37B52" w:rsidP="004C5ADE">
            <w:pPr>
              <w:pStyle w:val="i2ctables"/>
            </w:pPr>
            <w:r>
              <w:t>A</w:t>
            </w:r>
            <w:r w:rsidRPr="0076652C">
              <w:t>ddressed slave</w:t>
            </w:r>
          </w:p>
        </w:tc>
        <w:tc>
          <w:tcPr>
            <w:tcW w:w="318"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p>
        </w:tc>
        <w:tc>
          <w:tcPr>
            <w:tcW w:w="475"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c>
          <w:tcPr>
            <w:tcW w:w="294"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c>
          <w:tcPr>
            <w:tcW w:w="377"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c>
          <w:tcPr>
            <w:tcW w:w="354"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c>
          <w:tcPr>
            <w:tcW w:w="280"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c>
          <w:tcPr>
            <w:tcW w:w="280"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c>
          <w:tcPr>
            <w:tcW w:w="157"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w:t>
            </w:r>
          </w:p>
        </w:tc>
        <w:tc>
          <w:tcPr>
            <w:tcW w:w="281"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c>
          <w:tcPr>
            <w:tcW w:w="449"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c>
          <w:tcPr>
            <w:tcW w:w="426"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c>
          <w:tcPr>
            <w:tcW w:w="612" w:type="pct"/>
            <w:tcBorders>
              <w:top w:val="single" w:sz="4" w:space="0" w:color="auto"/>
              <w:left w:val="single" w:sz="4" w:space="0" w:color="auto"/>
              <w:bottom w:val="single" w:sz="24" w:space="0" w:color="auto"/>
              <w:right w:val="single" w:sz="4" w:space="0" w:color="auto"/>
            </w:tcBorders>
            <w:noWrap/>
            <w:vAlign w:val="center"/>
            <w:hideMark/>
          </w:tcPr>
          <w:p w:rsidR="00C37B52" w:rsidRPr="00F659C3" w:rsidRDefault="00C37B52" w:rsidP="00527773">
            <w:pPr>
              <w:pStyle w:val="i2ctables"/>
              <w:jc w:val="left"/>
            </w:pPr>
            <w:r w:rsidRPr="00F659C3">
              <w:t>ack</w:t>
            </w:r>
          </w:p>
        </w:tc>
      </w:tr>
    </w:tbl>
    <w:p w:rsidR="007C0E11" w:rsidRDefault="007C0E11" w:rsidP="007C0E11">
      <w:pPr>
        <w:pStyle w:val="Heading3"/>
      </w:pPr>
      <w:bookmarkStart w:id="552" w:name="_Toc204748266"/>
      <w:bookmarkStart w:id="553" w:name="_Toc207775122"/>
      <w:r>
        <w:t>Case 3</w:t>
      </w:r>
      <w:bookmarkEnd w:id="552"/>
      <w:bookmarkEnd w:id="553"/>
    </w:p>
    <w:p w:rsidR="007C0E11" w:rsidRDefault="007C0E11" w:rsidP="007C0E11">
      <w:r>
        <w:t>As stated in Case 2</w:t>
      </w:r>
      <w:r w:rsidR="00163B71">
        <w:t>,</w:t>
      </w:r>
      <w:r>
        <w:t xml:space="preserve"> the clock will be held low after the master sends the slave address and the read bit.  While the clock is held low</w:t>
      </w:r>
      <w:r w:rsidR="00163B71">
        <w:t>,</w:t>
      </w:r>
      <w:r>
        <w:t xml:space="preserve"> the slave will be preparing its response to the command data.  Once the slave is ready</w:t>
      </w:r>
      <w:r w:rsidR="00163B71">
        <w:t>,</w:t>
      </w:r>
      <w:r>
        <w:t xml:space="preserve"> it will resend the control byte which the master can use for verification purposes. The slave will then send its response length data and a checksum. If this transfer is successful, the master will then stop the bus and both the master and slave will revert to an idle state.</w:t>
      </w:r>
      <w:r w:rsidR="00163B71">
        <w:t xml:space="preserve"> </w:t>
      </w:r>
      <w:r w:rsidR="00C64352">
        <w:fldChar w:fldCharType="begin"/>
      </w:r>
      <w:r w:rsidR="00163B71">
        <w:instrText xml:space="preserve"> REF _Ref206933427 \h </w:instrText>
      </w:r>
      <w:r w:rsidR="00C64352">
        <w:fldChar w:fldCharType="separate"/>
      </w:r>
      <w:r w:rsidR="00D46473">
        <w:t xml:space="preserve">Table </w:t>
      </w:r>
      <w:r w:rsidR="00D46473">
        <w:rPr>
          <w:noProof/>
        </w:rPr>
        <w:t>48</w:t>
      </w:r>
      <w:r w:rsidR="00C64352">
        <w:fldChar w:fldCharType="end"/>
      </w:r>
      <w:r w:rsidR="00163B71">
        <w:t xml:space="preserve"> summarizes case 3. </w:t>
      </w:r>
    </w:p>
    <w:p w:rsidR="007C0E11" w:rsidRPr="006A1FE5" w:rsidRDefault="007C0E11" w:rsidP="007C0E11">
      <w:pPr>
        <w:pStyle w:val="Caption"/>
      </w:pPr>
      <w:bookmarkStart w:id="554" w:name="_Ref206933427"/>
      <w:bookmarkStart w:id="555" w:name="_Toc207775287"/>
      <w:r>
        <w:t xml:space="preserve">Table </w:t>
      </w:r>
      <w:fldSimple w:instr=" SEQ Table \* ARABIC ">
        <w:r w:rsidR="00D46473">
          <w:rPr>
            <w:noProof/>
          </w:rPr>
          <w:t>48</w:t>
        </w:r>
      </w:fldSimple>
      <w:bookmarkEnd w:id="554"/>
      <w:r w:rsidRPr="006A1FE5">
        <w:t xml:space="preserve">: Case 3 </w:t>
      </w:r>
      <w:r w:rsidR="003A1F55">
        <w:t>(</w:t>
      </w:r>
      <w:r w:rsidRPr="006A1FE5">
        <w:t>Master receives a wanted response</w:t>
      </w:r>
      <w:r w:rsidR="003A1F55">
        <w:t>)</w:t>
      </w:r>
      <w:bookmarkEnd w:id="555"/>
    </w:p>
    <w:tbl>
      <w:tblPr>
        <w:tblW w:w="5058" w:type="pct"/>
        <w:tblBorders>
          <w:top w:val="single" w:sz="24" w:space="0" w:color="auto"/>
          <w:bottom w:val="single" w:sz="24" w:space="0" w:color="auto"/>
        </w:tblBorders>
        <w:tblLook w:val="0480"/>
      </w:tblPr>
      <w:tblGrid>
        <w:gridCol w:w="1476"/>
        <w:gridCol w:w="926"/>
        <w:gridCol w:w="897"/>
        <w:gridCol w:w="836"/>
        <w:gridCol w:w="640"/>
        <w:gridCol w:w="640"/>
        <w:gridCol w:w="313"/>
        <w:gridCol w:w="644"/>
        <w:gridCol w:w="1090"/>
        <w:gridCol w:w="1029"/>
        <w:gridCol w:w="550"/>
      </w:tblGrid>
      <w:tr w:rsidR="00C37B52" w:rsidRPr="001F7CA3" w:rsidTr="00C37B52">
        <w:trPr>
          <w:trHeight w:val="269"/>
        </w:trPr>
        <w:tc>
          <w:tcPr>
            <w:tcW w:w="817" w:type="pct"/>
            <w:tcBorders>
              <w:top w:val="single" w:sz="24" w:space="0" w:color="auto"/>
              <w:bottom w:val="nil"/>
              <w:right w:val="single" w:sz="4" w:space="0" w:color="auto"/>
            </w:tcBorders>
          </w:tcPr>
          <w:p w:rsidR="00C37B52" w:rsidRPr="0076652C" w:rsidRDefault="00C37B52" w:rsidP="004C5ADE">
            <w:pPr>
              <w:pStyle w:val="i2ctables"/>
            </w:pPr>
            <w:r>
              <w:t>M</w:t>
            </w:r>
            <w:r w:rsidRPr="0076652C">
              <w:t>aster status</w:t>
            </w:r>
          </w:p>
        </w:tc>
        <w:tc>
          <w:tcPr>
            <w:tcW w:w="512" w:type="pct"/>
            <w:tcBorders>
              <w:top w:val="single" w:sz="24" w:space="0" w:color="auto"/>
              <w:left w:val="single" w:sz="4" w:space="0" w:color="auto"/>
            </w:tcBorders>
            <w:noWrap/>
            <w:hideMark/>
          </w:tcPr>
          <w:p w:rsidR="00C37B52" w:rsidRPr="001F7CA3" w:rsidRDefault="00C37B52" w:rsidP="00527773">
            <w:pPr>
              <w:pStyle w:val="i2ctables"/>
            </w:pPr>
            <w:r w:rsidRPr="001F7CA3">
              <w:t>Rx+ ack bits</w:t>
            </w:r>
          </w:p>
        </w:tc>
        <w:tc>
          <w:tcPr>
            <w:tcW w:w="496" w:type="pct"/>
            <w:tcBorders>
              <w:top w:val="single" w:sz="24" w:space="0" w:color="auto"/>
            </w:tcBorders>
            <w:noWrap/>
            <w:hideMark/>
          </w:tcPr>
          <w:p w:rsidR="00C37B52" w:rsidRPr="001F7CA3" w:rsidRDefault="00C37B52" w:rsidP="00527773">
            <w:pPr>
              <w:pStyle w:val="i2ctables"/>
            </w:pPr>
          </w:p>
        </w:tc>
        <w:tc>
          <w:tcPr>
            <w:tcW w:w="462" w:type="pct"/>
            <w:tcBorders>
              <w:top w:val="single" w:sz="24" w:space="0" w:color="auto"/>
            </w:tcBorders>
            <w:noWrap/>
            <w:hideMark/>
          </w:tcPr>
          <w:p w:rsidR="00C37B52" w:rsidRPr="001F7CA3" w:rsidRDefault="00C37B52" w:rsidP="00527773">
            <w:pPr>
              <w:pStyle w:val="i2ctables"/>
            </w:pPr>
          </w:p>
        </w:tc>
        <w:tc>
          <w:tcPr>
            <w:tcW w:w="354" w:type="pct"/>
            <w:tcBorders>
              <w:top w:val="single" w:sz="24" w:space="0" w:color="auto"/>
            </w:tcBorders>
            <w:noWrap/>
            <w:hideMark/>
          </w:tcPr>
          <w:p w:rsidR="00C37B52" w:rsidRPr="001F7CA3" w:rsidRDefault="00C37B52" w:rsidP="00527773">
            <w:pPr>
              <w:pStyle w:val="i2ctables"/>
            </w:pPr>
          </w:p>
        </w:tc>
        <w:tc>
          <w:tcPr>
            <w:tcW w:w="354" w:type="pct"/>
            <w:tcBorders>
              <w:top w:val="single" w:sz="24" w:space="0" w:color="auto"/>
            </w:tcBorders>
            <w:noWrap/>
            <w:hideMark/>
          </w:tcPr>
          <w:p w:rsidR="00C37B52" w:rsidRPr="001F7CA3" w:rsidRDefault="00C37B52" w:rsidP="00527773">
            <w:pPr>
              <w:pStyle w:val="i2ctables"/>
            </w:pPr>
          </w:p>
        </w:tc>
        <w:tc>
          <w:tcPr>
            <w:tcW w:w="173" w:type="pct"/>
            <w:tcBorders>
              <w:top w:val="single" w:sz="24" w:space="0" w:color="auto"/>
            </w:tcBorders>
            <w:noWrap/>
            <w:hideMark/>
          </w:tcPr>
          <w:p w:rsidR="00C37B52" w:rsidRPr="001F7CA3" w:rsidRDefault="00C37B52" w:rsidP="00527773">
            <w:pPr>
              <w:pStyle w:val="i2ctables"/>
            </w:pPr>
          </w:p>
        </w:tc>
        <w:tc>
          <w:tcPr>
            <w:tcW w:w="356" w:type="pct"/>
            <w:tcBorders>
              <w:top w:val="single" w:sz="24" w:space="0" w:color="auto"/>
            </w:tcBorders>
            <w:noWrap/>
            <w:hideMark/>
          </w:tcPr>
          <w:p w:rsidR="00C37B52" w:rsidRPr="001F7CA3" w:rsidRDefault="00C37B52" w:rsidP="00527773">
            <w:pPr>
              <w:pStyle w:val="i2ctables"/>
            </w:pPr>
          </w:p>
        </w:tc>
        <w:tc>
          <w:tcPr>
            <w:tcW w:w="603" w:type="pct"/>
            <w:tcBorders>
              <w:top w:val="single" w:sz="24" w:space="0" w:color="auto"/>
            </w:tcBorders>
            <w:noWrap/>
            <w:hideMark/>
          </w:tcPr>
          <w:p w:rsidR="00C37B52" w:rsidRPr="001F7CA3" w:rsidRDefault="00C37B52" w:rsidP="00527773">
            <w:pPr>
              <w:pStyle w:val="i2ctables"/>
            </w:pPr>
          </w:p>
        </w:tc>
        <w:tc>
          <w:tcPr>
            <w:tcW w:w="569" w:type="pct"/>
            <w:tcBorders>
              <w:top w:val="single" w:sz="24" w:space="0" w:color="auto"/>
            </w:tcBorders>
            <w:noWrap/>
            <w:hideMark/>
          </w:tcPr>
          <w:p w:rsidR="00C37B52" w:rsidRPr="001F7CA3" w:rsidRDefault="00C37B52" w:rsidP="00527773">
            <w:pPr>
              <w:pStyle w:val="i2ctables"/>
            </w:pPr>
          </w:p>
        </w:tc>
        <w:tc>
          <w:tcPr>
            <w:tcW w:w="304" w:type="pct"/>
            <w:tcBorders>
              <w:top w:val="single" w:sz="24" w:space="0" w:color="auto"/>
            </w:tcBorders>
            <w:noWrap/>
            <w:hideMark/>
          </w:tcPr>
          <w:p w:rsidR="00C37B52" w:rsidRPr="001F7CA3" w:rsidRDefault="00C37B52" w:rsidP="00527773">
            <w:pPr>
              <w:pStyle w:val="i2ctables"/>
            </w:pPr>
          </w:p>
        </w:tc>
      </w:tr>
      <w:tr w:rsidR="00C37B52" w:rsidRPr="001F7CA3" w:rsidTr="00C37B52">
        <w:trPr>
          <w:trHeight w:val="269"/>
        </w:trPr>
        <w:tc>
          <w:tcPr>
            <w:tcW w:w="817" w:type="pct"/>
            <w:tcBorders>
              <w:top w:val="nil"/>
              <w:bottom w:val="nil"/>
              <w:right w:val="single" w:sz="4" w:space="0" w:color="auto"/>
            </w:tcBorders>
          </w:tcPr>
          <w:p w:rsidR="00C37B52" w:rsidRPr="0076652C" w:rsidRDefault="00C37B52" w:rsidP="004C5ADE">
            <w:pPr>
              <w:pStyle w:val="i2ctables"/>
            </w:pPr>
            <w:r>
              <w:t>Sl</w:t>
            </w:r>
            <w:r w:rsidRPr="0076652C">
              <w:t>ave status</w:t>
            </w:r>
          </w:p>
        </w:tc>
        <w:tc>
          <w:tcPr>
            <w:tcW w:w="512" w:type="pct"/>
            <w:tcBorders>
              <w:left w:val="single" w:sz="4" w:space="0" w:color="auto"/>
            </w:tcBorders>
            <w:noWrap/>
            <w:hideMark/>
          </w:tcPr>
          <w:p w:rsidR="00C37B52" w:rsidRPr="001F7CA3" w:rsidRDefault="00C37B52" w:rsidP="00527773">
            <w:pPr>
              <w:pStyle w:val="i2ctables"/>
            </w:pPr>
            <w:r w:rsidRPr="001F7CA3">
              <w:t>Tx</w:t>
            </w:r>
          </w:p>
        </w:tc>
        <w:tc>
          <w:tcPr>
            <w:tcW w:w="496" w:type="pct"/>
            <w:noWrap/>
            <w:hideMark/>
          </w:tcPr>
          <w:p w:rsidR="00C37B52" w:rsidRPr="001F7CA3" w:rsidRDefault="00C37B52" w:rsidP="00527773">
            <w:pPr>
              <w:pStyle w:val="i2ctables"/>
            </w:pPr>
          </w:p>
        </w:tc>
        <w:tc>
          <w:tcPr>
            <w:tcW w:w="462" w:type="pct"/>
            <w:noWrap/>
            <w:hideMark/>
          </w:tcPr>
          <w:p w:rsidR="00C37B52" w:rsidRPr="001F7CA3" w:rsidRDefault="00C37B52" w:rsidP="00527773">
            <w:pPr>
              <w:pStyle w:val="i2ctables"/>
            </w:pPr>
          </w:p>
        </w:tc>
        <w:tc>
          <w:tcPr>
            <w:tcW w:w="354" w:type="pct"/>
            <w:noWrap/>
            <w:hideMark/>
          </w:tcPr>
          <w:p w:rsidR="00C37B52" w:rsidRPr="001F7CA3" w:rsidRDefault="00C37B52" w:rsidP="00527773">
            <w:pPr>
              <w:pStyle w:val="i2ctables"/>
            </w:pPr>
          </w:p>
        </w:tc>
        <w:tc>
          <w:tcPr>
            <w:tcW w:w="354" w:type="pct"/>
            <w:noWrap/>
            <w:hideMark/>
          </w:tcPr>
          <w:p w:rsidR="00C37B52" w:rsidRPr="001F7CA3" w:rsidRDefault="00C37B52" w:rsidP="00527773">
            <w:pPr>
              <w:pStyle w:val="i2ctables"/>
            </w:pPr>
          </w:p>
        </w:tc>
        <w:tc>
          <w:tcPr>
            <w:tcW w:w="173" w:type="pct"/>
            <w:noWrap/>
            <w:hideMark/>
          </w:tcPr>
          <w:p w:rsidR="00C37B52" w:rsidRPr="001F7CA3" w:rsidRDefault="00C37B52" w:rsidP="00527773">
            <w:pPr>
              <w:pStyle w:val="i2ctables"/>
            </w:pPr>
          </w:p>
        </w:tc>
        <w:tc>
          <w:tcPr>
            <w:tcW w:w="356" w:type="pct"/>
            <w:noWrap/>
            <w:hideMark/>
          </w:tcPr>
          <w:p w:rsidR="00C37B52" w:rsidRPr="001F7CA3" w:rsidRDefault="00C37B52" w:rsidP="00527773">
            <w:pPr>
              <w:pStyle w:val="i2ctables"/>
            </w:pPr>
          </w:p>
        </w:tc>
        <w:tc>
          <w:tcPr>
            <w:tcW w:w="603" w:type="pct"/>
            <w:noWrap/>
            <w:hideMark/>
          </w:tcPr>
          <w:p w:rsidR="00C37B52" w:rsidRPr="001F7CA3" w:rsidRDefault="00C37B52" w:rsidP="00527773">
            <w:pPr>
              <w:pStyle w:val="i2ctables"/>
            </w:pPr>
          </w:p>
        </w:tc>
        <w:tc>
          <w:tcPr>
            <w:tcW w:w="569" w:type="pct"/>
            <w:noWrap/>
            <w:hideMark/>
          </w:tcPr>
          <w:p w:rsidR="00C37B52" w:rsidRPr="001F7CA3" w:rsidRDefault="00C37B52" w:rsidP="00527773">
            <w:pPr>
              <w:pStyle w:val="i2ctables"/>
            </w:pPr>
          </w:p>
        </w:tc>
        <w:tc>
          <w:tcPr>
            <w:tcW w:w="304" w:type="pct"/>
            <w:noWrap/>
            <w:hideMark/>
          </w:tcPr>
          <w:p w:rsidR="00C37B52" w:rsidRPr="001F7CA3" w:rsidRDefault="00C37B52" w:rsidP="00527773">
            <w:pPr>
              <w:pStyle w:val="i2ctables"/>
            </w:pPr>
          </w:p>
        </w:tc>
      </w:tr>
      <w:tr w:rsidR="00C37B52" w:rsidRPr="001F7CA3" w:rsidTr="00C37B52">
        <w:trPr>
          <w:trHeight w:val="269"/>
        </w:trPr>
        <w:tc>
          <w:tcPr>
            <w:tcW w:w="817" w:type="pct"/>
            <w:tcBorders>
              <w:top w:val="nil"/>
              <w:bottom w:val="nil"/>
              <w:right w:val="single" w:sz="4" w:space="0" w:color="auto"/>
            </w:tcBorders>
          </w:tcPr>
          <w:p w:rsidR="00C37B52" w:rsidRPr="0076652C" w:rsidRDefault="00C37B52" w:rsidP="004C5ADE">
            <w:pPr>
              <w:pStyle w:val="i2ctables"/>
            </w:pPr>
            <w:r w:rsidRPr="0076652C">
              <w:t>Data sent/received</w:t>
            </w:r>
          </w:p>
        </w:tc>
        <w:tc>
          <w:tcPr>
            <w:tcW w:w="512" w:type="pct"/>
            <w:tcBorders>
              <w:left w:val="single" w:sz="4" w:space="0" w:color="auto"/>
              <w:bottom w:val="single" w:sz="4" w:space="0" w:color="auto"/>
            </w:tcBorders>
            <w:noWrap/>
            <w:hideMark/>
          </w:tcPr>
          <w:p w:rsidR="00C37B52" w:rsidRPr="001F7CA3" w:rsidRDefault="00C37B52" w:rsidP="00527773">
            <w:pPr>
              <w:pStyle w:val="i2ctables"/>
            </w:pPr>
          </w:p>
        </w:tc>
        <w:tc>
          <w:tcPr>
            <w:tcW w:w="496" w:type="pct"/>
            <w:tcBorders>
              <w:bottom w:val="single" w:sz="4" w:space="0" w:color="auto"/>
            </w:tcBorders>
            <w:noWrap/>
            <w:hideMark/>
          </w:tcPr>
          <w:p w:rsidR="00C37B52" w:rsidRPr="001F7CA3" w:rsidRDefault="00C37B52" w:rsidP="00527773">
            <w:pPr>
              <w:pStyle w:val="i2ctables"/>
            </w:pPr>
          </w:p>
        </w:tc>
        <w:tc>
          <w:tcPr>
            <w:tcW w:w="462" w:type="pct"/>
            <w:tcBorders>
              <w:bottom w:val="single" w:sz="4" w:space="0" w:color="auto"/>
            </w:tcBorders>
            <w:noWrap/>
            <w:hideMark/>
          </w:tcPr>
          <w:p w:rsidR="00C37B52" w:rsidRPr="001F7CA3" w:rsidRDefault="00C37B52" w:rsidP="00527773">
            <w:pPr>
              <w:pStyle w:val="i2ctables"/>
            </w:pPr>
          </w:p>
        </w:tc>
        <w:tc>
          <w:tcPr>
            <w:tcW w:w="354" w:type="pct"/>
            <w:tcBorders>
              <w:bottom w:val="single" w:sz="4" w:space="0" w:color="auto"/>
            </w:tcBorders>
            <w:noWrap/>
            <w:hideMark/>
          </w:tcPr>
          <w:p w:rsidR="00C37B52" w:rsidRPr="001F7CA3" w:rsidRDefault="00C37B52" w:rsidP="00527773">
            <w:pPr>
              <w:pStyle w:val="i2ctables"/>
            </w:pPr>
          </w:p>
        </w:tc>
        <w:tc>
          <w:tcPr>
            <w:tcW w:w="354" w:type="pct"/>
            <w:tcBorders>
              <w:bottom w:val="single" w:sz="4" w:space="0" w:color="auto"/>
            </w:tcBorders>
            <w:noWrap/>
            <w:hideMark/>
          </w:tcPr>
          <w:p w:rsidR="00C37B52" w:rsidRPr="001F7CA3" w:rsidRDefault="00C37B52" w:rsidP="00527773">
            <w:pPr>
              <w:pStyle w:val="i2ctables"/>
            </w:pPr>
          </w:p>
        </w:tc>
        <w:tc>
          <w:tcPr>
            <w:tcW w:w="173" w:type="pct"/>
            <w:tcBorders>
              <w:bottom w:val="single" w:sz="4" w:space="0" w:color="auto"/>
            </w:tcBorders>
            <w:noWrap/>
            <w:hideMark/>
          </w:tcPr>
          <w:p w:rsidR="00C37B52" w:rsidRPr="001F7CA3" w:rsidRDefault="00C37B52" w:rsidP="00527773">
            <w:pPr>
              <w:pStyle w:val="i2ctables"/>
            </w:pPr>
          </w:p>
        </w:tc>
        <w:tc>
          <w:tcPr>
            <w:tcW w:w="356" w:type="pct"/>
            <w:tcBorders>
              <w:bottom w:val="single" w:sz="4" w:space="0" w:color="auto"/>
            </w:tcBorders>
            <w:noWrap/>
            <w:hideMark/>
          </w:tcPr>
          <w:p w:rsidR="00C37B52" w:rsidRPr="001F7CA3" w:rsidRDefault="00C37B52" w:rsidP="00527773">
            <w:pPr>
              <w:pStyle w:val="i2ctables"/>
            </w:pPr>
          </w:p>
        </w:tc>
        <w:tc>
          <w:tcPr>
            <w:tcW w:w="603" w:type="pct"/>
            <w:tcBorders>
              <w:bottom w:val="single" w:sz="4" w:space="0" w:color="auto"/>
            </w:tcBorders>
            <w:noWrap/>
            <w:hideMark/>
          </w:tcPr>
          <w:p w:rsidR="00C37B52" w:rsidRPr="001F7CA3" w:rsidRDefault="00C37B52" w:rsidP="00527773">
            <w:pPr>
              <w:pStyle w:val="i2ctables"/>
            </w:pPr>
          </w:p>
        </w:tc>
        <w:tc>
          <w:tcPr>
            <w:tcW w:w="569" w:type="pct"/>
            <w:tcBorders>
              <w:bottom w:val="single" w:sz="4" w:space="0" w:color="auto"/>
            </w:tcBorders>
            <w:noWrap/>
            <w:hideMark/>
          </w:tcPr>
          <w:p w:rsidR="00C37B52" w:rsidRPr="001F7CA3" w:rsidRDefault="00C37B52" w:rsidP="00527773">
            <w:pPr>
              <w:pStyle w:val="i2ctables"/>
            </w:pPr>
          </w:p>
        </w:tc>
        <w:tc>
          <w:tcPr>
            <w:tcW w:w="304" w:type="pct"/>
            <w:tcBorders>
              <w:bottom w:val="single" w:sz="4" w:space="0" w:color="auto"/>
            </w:tcBorders>
            <w:noWrap/>
            <w:hideMark/>
          </w:tcPr>
          <w:p w:rsidR="00C37B52" w:rsidRPr="001F7CA3" w:rsidRDefault="00C37B52" w:rsidP="00527773">
            <w:pPr>
              <w:pStyle w:val="i2ctables"/>
            </w:pPr>
          </w:p>
        </w:tc>
      </w:tr>
      <w:tr w:rsidR="00C37B52" w:rsidRPr="001F7CA3" w:rsidTr="00C37B52">
        <w:trPr>
          <w:trHeight w:val="269"/>
        </w:trPr>
        <w:tc>
          <w:tcPr>
            <w:tcW w:w="817" w:type="pct"/>
            <w:tcBorders>
              <w:top w:val="nil"/>
              <w:bottom w:val="nil"/>
              <w:right w:val="single" w:sz="4" w:space="0" w:color="auto"/>
            </w:tcBorders>
          </w:tcPr>
          <w:p w:rsidR="00C37B52" w:rsidRPr="0076652C" w:rsidRDefault="00C37B52" w:rsidP="004C5ADE">
            <w:pPr>
              <w:pStyle w:val="i2ctables"/>
            </w:pPr>
            <w:r>
              <w:t>M</w:t>
            </w:r>
            <w:r w:rsidRPr="0076652C">
              <w:t>aster sends</w:t>
            </w:r>
          </w:p>
        </w:tc>
        <w:tc>
          <w:tcPr>
            <w:tcW w:w="512" w:type="pct"/>
            <w:tcBorders>
              <w:top w:val="single" w:sz="4" w:space="0" w:color="auto"/>
              <w:left w:val="single" w:sz="4" w:space="0" w:color="auto"/>
              <w:bottom w:val="single" w:sz="4" w:space="0" w:color="auto"/>
              <w:right w:val="single" w:sz="4" w:space="0" w:color="auto"/>
            </w:tcBorders>
            <w:noWrap/>
            <w:hideMark/>
          </w:tcPr>
          <w:p w:rsidR="00C37B52" w:rsidRPr="001F7CA3" w:rsidRDefault="00C37B52" w:rsidP="00527773">
            <w:pPr>
              <w:pStyle w:val="i2ctables"/>
            </w:pPr>
            <w:r w:rsidRPr="001F7CA3">
              <w:t>ack</w:t>
            </w:r>
          </w:p>
        </w:tc>
        <w:tc>
          <w:tcPr>
            <w:tcW w:w="496" w:type="pct"/>
            <w:tcBorders>
              <w:top w:val="single" w:sz="4" w:space="0" w:color="auto"/>
              <w:left w:val="single" w:sz="4" w:space="0" w:color="auto"/>
              <w:bottom w:val="single" w:sz="4" w:space="0" w:color="auto"/>
              <w:right w:val="single" w:sz="4" w:space="0" w:color="auto"/>
            </w:tcBorders>
            <w:noWrap/>
            <w:hideMark/>
          </w:tcPr>
          <w:p w:rsidR="00C37B52" w:rsidRPr="001F7CA3" w:rsidRDefault="00C37B52" w:rsidP="00527773">
            <w:pPr>
              <w:pStyle w:val="i2ctables"/>
            </w:pPr>
            <w:r w:rsidRPr="001F7CA3">
              <w:t>ack</w:t>
            </w:r>
          </w:p>
        </w:tc>
        <w:tc>
          <w:tcPr>
            <w:tcW w:w="462" w:type="pct"/>
            <w:tcBorders>
              <w:top w:val="single" w:sz="4" w:space="0" w:color="auto"/>
              <w:left w:val="single" w:sz="4" w:space="0" w:color="auto"/>
              <w:bottom w:val="single" w:sz="4" w:space="0" w:color="auto"/>
              <w:right w:val="single" w:sz="4" w:space="0" w:color="auto"/>
            </w:tcBorders>
            <w:noWrap/>
            <w:hideMark/>
          </w:tcPr>
          <w:p w:rsidR="00C37B52" w:rsidRPr="001F7CA3" w:rsidRDefault="00C37B52" w:rsidP="00527773">
            <w:pPr>
              <w:pStyle w:val="i2ctables"/>
            </w:pPr>
            <w:r w:rsidRPr="001F7CA3">
              <w:t>ack</w:t>
            </w:r>
          </w:p>
        </w:tc>
        <w:tc>
          <w:tcPr>
            <w:tcW w:w="354" w:type="pct"/>
            <w:tcBorders>
              <w:top w:val="single" w:sz="4" w:space="0" w:color="auto"/>
              <w:left w:val="single" w:sz="4" w:space="0" w:color="auto"/>
              <w:bottom w:val="single" w:sz="4" w:space="0" w:color="auto"/>
              <w:right w:val="single" w:sz="4" w:space="0" w:color="auto"/>
            </w:tcBorders>
            <w:noWrap/>
            <w:hideMark/>
          </w:tcPr>
          <w:p w:rsidR="00C37B52" w:rsidRPr="001F7CA3" w:rsidRDefault="00C37B52" w:rsidP="00527773">
            <w:pPr>
              <w:pStyle w:val="i2ctables"/>
            </w:pPr>
            <w:r w:rsidRPr="001F7CA3">
              <w:t>ack</w:t>
            </w:r>
          </w:p>
        </w:tc>
        <w:tc>
          <w:tcPr>
            <w:tcW w:w="354" w:type="pct"/>
            <w:tcBorders>
              <w:top w:val="single" w:sz="4" w:space="0" w:color="auto"/>
              <w:left w:val="single" w:sz="4" w:space="0" w:color="auto"/>
              <w:bottom w:val="single" w:sz="4" w:space="0" w:color="auto"/>
              <w:right w:val="single" w:sz="4" w:space="0" w:color="auto"/>
            </w:tcBorders>
            <w:noWrap/>
            <w:hideMark/>
          </w:tcPr>
          <w:p w:rsidR="00C37B52" w:rsidRPr="001F7CA3" w:rsidRDefault="00C37B52" w:rsidP="00527773">
            <w:pPr>
              <w:pStyle w:val="i2ctables"/>
            </w:pPr>
            <w:r w:rsidRPr="001F7CA3">
              <w:t>ack</w:t>
            </w:r>
          </w:p>
        </w:tc>
        <w:tc>
          <w:tcPr>
            <w:tcW w:w="173" w:type="pct"/>
            <w:tcBorders>
              <w:top w:val="single" w:sz="4" w:space="0" w:color="auto"/>
              <w:left w:val="single" w:sz="4" w:space="0" w:color="auto"/>
              <w:bottom w:val="single" w:sz="4" w:space="0" w:color="auto"/>
              <w:right w:val="single" w:sz="4" w:space="0" w:color="auto"/>
            </w:tcBorders>
            <w:noWrap/>
            <w:hideMark/>
          </w:tcPr>
          <w:p w:rsidR="00C37B52" w:rsidRPr="001F7CA3" w:rsidRDefault="00C37B52" w:rsidP="00527773">
            <w:pPr>
              <w:pStyle w:val="i2ctables"/>
            </w:pPr>
            <w:r w:rsidRPr="001F7CA3">
              <w:t>…</w:t>
            </w:r>
          </w:p>
        </w:tc>
        <w:tc>
          <w:tcPr>
            <w:tcW w:w="356" w:type="pct"/>
            <w:tcBorders>
              <w:top w:val="single" w:sz="4" w:space="0" w:color="auto"/>
              <w:left w:val="single" w:sz="4" w:space="0" w:color="auto"/>
              <w:bottom w:val="single" w:sz="4" w:space="0" w:color="auto"/>
              <w:right w:val="single" w:sz="4" w:space="0" w:color="auto"/>
            </w:tcBorders>
            <w:noWrap/>
            <w:hideMark/>
          </w:tcPr>
          <w:p w:rsidR="00C37B52" w:rsidRPr="001F7CA3" w:rsidRDefault="00C37B52" w:rsidP="00527773">
            <w:pPr>
              <w:pStyle w:val="i2ctables"/>
            </w:pPr>
            <w:r w:rsidRPr="001F7CA3">
              <w:t>ack</w:t>
            </w:r>
          </w:p>
        </w:tc>
        <w:tc>
          <w:tcPr>
            <w:tcW w:w="603" w:type="pct"/>
            <w:tcBorders>
              <w:top w:val="single" w:sz="4" w:space="0" w:color="auto"/>
              <w:left w:val="single" w:sz="4" w:space="0" w:color="auto"/>
              <w:bottom w:val="single" w:sz="4" w:space="0" w:color="auto"/>
              <w:right w:val="single" w:sz="4" w:space="0" w:color="auto"/>
            </w:tcBorders>
            <w:noWrap/>
            <w:hideMark/>
          </w:tcPr>
          <w:p w:rsidR="00C37B52" w:rsidRPr="001F7CA3" w:rsidRDefault="00C37B52" w:rsidP="00527773">
            <w:pPr>
              <w:pStyle w:val="i2ctables"/>
            </w:pPr>
            <w:r w:rsidRPr="001F7CA3">
              <w:t>ack</w:t>
            </w:r>
          </w:p>
        </w:tc>
        <w:tc>
          <w:tcPr>
            <w:tcW w:w="569" w:type="pct"/>
            <w:tcBorders>
              <w:top w:val="single" w:sz="4" w:space="0" w:color="auto"/>
              <w:left w:val="single" w:sz="4" w:space="0" w:color="auto"/>
              <w:bottom w:val="single" w:sz="4" w:space="0" w:color="auto"/>
              <w:right w:val="single" w:sz="4" w:space="0" w:color="auto"/>
            </w:tcBorders>
            <w:noWrap/>
            <w:hideMark/>
          </w:tcPr>
          <w:p w:rsidR="00C37B52" w:rsidRPr="00B0106D" w:rsidRDefault="00C37B52" w:rsidP="00527773">
            <w:pPr>
              <w:pStyle w:val="i2ctables"/>
            </w:pPr>
            <w:r w:rsidRPr="001F7CA3">
              <w:t>N</w:t>
            </w:r>
            <w:r w:rsidRPr="00B0106D">
              <w:t>ack</w:t>
            </w:r>
          </w:p>
        </w:tc>
        <w:tc>
          <w:tcPr>
            <w:tcW w:w="304" w:type="pct"/>
            <w:tcBorders>
              <w:top w:val="single" w:sz="4" w:space="0" w:color="auto"/>
              <w:left w:val="single" w:sz="4" w:space="0" w:color="auto"/>
              <w:bottom w:val="single" w:sz="4" w:space="0" w:color="auto"/>
              <w:right w:val="single" w:sz="4" w:space="0" w:color="auto"/>
            </w:tcBorders>
            <w:noWrap/>
            <w:hideMark/>
          </w:tcPr>
          <w:p w:rsidR="00C37B52" w:rsidRPr="001F7CA3" w:rsidRDefault="00C37B52" w:rsidP="00527773">
            <w:pPr>
              <w:pStyle w:val="i2ctables"/>
            </w:pPr>
            <w:r w:rsidRPr="001F7CA3">
              <w:t>STOP</w:t>
            </w:r>
          </w:p>
        </w:tc>
      </w:tr>
      <w:tr w:rsidR="00C37B52" w:rsidRPr="001F7CA3" w:rsidTr="00C37B52">
        <w:trPr>
          <w:trHeight w:val="269"/>
        </w:trPr>
        <w:tc>
          <w:tcPr>
            <w:tcW w:w="817" w:type="pct"/>
            <w:tcBorders>
              <w:top w:val="nil"/>
              <w:bottom w:val="single" w:sz="24" w:space="0" w:color="auto"/>
              <w:right w:val="single" w:sz="4" w:space="0" w:color="auto"/>
            </w:tcBorders>
          </w:tcPr>
          <w:p w:rsidR="00C37B52" w:rsidRPr="0076652C" w:rsidRDefault="00C37B52" w:rsidP="004C5ADE">
            <w:pPr>
              <w:pStyle w:val="i2ctables"/>
            </w:pPr>
            <w:r>
              <w:t>A</w:t>
            </w:r>
            <w:r w:rsidRPr="0076652C">
              <w:t>ddressed slave</w:t>
            </w:r>
          </w:p>
        </w:tc>
        <w:tc>
          <w:tcPr>
            <w:tcW w:w="512"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r w:rsidRPr="001F7CA3">
              <w:t>Control byte</w:t>
            </w:r>
          </w:p>
        </w:tc>
        <w:tc>
          <w:tcPr>
            <w:tcW w:w="496"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r w:rsidRPr="001F7CA3">
              <w:t>Length MSB</w:t>
            </w:r>
          </w:p>
        </w:tc>
        <w:tc>
          <w:tcPr>
            <w:tcW w:w="462"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r w:rsidRPr="001F7CA3">
              <w:t>Length LSB</w:t>
            </w:r>
          </w:p>
        </w:tc>
        <w:tc>
          <w:tcPr>
            <w:tcW w:w="354"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r w:rsidRPr="001F7CA3">
              <w:t>Data[0]</w:t>
            </w:r>
          </w:p>
        </w:tc>
        <w:tc>
          <w:tcPr>
            <w:tcW w:w="354"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r w:rsidRPr="001F7CA3">
              <w:t>Data[1]</w:t>
            </w:r>
          </w:p>
        </w:tc>
        <w:tc>
          <w:tcPr>
            <w:tcW w:w="173"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r w:rsidRPr="001F7CA3">
              <w:t>…</w:t>
            </w:r>
          </w:p>
        </w:tc>
        <w:tc>
          <w:tcPr>
            <w:tcW w:w="356"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r w:rsidRPr="001F7CA3">
              <w:t>Data[n]</w:t>
            </w:r>
          </w:p>
        </w:tc>
        <w:tc>
          <w:tcPr>
            <w:tcW w:w="603"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r w:rsidRPr="001F7CA3">
              <w:t>Checksum MSB</w:t>
            </w:r>
          </w:p>
        </w:tc>
        <w:tc>
          <w:tcPr>
            <w:tcW w:w="569"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r w:rsidRPr="001F7CA3">
              <w:t>Checksum LSB</w:t>
            </w:r>
          </w:p>
        </w:tc>
        <w:tc>
          <w:tcPr>
            <w:tcW w:w="304" w:type="pct"/>
            <w:tcBorders>
              <w:top w:val="single" w:sz="4" w:space="0" w:color="auto"/>
              <w:left w:val="single" w:sz="4" w:space="0" w:color="auto"/>
              <w:bottom w:val="single" w:sz="24" w:space="0" w:color="auto"/>
              <w:right w:val="single" w:sz="4" w:space="0" w:color="auto"/>
            </w:tcBorders>
            <w:noWrap/>
            <w:hideMark/>
          </w:tcPr>
          <w:p w:rsidR="00C37B52" w:rsidRPr="001F7CA3" w:rsidRDefault="00C37B52" w:rsidP="00527773">
            <w:pPr>
              <w:pStyle w:val="i2ctables"/>
            </w:pPr>
          </w:p>
        </w:tc>
      </w:tr>
    </w:tbl>
    <w:p w:rsidR="007C0E11" w:rsidRDefault="007C0E11" w:rsidP="007C0E11">
      <w:pPr>
        <w:pStyle w:val="Heading3"/>
      </w:pPr>
      <w:bookmarkStart w:id="556" w:name="_Toc204748267"/>
      <w:bookmarkStart w:id="557" w:name="_Toc207775123"/>
      <w:r>
        <w:t>Case 4</w:t>
      </w:r>
      <w:bookmarkEnd w:id="556"/>
      <w:bookmarkEnd w:id="557"/>
    </w:p>
    <w:p w:rsidR="00C8639B" w:rsidRDefault="007C0E11" w:rsidP="003A1F55">
      <w:pPr>
        <w:rPr>
          <w:rFonts w:eastAsiaTheme="minorEastAsia"/>
          <w:b/>
          <w:bCs/>
          <w:sz w:val="18"/>
          <w:szCs w:val="18"/>
          <w:lang w:val="en-US" w:bidi="en-US"/>
        </w:rPr>
      </w:pPr>
      <w:r>
        <w:t>Case 4 is the beginning of the error cases; this particular case is designed to catch programming errors that could overwhelm the slave with data.  This case will occur when the master “accidentally” sends a command with a data packet larger than expected to the slave. It will begin normally with the master sending start conditions address and read/write bit, and length. After the length is received</w:t>
      </w:r>
      <w:r w:rsidR="00163B71">
        <w:t>,</w:t>
      </w:r>
      <w:r>
        <w:t xml:space="preserve"> the slave will perform a simple check before it begins its data collection loop to determine if the length is smaller than its previously designed and documented buffer length. In the event the master is attempting to send a packet that is too large, the slave will first log an error code and then will not acknowledge (Nack) the first data byte. The master will eventually stop the bus resetting both the slave and master to idle states.</w:t>
      </w:r>
      <w:r w:rsidR="003A1F55">
        <w:t xml:space="preserve"> Its structure is found in </w:t>
      </w:r>
      <w:r w:rsidR="00C64352">
        <w:fldChar w:fldCharType="begin"/>
      </w:r>
      <w:r w:rsidR="003A1F55">
        <w:instrText xml:space="preserve"> REF _Ref205014004 \h </w:instrText>
      </w:r>
      <w:r w:rsidR="00C64352">
        <w:fldChar w:fldCharType="separate"/>
      </w:r>
      <w:r w:rsidR="00D46473">
        <w:t xml:space="preserve">Table </w:t>
      </w:r>
      <w:r w:rsidR="00D46473">
        <w:rPr>
          <w:noProof/>
        </w:rPr>
        <w:t>49</w:t>
      </w:r>
      <w:r w:rsidR="00C64352">
        <w:fldChar w:fldCharType="end"/>
      </w:r>
      <w:r w:rsidR="003A1F55">
        <w:t>.</w:t>
      </w:r>
      <w:r w:rsidR="00C8639B">
        <w:br w:type="page"/>
      </w:r>
    </w:p>
    <w:p w:rsidR="007C0E11" w:rsidRPr="006A1FE5" w:rsidRDefault="007C0E11" w:rsidP="007C0E11">
      <w:pPr>
        <w:pStyle w:val="Caption"/>
      </w:pPr>
      <w:bookmarkStart w:id="558" w:name="_Ref205014004"/>
      <w:bookmarkStart w:id="559" w:name="_Toc207775288"/>
      <w:r>
        <w:lastRenderedPageBreak/>
        <w:t xml:space="preserve">Table </w:t>
      </w:r>
      <w:fldSimple w:instr=" SEQ Table \* ARABIC ">
        <w:r w:rsidR="00D46473">
          <w:rPr>
            <w:noProof/>
          </w:rPr>
          <w:t>49</w:t>
        </w:r>
      </w:fldSimple>
      <w:bookmarkEnd w:id="558"/>
      <w:r w:rsidRPr="006A1FE5">
        <w:t xml:space="preserve">: Case 4 </w:t>
      </w:r>
      <w:r w:rsidR="003A1F55">
        <w:t>(incorrect packet size)</w:t>
      </w:r>
      <w:bookmarkEnd w:id="559"/>
    </w:p>
    <w:tbl>
      <w:tblPr>
        <w:tblW w:w="4223" w:type="pct"/>
        <w:jc w:val="center"/>
        <w:tblBorders>
          <w:top w:val="single" w:sz="24" w:space="0" w:color="auto"/>
          <w:bottom w:val="single" w:sz="24" w:space="0" w:color="auto"/>
        </w:tblBorders>
        <w:tblLook w:val="0480"/>
      </w:tblPr>
      <w:tblGrid>
        <w:gridCol w:w="1299"/>
        <w:gridCol w:w="883"/>
        <w:gridCol w:w="1602"/>
        <w:gridCol w:w="925"/>
        <w:gridCol w:w="897"/>
        <w:gridCol w:w="836"/>
        <w:gridCol w:w="640"/>
        <w:gridCol w:w="466"/>
      </w:tblGrid>
      <w:tr w:rsidR="00C37B52" w:rsidRPr="0076652C" w:rsidTr="00C37B52">
        <w:trPr>
          <w:cantSplit/>
          <w:trHeight w:val="252"/>
          <w:jc w:val="center"/>
        </w:trPr>
        <w:tc>
          <w:tcPr>
            <w:tcW w:w="861" w:type="pct"/>
            <w:tcBorders>
              <w:top w:val="single" w:sz="24" w:space="0" w:color="auto"/>
              <w:bottom w:val="nil"/>
              <w:right w:val="single" w:sz="4" w:space="0" w:color="auto"/>
            </w:tcBorders>
          </w:tcPr>
          <w:p w:rsidR="00C37B52" w:rsidRPr="0076652C" w:rsidRDefault="00C37B52" w:rsidP="004C5ADE">
            <w:pPr>
              <w:pStyle w:val="i2ctables"/>
            </w:pPr>
            <w:r>
              <w:t>M</w:t>
            </w:r>
            <w:r w:rsidRPr="0076652C">
              <w:t>aster status</w:t>
            </w:r>
          </w:p>
        </w:tc>
        <w:tc>
          <w:tcPr>
            <w:tcW w:w="585" w:type="pct"/>
            <w:tcBorders>
              <w:top w:val="single" w:sz="24" w:space="0" w:color="auto"/>
              <w:left w:val="single" w:sz="4" w:space="0" w:color="auto"/>
            </w:tcBorders>
            <w:noWrap/>
            <w:hideMark/>
          </w:tcPr>
          <w:p w:rsidR="00C37B52" w:rsidRPr="0076652C" w:rsidRDefault="00C37B52" w:rsidP="00527773">
            <w:pPr>
              <w:pStyle w:val="i2ctables"/>
            </w:pPr>
            <w:r w:rsidRPr="0076652C">
              <w:t>Tx</w:t>
            </w:r>
          </w:p>
        </w:tc>
        <w:tc>
          <w:tcPr>
            <w:tcW w:w="1061" w:type="pct"/>
            <w:tcBorders>
              <w:top w:val="single" w:sz="24" w:space="0" w:color="auto"/>
            </w:tcBorders>
            <w:noWrap/>
            <w:hideMark/>
          </w:tcPr>
          <w:p w:rsidR="00C37B52" w:rsidRPr="0076652C" w:rsidRDefault="00C37B52" w:rsidP="00527773">
            <w:pPr>
              <w:pStyle w:val="i2ctables"/>
            </w:pPr>
          </w:p>
        </w:tc>
        <w:tc>
          <w:tcPr>
            <w:tcW w:w="613" w:type="pct"/>
            <w:tcBorders>
              <w:top w:val="single" w:sz="24" w:space="0" w:color="auto"/>
            </w:tcBorders>
            <w:noWrap/>
            <w:hideMark/>
          </w:tcPr>
          <w:p w:rsidR="00C37B52" w:rsidRPr="0076652C" w:rsidRDefault="00C37B52" w:rsidP="00527773">
            <w:pPr>
              <w:pStyle w:val="i2ctables"/>
            </w:pPr>
          </w:p>
        </w:tc>
        <w:tc>
          <w:tcPr>
            <w:tcW w:w="594" w:type="pct"/>
            <w:tcBorders>
              <w:top w:val="single" w:sz="24" w:space="0" w:color="auto"/>
            </w:tcBorders>
            <w:noWrap/>
            <w:hideMark/>
          </w:tcPr>
          <w:p w:rsidR="00C37B52" w:rsidRPr="0076652C" w:rsidRDefault="00C37B52" w:rsidP="00527773">
            <w:pPr>
              <w:pStyle w:val="i2ctables"/>
            </w:pPr>
          </w:p>
        </w:tc>
        <w:tc>
          <w:tcPr>
            <w:tcW w:w="554" w:type="pct"/>
            <w:tcBorders>
              <w:top w:val="single" w:sz="24" w:space="0" w:color="auto"/>
            </w:tcBorders>
            <w:noWrap/>
            <w:hideMark/>
          </w:tcPr>
          <w:p w:rsidR="00C37B52" w:rsidRPr="0076652C" w:rsidRDefault="00C37B52" w:rsidP="00527773">
            <w:pPr>
              <w:pStyle w:val="i2ctables"/>
            </w:pPr>
          </w:p>
        </w:tc>
        <w:tc>
          <w:tcPr>
            <w:tcW w:w="424" w:type="pct"/>
            <w:tcBorders>
              <w:top w:val="single" w:sz="24" w:space="0" w:color="auto"/>
            </w:tcBorders>
            <w:noWrap/>
            <w:hideMark/>
          </w:tcPr>
          <w:p w:rsidR="00C37B52" w:rsidRPr="0076652C" w:rsidRDefault="00C37B52" w:rsidP="00527773">
            <w:pPr>
              <w:pStyle w:val="i2ctables"/>
            </w:pPr>
          </w:p>
        </w:tc>
        <w:tc>
          <w:tcPr>
            <w:tcW w:w="309" w:type="pct"/>
            <w:tcBorders>
              <w:top w:val="single" w:sz="24" w:space="0" w:color="auto"/>
            </w:tcBorders>
            <w:noWrap/>
            <w:hideMark/>
          </w:tcPr>
          <w:p w:rsidR="00C37B52" w:rsidRPr="0076652C" w:rsidRDefault="00C37B52" w:rsidP="00527773">
            <w:pPr>
              <w:pStyle w:val="i2ctables"/>
            </w:pPr>
          </w:p>
        </w:tc>
      </w:tr>
      <w:tr w:rsidR="00C37B52" w:rsidRPr="0076652C" w:rsidTr="00C37B52">
        <w:trPr>
          <w:cantSplit/>
          <w:trHeight w:val="252"/>
          <w:jc w:val="center"/>
        </w:trPr>
        <w:tc>
          <w:tcPr>
            <w:tcW w:w="861" w:type="pct"/>
            <w:tcBorders>
              <w:top w:val="nil"/>
              <w:bottom w:val="nil"/>
              <w:right w:val="single" w:sz="4" w:space="0" w:color="auto"/>
            </w:tcBorders>
          </w:tcPr>
          <w:p w:rsidR="00C37B52" w:rsidRPr="0076652C" w:rsidRDefault="00C37B52" w:rsidP="004C5ADE">
            <w:pPr>
              <w:pStyle w:val="i2ctables"/>
            </w:pPr>
            <w:r>
              <w:t>Sl</w:t>
            </w:r>
            <w:r w:rsidRPr="0076652C">
              <w:t>ave status</w:t>
            </w:r>
          </w:p>
        </w:tc>
        <w:tc>
          <w:tcPr>
            <w:tcW w:w="585" w:type="pct"/>
            <w:tcBorders>
              <w:left w:val="single" w:sz="4" w:space="0" w:color="auto"/>
            </w:tcBorders>
            <w:noWrap/>
            <w:hideMark/>
          </w:tcPr>
          <w:p w:rsidR="00C37B52" w:rsidRPr="0076652C" w:rsidRDefault="00C37B52" w:rsidP="00527773">
            <w:pPr>
              <w:pStyle w:val="i2ctables"/>
            </w:pPr>
            <w:r w:rsidRPr="0076652C">
              <w:t>Rx+ ack bits</w:t>
            </w:r>
          </w:p>
        </w:tc>
        <w:tc>
          <w:tcPr>
            <w:tcW w:w="1061" w:type="pct"/>
            <w:noWrap/>
            <w:hideMark/>
          </w:tcPr>
          <w:p w:rsidR="00C37B52" w:rsidRPr="0076652C" w:rsidRDefault="00C37B52" w:rsidP="00527773">
            <w:pPr>
              <w:pStyle w:val="i2ctables"/>
            </w:pPr>
          </w:p>
        </w:tc>
        <w:tc>
          <w:tcPr>
            <w:tcW w:w="613" w:type="pct"/>
            <w:noWrap/>
            <w:hideMark/>
          </w:tcPr>
          <w:p w:rsidR="00C37B52" w:rsidRPr="0076652C" w:rsidRDefault="00C37B52" w:rsidP="00527773">
            <w:pPr>
              <w:pStyle w:val="i2ctables"/>
            </w:pPr>
          </w:p>
        </w:tc>
        <w:tc>
          <w:tcPr>
            <w:tcW w:w="594" w:type="pct"/>
            <w:noWrap/>
            <w:hideMark/>
          </w:tcPr>
          <w:p w:rsidR="00C37B52" w:rsidRPr="0076652C" w:rsidRDefault="00C37B52" w:rsidP="00527773">
            <w:pPr>
              <w:pStyle w:val="i2ctables"/>
            </w:pPr>
          </w:p>
        </w:tc>
        <w:tc>
          <w:tcPr>
            <w:tcW w:w="554" w:type="pct"/>
            <w:noWrap/>
            <w:hideMark/>
          </w:tcPr>
          <w:p w:rsidR="00C37B52" w:rsidRPr="0076652C" w:rsidRDefault="00C37B52" w:rsidP="00527773">
            <w:pPr>
              <w:pStyle w:val="i2ctables"/>
            </w:pPr>
          </w:p>
        </w:tc>
        <w:tc>
          <w:tcPr>
            <w:tcW w:w="424" w:type="pct"/>
            <w:noWrap/>
            <w:hideMark/>
          </w:tcPr>
          <w:p w:rsidR="00C37B52" w:rsidRPr="0076652C" w:rsidRDefault="00C37B52" w:rsidP="00527773">
            <w:pPr>
              <w:pStyle w:val="i2ctables"/>
            </w:pPr>
          </w:p>
        </w:tc>
        <w:tc>
          <w:tcPr>
            <w:tcW w:w="309" w:type="pct"/>
            <w:noWrap/>
            <w:hideMark/>
          </w:tcPr>
          <w:p w:rsidR="00C37B52" w:rsidRPr="0076652C" w:rsidRDefault="00C37B52" w:rsidP="00527773">
            <w:pPr>
              <w:pStyle w:val="i2ctables"/>
            </w:pPr>
          </w:p>
        </w:tc>
      </w:tr>
      <w:tr w:rsidR="00C37B52" w:rsidRPr="0076652C" w:rsidTr="00C37B52">
        <w:trPr>
          <w:cantSplit/>
          <w:trHeight w:val="252"/>
          <w:jc w:val="center"/>
        </w:trPr>
        <w:tc>
          <w:tcPr>
            <w:tcW w:w="861" w:type="pct"/>
            <w:tcBorders>
              <w:top w:val="nil"/>
              <w:bottom w:val="nil"/>
              <w:right w:val="single" w:sz="4" w:space="0" w:color="auto"/>
            </w:tcBorders>
          </w:tcPr>
          <w:p w:rsidR="00C37B52" w:rsidRPr="0076652C" w:rsidRDefault="00C37B52" w:rsidP="004C5ADE">
            <w:pPr>
              <w:pStyle w:val="i2ctables"/>
            </w:pPr>
            <w:r w:rsidRPr="0076652C">
              <w:t>Data sent/received</w:t>
            </w:r>
          </w:p>
        </w:tc>
        <w:tc>
          <w:tcPr>
            <w:tcW w:w="585" w:type="pct"/>
            <w:tcBorders>
              <w:left w:val="single" w:sz="4" w:space="0" w:color="auto"/>
              <w:bottom w:val="single" w:sz="4" w:space="0" w:color="auto"/>
            </w:tcBorders>
            <w:noWrap/>
            <w:hideMark/>
          </w:tcPr>
          <w:p w:rsidR="00C37B52" w:rsidRPr="0076652C" w:rsidRDefault="00C37B52" w:rsidP="00527773">
            <w:pPr>
              <w:pStyle w:val="i2ctables"/>
            </w:pPr>
          </w:p>
        </w:tc>
        <w:tc>
          <w:tcPr>
            <w:tcW w:w="1061" w:type="pct"/>
            <w:tcBorders>
              <w:bottom w:val="single" w:sz="4" w:space="0" w:color="auto"/>
            </w:tcBorders>
            <w:noWrap/>
            <w:hideMark/>
          </w:tcPr>
          <w:p w:rsidR="00C37B52" w:rsidRPr="0076652C" w:rsidRDefault="00C37B52" w:rsidP="00527773">
            <w:pPr>
              <w:pStyle w:val="i2ctables"/>
            </w:pPr>
          </w:p>
        </w:tc>
        <w:tc>
          <w:tcPr>
            <w:tcW w:w="613" w:type="pct"/>
            <w:tcBorders>
              <w:bottom w:val="single" w:sz="4" w:space="0" w:color="auto"/>
            </w:tcBorders>
            <w:noWrap/>
            <w:hideMark/>
          </w:tcPr>
          <w:p w:rsidR="00C37B52" w:rsidRPr="0076652C" w:rsidRDefault="00C37B52" w:rsidP="00527773">
            <w:pPr>
              <w:pStyle w:val="i2ctables"/>
            </w:pPr>
          </w:p>
        </w:tc>
        <w:tc>
          <w:tcPr>
            <w:tcW w:w="594" w:type="pct"/>
            <w:tcBorders>
              <w:bottom w:val="single" w:sz="4" w:space="0" w:color="auto"/>
            </w:tcBorders>
            <w:noWrap/>
            <w:hideMark/>
          </w:tcPr>
          <w:p w:rsidR="00C37B52" w:rsidRPr="0076652C" w:rsidRDefault="00C37B52" w:rsidP="00527773">
            <w:pPr>
              <w:pStyle w:val="i2ctables"/>
            </w:pPr>
          </w:p>
        </w:tc>
        <w:tc>
          <w:tcPr>
            <w:tcW w:w="554" w:type="pct"/>
            <w:tcBorders>
              <w:bottom w:val="single" w:sz="4" w:space="0" w:color="auto"/>
            </w:tcBorders>
            <w:noWrap/>
            <w:hideMark/>
          </w:tcPr>
          <w:p w:rsidR="00C37B52" w:rsidRPr="0076652C" w:rsidRDefault="00C37B52" w:rsidP="00527773">
            <w:pPr>
              <w:pStyle w:val="i2ctables"/>
            </w:pPr>
          </w:p>
        </w:tc>
        <w:tc>
          <w:tcPr>
            <w:tcW w:w="424" w:type="pct"/>
            <w:tcBorders>
              <w:bottom w:val="single" w:sz="4" w:space="0" w:color="auto"/>
            </w:tcBorders>
            <w:noWrap/>
            <w:hideMark/>
          </w:tcPr>
          <w:p w:rsidR="00C37B52" w:rsidRPr="0076652C" w:rsidRDefault="00C37B52" w:rsidP="00527773">
            <w:pPr>
              <w:pStyle w:val="i2ctables"/>
            </w:pPr>
          </w:p>
        </w:tc>
        <w:tc>
          <w:tcPr>
            <w:tcW w:w="309" w:type="pct"/>
            <w:tcBorders>
              <w:bottom w:val="single" w:sz="4" w:space="0" w:color="auto"/>
            </w:tcBorders>
            <w:noWrap/>
            <w:hideMark/>
          </w:tcPr>
          <w:p w:rsidR="00C37B52" w:rsidRPr="0076652C" w:rsidRDefault="00C37B52" w:rsidP="00527773">
            <w:pPr>
              <w:pStyle w:val="i2ctables"/>
            </w:pPr>
          </w:p>
        </w:tc>
      </w:tr>
      <w:tr w:rsidR="00C37B52" w:rsidRPr="0076652C" w:rsidTr="00C37B52">
        <w:trPr>
          <w:cantSplit/>
          <w:trHeight w:val="252"/>
          <w:jc w:val="center"/>
        </w:trPr>
        <w:tc>
          <w:tcPr>
            <w:tcW w:w="861" w:type="pct"/>
            <w:tcBorders>
              <w:top w:val="nil"/>
              <w:bottom w:val="nil"/>
              <w:right w:val="single" w:sz="4" w:space="0" w:color="auto"/>
            </w:tcBorders>
          </w:tcPr>
          <w:p w:rsidR="00C37B52" w:rsidRPr="0076652C" w:rsidRDefault="00C37B52" w:rsidP="004C5ADE">
            <w:pPr>
              <w:pStyle w:val="i2ctables"/>
            </w:pPr>
            <w:r>
              <w:t>M</w:t>
            </w:r>
            <w:r w:rsidRPr="0076652C">
              <w:t>aster sends</w:t>
            </w:r>
          </w:p>
        </w:tc>
        <w:tc>
          <w:tcPr>
            <w:tcW w:w="585" w:type="pct"/>
            <w:tcBorders>
              <w:top w:val="single" w:sz="4" w:space="0" w:color="auto"/>
              <w:left w:val="single" w:sz="4" w:space="0" w:color="auto"/>
              <w:bottom w:val="single" w:sz="4" w:space="0" w:color="auto"/>
              <w:right w:val="single" w:sz="4" w:space="0" w:color="auto"/>
            </w:tcBorders>
            <w:noWrap/>
            <w:hideMark/>
          </w:tcPr>
          <w:p w:rsidR="00C37B52" w:rsidRPr="0076652C" w:rsidRDefault="00C37B52" w:rsidP="00527773">
            <w:pPr>
              <w:pStyle w:val="i2ctables"/>
            </w:pPr>
            <w:r w:rsidRPr="0076652C">
              <w:t>start</w:t>
            </w:r>
          </w:p>
        </w:tc>
        <w:tc>
          <w:tcPr>
            <w:tcW w:w="1061" w:type="pct"/>
            <w:tcBorders>
              <w:top w:val="single" w:sz="4" w:space="0" w:color="auto"/>
              <w:left w:val="single" w:sz="4" w:space="0" w:color="auto"/>
              <w:bottom w:val="single" w:sz="4" w:space="0" w:color="auto"/>
              <w:right w:val="single" w:sz="4" w:space="0" w:color="auto"/>
            </w:tcBorders>
            <w:noWrap/>
            <w:hideMark/>
          </w:tcPr>
          <w:p w:rsidR="00C37B52" w:rsidRPr="0076652C" w:rsidRDefault="00C37B52" w:rsidP="00527773">
            <w:pPr>
              <w:pStyle w:val="i2ctables"/>
            </w:pPr>
            <w:r w:rsidRPr="0076652C">
              <w:t>Slave address + write bit</w:t>
            </w:r>
          </w:p>
        </w:tc>
        <w:tc>
          <w:tcPr>
            <w:tcW w:w="613" w:type="pct"/>
            <w:tcBorders>
              <w:top w:val="single" w:sz="4" w:space="0" w:color="auto"/>
              <w:left w:val="single" w:sz="4" w:space="0" w:color="auto"/>
              <w:bottom w:val="single" w:sz="4" w:space="0" w:color="auto"/>
              <w:right w:val="single" w:sz="4" w:space="0" w:color="auto"/>
            </w:tcBorders>
            <w:noWrap/>
            <w:hideMark/>
          </w:tcPr>
          <w:p w:rsidR="00C37B52" w:rsidRPr="0076652C" w:rsidRDefault="00C37B52" w:rsidP="00527773">
            <w:pPr>
              <w:pStyle w:val="i2ctables"/>
            </w:pPr>
            <w:r w:rsidRPr="0076652C">
              <w:t>Control byte</w:t>
            </w:r>
          </w:p>
        </w:tc>
        <w:tc>
          <w:tcPr>
            <w:tcW w:w="594" w:type="pct"/>
            <w:tcBorders>
              <w:top w:val="single" w:sz="4" w:space="0" w:color="auto"/>
              <w:left w:val="single" w:sz="4" w:space="0" w:color="auto"/>
              <w:bottom w:val="single" w:sz="4" w:space="0" w:color="auto"/>
              <w:right w:val="single" w:sz="4" w:space="0" w:color="auto"/>
            </w:tcBorders>
            <w:noWrap/>
            <w:hideMark/>
          </w:tcPr>
          <w:p w:rsidR="00C37B52" w:rsidRPr="0076652C" w:rsidRDefault="00C37B52" w:rsidP="00527773">
            <w:pPr>
              <w:pStyle w:val="i2ctables"/>
            </w:pPr>
            <w:r w:rsidRPr="0076652C">
              <w:t>Length MSB</w:t>
            </w:r>
          </w:p>
        </w:tc>
        <w:tc>
          <w:tcPr>
            <w:tcW w:w="554" w:type="pct"/>
            <w:tcBorders>
              <w:top w:val="single" w:sz="4" w:space="0" w:color="auto"/>
              <w:left w:val="single" w:sz="4" w:space="0" w:color="auto"/>
              <w:bottom w:val="single" w:sz="4" w:space="0" w:color="auto"/>
              <w:right w:val="single" w:sz="4" w:space="0" w:color="auto"/>
            </w:tcBorders>
            <w:noWrap/>
            <w:hideMark/>
          </w:tcPr>
          <w:p w:rsidR="00C37B52" w:rsidRPr="0076652C" w:rsidRDefault="00C37B52" w:rsidP="00527773">
            <w:pPr>
              <w:pStyle w:val="i2ctables"/>
            </w:pPr>
            <w:r w:rsidRPr="0076652C">
              <w:t>Length LSB</w:t>
            </w:r>
          </w:p>
        </w:tc>
        <w:tc>
          <w:tcPr>
            <w:tcW w:w="424" w:type="pct"/>
            <w:tcBorders>
              <w:top w:val="single" w:sz="4" w:space="0" w:color="auto"/>
              <w:left w:val="single" w:sz="4" w:space="0" w:color="auto"/>
              <w:bottom w:val="single" w:sz="4" w:space="0" w:color="auto"/>
              <w:right w:val="single" w:sz="4" w:space="0" w:color="auto"/>
            </w:tcBorders>
            <w:noWrap/>
            <w:hideMark/>
          </w:tcPr>
          <w:p w:rsidR="00C37B52" w:rsidRPr="0076652C" w:rsidRDefault="00C37B52" w:rsidP="00527773">
            <w:pPr>
              <w:pStyle w:val="i2ctables"/>
            </w:pPr>
            <w:r w:rsidRPr="0076652C">
              <w:t>Data[0]</w:t>
            </w:r>
          </w:p>
        </w:tc>
        <w:tc>
          <w:tcPr>
            <w:tcW w:w="309" w:type="pct"/>
            <w:tcBorders>
              <w:top w:val="single" w:sz="4" w:space="0" w:color="auto"/>
              <w:left w:val="single" w:sz="4" w:space="0" w:color="auto"/>
              <w:bottom w:val="single" w:sz="4" w:space="0" w:color="auto"/>
              <w:right w:val="single" w:sz="4" w:space="0" w:color="auto"/>
            </w:tcBorders>
            <w:noWrap/>
            <w:hideMark/>
          </w:tcPr>
          <w:p w:rsidR="00C37B52" w:rsidRPr="0076652C" w:rsidRDefault="00C37B52" w:rsidP="00527773">
            <w:pPr>
              <w:pStyle w:val="i2ctables"/>
            </w:pPr>
            <w:r w:rsidRPr="0076652C">
              <w:t>stop</w:t>
            </w:r>
          </w:p>
        </w:tc>
      </w:tr>
      <w:tr w:rsidR="00C37B52" w:rsidRPr="0076652C" w:rsidTr="00C37B52">
        <w:trPr>
          <w:cantSplit/>
          <w:trHeight w:val="252"/>
          <w:jc w:val="center"/>
        </w:trPr>
        <w:tc>
          <w:tcPr>
            <w:tcW w:w="861" w:type="pct"/>
            <w:tcBorders>
              <w:top w:val="nil"/>
              <w:bottom w:val="single" w:sz="24" w:space="0" w:color="auto"/>
              <w:right w:val="single" w:sz="4" w:space="0" w:color="auto"/>
            </w:tcBorders>
          </w:tcPr>
          <w:p w:rsidR="00C37B52" w:rsidRPr="0076652C" w:rsidRDefault="00C37B52" w:rsidP="004C5ADE">
            <w:pPr>
              <w:pStyle w:val="i2ctables"/>
            </w:pPr>
            <w:r>
              <w:t>A</w:t>
            </w:r>
            <w:r w:rsidRPr="0076652C">
              <w:t>ddressed slave</w:t>
            </w:r>
          </w:p>
        </w:tc>
        <w:tc>
          <w:tcPr>
            <w:tcW w:w="585" w:type="pct"/>
            <w:tcBorders>
              <w:top w:val="single" w:sz="4" w:space="0" w:color="auto"/>
              <w:left w:val="single" w:sz="4" w:space="0" w:color="auto"/>
              <w:bottom w:val="single" w:sz="24" w:space="0" w:color="auto"/>
              <w:right w:val="single" w:sz="4" w:space="0" w:color="auto"/>
            </w:tcBorders>
            <w:noWrap/>
            <w:hideMark/>
          </w:tcPr>
          <w:p w:rsidR="00C37B52" w:rsidRPr="0076652C" w:rsidRDefault="00C37B52" w:rsidP="00527773">
            <w:pPr>
              <w:pStyle w:val="i2ctables"/>
            </w:pPr>
          </w:p>
        </w:tc>
        <w:tc>
          <w:tcPr>
            <w:tcW w:w="1061" w:type="pct"/>
            <w:tcBorders>
              <w:top w:val="single" w:sz="4" w:space="0" w:color="auto"/>
              <w:left w:val="single" w:sz="4" w:space="0" w:color="auto"/>
              <w:bottom w:val="single" w:sz="24" w:space="0" w:color="auto"/>
              <w:right w:val="single" w:sz="4" w:space="0" w:color="auto"/>
            </w:tcBorders>
            <w:noWrap/>
            <w:hideMark/>
          </w:tcPr>
          <w:p w:rsidR="00C37B52" w:rsidRPr="0076652C" w:rsidRDefault="00C37B52" w:rsidP="00527773">
            <w:pPr>
              <w:pStyle w:val="i2ctables"/>
            </w:pPr>
            <w:r w:rsidRPr="0076652C">
              <w:t>ack</w:t>
            </w:r>
          </w:p>
        </w:tc>
        <w:tc>
          <w:tcPr>
            <w:tcW w:w="613" w:type="pct"/>
            <w:tcBorders>
              <w:top w:val="single" w:sz="4" w:space="0" w:color="auto"/>
              <w:left w:val="single" w:sz="4" w:space="0" w:color="auto"/>
              <w:bottom w:val="single" w:sz="24" w:space="0" w:color="auto"/>
              <w:right w:val="single" w:sz="4" w:space="0" w:color="auto"/>
            </w:tcBorders>
            <w:noWrap/>
            <w:hideMark/>
          </w:tcPr>
          <w:p w:rsidR="00C37B52" w:rsidRPr="0076652C" w:rsidRDefault="00C37B52" w:rsidP="00527773">
            <w:pPr>
              <w:pStyle w:val="i2ctables"/>
            </w:pPr>
            <w:r w:rsidRPr="0076652C">
              <w:t>ack</w:t>
            </w:r>
          </w:p>
        </w:tc>
        <w:tc>
          <w:tcPr>
            <w:tcW w:w="594" w:type="pct"/>
            <w:tcBorders>
              <w:top w:val="single" w:sz="4" w:space="0" w:color="auto"/>
              <w:left w:val="single" w:sz="4" w:space="0" w:color="auto"/>
              <w:bottom w:val="single" w:sz="24" w:space="0" w:color="auto"/>
              <w:right w:val="single" w:sz="4" w:space="0" w:color="auto"/>
            </w:tcBorders>
            <w:noWrap/>
            <w:hideMark/>
          </w:tcPr>
          <w:p w:rsidR="00C37B52" w:rsidRPr="0076652C" w:rsidRDefault="00C37B52" w:rsidP="00527773">
            <w:pPr>
              <w:pStyle w:val="i2ctables"/>
            </w:pPr>
            <w:r w:rsidRPr="0076652C">
              <w:t>ack</w:t>
            </w:r>
          </w:p>
        </w:tc>
        <w:tc>
          <w:tcPr>
            <w:tcW w:w="554" w:type="pct"/>
            <w:tcBorders>
              <w:top w:val="single" w:sz="4" w:space="0" w:color="auto"/>
              <w:left w:val="single" w:sz="4" w:space="0" w:color="auto"/>
              <w:bottom w:val="single" w:sz="24" w:space="0" w:color="auto"/>
              <w:right w:val="single" w:sz="4" w:space="0" w:color="auto"/>
            </w:tcBorders>
            <w:noWrap/>
            <w:hideMark/>
          </w:tcPr>
          <w:p w:rsidR="00C37B52" w:rsidRPr="0076652C" w:rsidRDefault="00C37B52" w:rsidP="00527773">
            <w:pPr>
              <w:pStyle w:val="i2ctables"/>
            </w:pPr>
            <w:r w:rsidRPr="0076652C">
              <w:t>ack</w:t>
            </w:r>
          </w:p>
        </w:tc>
        <w:tc>
          <w:tcPr>
            <w:tcW w:w="424" w:type="pct"/>
            <w:tcBorders>
              <w:top w:val="single" w:sz="4" w:space="0" w:color="auto"/>
              <w:left w:val="single" w:sz="4" w:space="0" w:color="auto"/>
              <w:bottom w:val="single" w:sz="24" w:space="0" w:color="auto"/>
              <w:right w:val="single" w:sz="4" w:space="0" w:color="auto"/>
            </w:tcBorders>
            <w:noWrap/>
            <w:hideMark/>
          </w:tcPr>
          <w:p w:rsidR="00C37B52" w:rsidRPr="0076652C" w:rsidRDefault="00C37B52" w:rsidP="00527773">
            <w:pPr>
              <w:pStyle w:val="i2ctables"/>
            </w:pPr>
            <w:r w:rsidRPr="0076652C">
              <w:t>NACK</w:t>
            </w:r>
          </w:p>
        </w:tc>
        <w:tc>
          <w:tcPr>
            <w:tcW w:w="309" w:type="pct"/>
            <w:tcBorders>
              <w:top w:val="single" w:sz="4" w:space="0" w:color="auto"/>
              <w:left w:val="single" w:sz="4" w:space="0" w:color="auto"/>
              <w:bottom w:val="single" w:sz="24" w:space="0" w:color="auto"/>
              <w:right w:val="single" w:sz="4" w:space="0" w:color="auto"/>
            </w:tcBorders>
            <w:noWrap/>
            <w:hideMark/>
          </w:tcPr>
          <w:p w:rsidR="00C37B52" w:rsidRPr="0076652C" w:rsidRDefault="00C37B52" w:rsidP="00527773">
            <w:pPr>
              <w:pStyle w:val="i2ctables"/>
            </w:pPr>
          </w:p>
        </w:tc>
      </w:tr>
    </w:tbl>
    <w:p w:rsidR="007C0E11" w:rsidRDefault="007C0E11" w:rsidP="007C0E11">
      <w:pPr>
        <w:pStyle w:val="Heading3"/>
      </w:pPr>
      <w:bookmarkStart w:id="560" w:name="_Toc204748268"/>
      <w:bookmarkStart w:id="561" w:name="_Toc207775124"/>
      <w:r>
        <w:t>Case 5</w:t>
      </w:r>
      <w:bookmarkEnd w:id="560"/>
      <w:bookmarkEnd w:id="561"/>
    </w:p>
    <w:p w:rsidR="007C0E11" w:rsidRPr="009C2155" w:rsidRDefault="007C0E11" w:rsidP="007C0E11">
      <w:r>
        <w:t>This case is designed to account for lost bytes or bus error when the master is transmitting. If during any transmission by the master a byte is corrupted (</w:t>
      </w:r>
      <w:r w:rsidR="00B64177">
        <w:t xml:space="preserve">i.e., </w:t>
      </w:r>
      <w:r>
        <w:t>bit missing from byte), the slave will record this as the</w:t>
      </w:r>
      <w:r w:rsidR="00163B71">
        <w:t xml:space="preserve"> last occurred error and will “n</w:t>
      </w:r>
      <w:r>
        <w:t>ack” as this is implemented on most microcontr</w:t>
      </w:r>
      <w:r w:rsidR="00163B71">
        <w:t>ollers as an automatic function</w:t>
      </w:r>
      <w:r w:rsidR="00C37B52">
        <w:t>, at</w:t>
      </w:r>
      <w:r>
        <w:t xml:space="preserve"> which point the master will send a stop command to free up the bus.</w:t>
      </w:r>
      <w:r w:rsidR="003A1F55">
        <w:t xml:space="preserve"> Its structure is found in </w:t>
      </w:r>
      <w:r w:rsidR="00C64352">
        <w:fldChar w:fldCharType="begin"/>
      </w:r>
      <w:r w:rsidR="003A1F55">
        <w:instrText xml:space="preserve"> REF _Ref205013967 \h </w:instrText>
      </w:r>
      <w:r w:rsidR="00C64352">
        <w:fldChar w:fldCharType="separate"/>
      </w:r>
      <w:r w:rsidR="00D46473">
        <w:t xml:space="preserve">Table </w:t>
      </w:r>
      <w:r w:rsidR="00D46473">
        <w:rPr>
          <w:noProof/>
        </w:rPr>
        <w:t>50</w:t>
      </w:r>
      <w:r w:rsidR="00C64352">
        <w:fldChar w:fldCharType="end"/>
      </w:r>
      <w:r w:rsidR="003A1F55">
        <w:t>.</w:t>
      </w:r>
    </w:p>
    <w:p w:rsidR="007C0E11" w:rsidRPr="006A1FE5" w:rsidRDefault="007C0E11" w:rsidP="007C0E11">
      <w:pPr>
        <w:pStyle w:val="Caption"/>
      </w:pPr>
      <w:bookmarkStart w:id="562" w:name="_Ref205013967"/>
      <w:bookmarkStart w:id="563" w:name="_Toc207775289"/>
      <w:r>
        <w:t xml:space="preserve">Table </w:t>
      </w:r>
      <w:fldSimple w:instr=" SEQ Table \* ARABIC ">
        <w:r w:rsidR="00D46473">
          <w:rPr>
            <w:noProof/>
          </w:rPr>
          <w:t>50</w:t>
        </w:r>
      </w:fldSimple>
      <w:bookmarkEnd w:id="562"/>
      <w:r w:rsidRPr="006A1FE5">
        <w:t>: Case 5</w:t>
      </w:r>
      <w:r w:rsidR="003A1F55">
        <w:t>(</w:t>
      </w:r>
      <w:r w:rsidRPr="006A1FE5">
        <w:t>lost byte from master</w:t>
      </w:r>
      <w:r w:rsidR="003A1F55">
        <w:t>)</w:t>
      </w:r>
      <w:bookmarkEnd w:id="563"/>
    </w:p>
    <w:tbl>
      <w:tblPr>
        <w:tblW w:w="4980" w:type="pct"/>
        <w:jc w:val="center"/>
        <w:tblBorders>
          <w:top w:val="single" w:sz="24" w:space="0" w:color="auto"/>
          <w:bottom w:val="single" w:sz="24" w:space="0" w:color="auto"/>
        </w:tblBorders>
        <w:tblLook w:val="0480"/>
      </w:tblPr>
      <w:tblGrid>
        <w:gridCol w:w="1049"/>
        <w:gridCol w:w="883"/>
        <w:gridCol w:w="1602"/>
        <w:gridCol w:w="925"/>
        <w:gridCol w:w="897"/>
        <w:gridCol w:w="836"/>
        <w:gridCol w:w="640"/>
        <w:gridCol w:w="640"/>
        <w:gridCol w:w="313"/>
        <w:gridCol w:w="602"/>
        <w:gridCol w:w="514"/>
      </w:tblGrid>
      <w:tr w:rsidR="00C37B52" w:rsidRPr="007A6270" w:rsidTr="00C37B52">
        <w:trPr>
          <w:cantSplit/>
          <w:trHeight w:val="243"/>
          <w:jc w:val="center"/>
        </w:trPr>
        <w:tc>
          <w:tcPr>
            <w:tcW w:w="590" w:type="pct"/>
            <w:tcBorders>
              <w:top w:val="single" w:sz="24" w:space="0" w:color="auto"/>
              <w:bottom w:val="nil"/>
              <w:right w:val="single" w:sz="4" w:space="0" w:color="auto"/>
            </w:tcBorders>
          </w:tcPr>
          <w:p w:rsidR="00C37B52" w:rsidRPr="0076652C" w:rsidRDefault="00C37B52" w:rsidP="004C5ADE">
            <w:pPr>
              <w:pStyle w:val="i2ctables"/>
            </w:pPr>
            <w:r>
              <w:t>M</w:t>
            </w:r>
            <w:r w:rsidRPr="0076652C">
              <w:t>aster status</w:t>
            </w:r>
          </w:p>
        </w:tc>
        <w:tc>
          <w:tcPr>
            <w:tcW w:w="496" w:type="pct"/>
            <w:tcBorders>
              <w:top w:val="single" w:sz="24" w:space="0" w:color="auto"/>
              <w:left w:val="single" w:sz="4" w:space="0" w:color="auto"/>
            </w:tcBorders>
            <w:noWrap/>
            <w:hideMark/>
          </w:tcPr>
          <w:p w:rsidR="00C37B52" w:rsidRPr="006A1FE5" w:rsidRDefault="00C37B52" w:rsidP="00527773">
            <w:pPr>
              <w:pStyle w:val="i2ctables"/>
            </w:pPr>
            <w:r w:rsidRPr="006A1FE5">
              <w:t>Tx</w:t>
            </w:r>
          </w:p>
        </w:tc>
        <w:tc>
          <w:tcPr>
            <w:tcW w:w="900" w:type="pct"/>
            <w:tcBorders>
              <w:top w:val="single" w:sz="24" w:space="0" w:color="auto"/>
            </w:tcBorders>
            <w:noWrap/>
            <w:hideMark/>
          </w:tcPr>
          <w:p w:rsidR="00C37B52" w:rsidRPr="006A1FE5" w:rsidRDefault="00C37B52" w:rsidP="00527773">
            <w:pPr>
              <w:pStyle w:val="i2ctables"/>
            </w:pPr>
          </w:p>
        </w:tc>
        <w:tc>
          <w:tcPr>
            <w:tcW w:w="520" w:type="pct"/>
            <w:tcBorders>
              <w:top w:val="single" w:sz="24" w:space="0" w:color="auto"/>
            </w:tcBorders>
            <w:noWrap/>
            <w:hideMark/>
          </w:tcPr>
          <w:p w:rsidR="00C37B52" w:rsidRPr="006A1FE5" w:rsidRDefault="00C37B52" w:rsidP="00527773">
            <w:pPr>
              <w:pStyle w:val="i2ctables"/>
            </w:pPr>
          </w:p>
        </w:tc>
        <w:tc>
          <w:tcPr>
            <w:tcW w:w="504" w:type="pct"/>
            <w:tcBorders>
              <w:top w:val="single" w:sz="24" w:space="0" w:color="auto"/>
            </w:tcBorders>
            <w:noWrap/>
            <w:hideMark/>
          </w:tcPr>
          <w:p w:rsidR="00C37B52" w:rsidRPr="006A1FE5" w:rsidRDefault="00C37B52" w:rsidP="00527773">
            <w:pPr>
              <w:pStyle w:val="i2ctables"/>
            </w:pPr>
          </w:p>
        </w:tc>
        <w:tc>
          <w:tcPr>
            <w:tcW w:w="470" w:type="pct"/>
            <w:tcBorders>
              <w:top w:val="single" w:sz="24" w:space="0" w:color="auto"/>
            </w:tcBorders>
            <w:noWrap/>
            <w:hideMark/>
          </w:tcPr>
          <w:p w:rsidR="00C37B52" w:rsidRPr="006A1FE5" w:rsidRDefault="00C37B52" w:rsidP="00527773">
            <w:pPr>
              <w:pStyle w:val="i2ctables"/>
            </w:pPr>
          </w:p>
        </w:tc>
        <w:tc>
          <w:tcPr>
            <w:tcW w:w="359" w:type="pct"/>
            <w:tcBorders>
              <w:top w:val="single" w:sz="24" w:space="0" w:color="auto"/>
            </w:tcBorders>
            <w:noWrap/>
            <w:hideMark/>
          </w:tcPr>
          <w:p w:rsidR="00C37B52" w:rsidRPr="006A1FE5" w:rsidRDefault="00C37B52" w:rsidP="00527773">
            <w:pPr>
              <w:pStyle w:val="i2ctables"/>
            </w:pPr>
          </w:p>
        </w:tc>
        <w:tc>
          <w:tcPr>
            <w:tcW w:w="359" w:type="pct"/>
            <w:tcBorders>
              <w:top w:val="single" w:sz="24" w:space="0" w:color="auto"/>
            </w:tcBorders>
            <w:noWrap/>
            <w:hideMark/>
          </w:tcPr>
          <w:p w:rsidR="00C37B52" w:rsidRPr="006A1FE5" w:rsidRDefault="00C37B52" w:rsidP="00527773">
            <w:pPr>
              <w:pStyle w:val="i2ctables"/>
            </w:pPr>
          </w:p>
        </w:tc>
        <w:tc>
          <w:tcPr>
            <w:tcW w:w="176" w:type="pct"/>
            <w:tcBorders>
              <w:top w:val="single" w:sz="24" w:space="0" w:color="auto"/>
            </w:tcBorders>
            <w:noWrap/>
            <w:hideMark/>
          </w:tcPr>
          <w:p w:rsidR="00C37B52" w:rsidRPr="006A1FE5" w:rsidRDefault="00C37B52" w:rsidP="00527773">
            <w:pPr>
              <w:pStyle w:val="i2ctables"/>
            </w:pPr>
          </w:p>
        </w:tc>
        <w:tc>
          <w:tcPr>
            <w:tcW w:w="338" w:type="pct"/>
            <w:tcBorders>
              <w:top w:val="single" w:sz="24" w:space="0" w:color="auto"/>
            </w:tcBorders>
            <w:noWrap/>
            <w:hideMark/>
          </w:tcPr>
          <w:p w:rsidR="00C37B52" w:rsidRPr="006A1FE5" w:rsidRDefault="00C37B52" w:rsidP="00527773">
            <w:pPr>
              <w:pStyle w:val="i2ctables"/>
            </w:pPr>
          </w:p>
        </w:tc>
        <w:tc>
          <w:tcPr>
            <w:tcW w:w="289" w:type="pct"/>
            <w:tcBorders>
              <w:top w:val="single" w:sz="24" w:space="0" w:color="auto"/>
            </w:tcBorders>
            <w:noWrap/>
            <w:hideMark/>
          </w:tcPr>
          <w:p w:rsidR="00C37B52" w:rsidRPr="006A1FE5" w:rsidRDefault="00C37B52" w:rsidP="00527773">
            <w:pPr>
              <w:pStyle w:val="i2ctables"/>
            </w:pPr>
          </w:p>
        </w:tc>
      </w:tr>
      <w:tr w:rsidR="00C37B52" w:rsidRPr="007A6270" w:rsidTr="00C37B52">
        <w:trPr>
          <w:cantSplit/>
          <w:trHeight w:val="243"/>
          <w:jc w:val="center"/>
        </w:trPr>
        <w:tc>
          <w:tcPr>
            <w:tcW w:w="590" w:type="pct"/>
            <w:tcBorders>
              <w:top w:val="nil"/>
              <w:bottom w:val="nil"/>
              <w:right w:val="single" w:sz="4" w:space="0" w:color="auto"/>
            </w:tcBorders>
          </w:tcPr>
          <w:p w:rsidR="00C37B52" w:rsidRPr="0076652C" w:rsidRDefault="00C37B52" w:rsidP="004C5ADE">
            <w:pPr>
              <w:pStyle w:val="i2ctables"/>
            </w:pPr>
            <w:r>
              <w:t>Sl</w:t>
            </w:r>
            <w:r w:rsidRPr="0076652C">
              <w:t>ave status</w:t>
            </w:r>
          </w:p>
        </w:tc>
        <w:tc>
          <w:tcPr>
            <w:tcW w:w="496" w:type="pct"/>
            <w:tcBorders>
              <w:left w:val="single" w:sz="4" w:space="0" w:color="auto"/>
            </w:tcBorders>
            <w:noWrap/>
            <w:hideMark/>
          </w:tcPr>
          <w:p w:rsidR="00C37B52" w:rsidRPr="006A1FE5" w:rsidRDefault="00C37B52" w:rsidP="00527773">
            <w:pPr>
              <w:pStyle w:val="i2ctables"/>
            </w:pPr>
            <w:r w:rsidRPr="006A1FE5">
              <w:t>Rx+ ack bits</w:t>
            </w:r>
          </w:p>
        </w:tc>
        <w:tc>
          <w:tcPr>
            <w:tcW w:w="900" w:type="pct"/>
            <w:noWrap/>
            <w:hideMark/>
          </w:tcPr>
          <w:p w:rsidR="00C37B52" w:rsidRPr="006A1FE5" w:rsidRDefault="00C37B52" w:rsidP="00527773">
            <w:pPr>
              <w:pStyle w:val="i2ctables"/>
            </w:pPr>
          </w:p>
        </w:tc>
        <w:tc>
          <w:tcPr>
            <w:tcW w:w="520" w:type="pct"/>
            <w:noWrap/>
            <w:hideMark/>
          </w:tcPr>
          <w:p w:rsidR="00C37B52" w:rsidRPr="006A1FE5" w:rsidRDefault="00C37B52" w:rsidP="00527773">
            <w:pPr>
              <w:pStyle w:val="i2ctables"/>
            </w:pPr>
          </w:p>
        </w:tc>
        <w:tc>
          <w:tcPr>
            <w:tcW w:w="504" w:type="pct"/>
            <w:noWrap/>
            <w:hideMark/>
          </w:tcPr>
          <w:p w:rsidR="00C37B52" w:rsidRPr="006A1FE5" w:rsidRDefault="00C37B52" w:rsidP="00527773">
            <w:pPr>
              <w:pStyle w:val="i2ctables"/>
            </w:pPr>
          </w:p>
        </w:tc>
        <w:tc>
          <w:tcPr>
            <w:tcW w:w="470" w:type="pct"/>
            <w:noWrap/>
            <w:hideMark/>
          </w:tcPr>
          <w:p w:rsidR="00C37B52" w:rsidRPr="006A1FE5" w:rsidRDefault="00C37B52" w:rsidP="00527773">
            <w:pPr>
              <w:pStyle w:val="i2ctables"/>
            </w:pPr>
          </w:p>
        </w:tc>
        <w:tc>
          <w:tcPr>
            <w:tcW w:w="359" w:type="pct"/>
            <w:noWrap/>
            <w:hideMark/>
          </w:tcPr>
          <w:p w:rsidR="00C37B52" w:rsidRPr="006A1FE5" w:rsidRDefault="00C37B52" w:rsidP="00527773">
            <w:pPr>
              <w:pStyle w:val="i2ctables"/>
            </w:pPr>
          </w:p>
        </w:tc>
        <w:tc>
          <w:tcPr>
            <w:tcW w:w="359" w:type="pct"/>
            <w:noWrap/>
            <w:hideMark/>
          </w:tcPr>
          <w:p w:rsidR="00C37B52" w:rsidRPr="006A1FE5" w:rsidRDefault="00C37B52" w:rsidP="00527773">
            <w:pPr>
              <w:pStyle w:val="i2ctables"/>
            </w:pPr>
          </w:p>
        </w:tc>
        <w:tc>
          <w:tcPr>
            <w:tcW w:w="176" w:type="pct"/>
            <w:noWrap/>
            <w:hideMark/>
          </w:tcPr>
          <w:p w:rsidR="00C37B52" w:rsidRPr="006A1FE5" w:rsidRDefault="00C37B52" w:rsidP="00527773">
            <w:pPr>
              <w:pStyle w:val="i2ctables"/>
            </w:pPr>
          </w:p>
        </w:tc>
        <w:tc>
          <w:tcPr>
            <w:tcW w:w="338" w:type="pct"/>
            <w:noWrap/>
            <w:hideMark/>
          </w:tcPr>
          <w:p w:rsidR="00C37B52" w:rsidRPr="006A1FE5" w:rsidRDefault="00C37B52" w:rsidP="00527773">
            <w:pPr>
              <w:pStyle w:val="i2ctables"/>
            </w:pPr>
          </w:p>
        </w:tc>
        <w:tc>
          <w:tcPr>
            <w:tcW w:w="289" w:type="pct"/>
            <w:noWrap/>
            <w:hideMark/>
          </w:tcPr>
          <w:p w:rsidR="00C37B52" w:rsidRPr="006A1FE5" w:rsidRDefault="00C37B52" w:rsidP="00527773">
            <w:pPr>
              <w:pStyle w:val="i2ctables"/>
            </w:pPr>
          </w:p>
        </w:tc>
      </w:tr>
      <w:tr w:rsidR="00C37B52" w:rsidRPr="007A6270" w:rsidTr="00C37B52">
        <w:trPr>
          <w:cantSplit/>
          <w:trHeight w:val="243"/>
          <w:jc w:val="center"/>
        </w:trPr>
        <w:tc>
          <w:tcPr>
            <w:tcW w:w="590" w:type="pct"/>
            <w:tcBorders>
              <w:top w:val="nil"/>
              <w:bottom w:val="nil"/>
              <w:right w:val="single" w:sz="4" w:space="0" w:color="auto"/>
            </w:tcBorders>
          </w:tcPr>
          <w:p w:rsidR="00C37B52" w:rsidRPr="0076652C" w:rsidRDefault="00C37B52" w:rsidP="004C5ADE">
            <w:pPr>
              <w:pStyle w:val="i2ctables"/>
            </w:pPr>
            <w:r w:rsidRPr="0076652C">
              <w:t>Data sent/received</w:t>
            </w:r>
          </w:p>
        </w:tc>
        <w:tc>
          <w:tcPr>
            <w:tcW w:w="496" w:type="pct"/>
            <w:tcBorders>
              <w:left w:val="single" w:sz="4" w:space="0" w:color="auto"/>
              <w:bottom w:val="single" w:sz="4" w:space="0" w:color="auto"/>
            </w:tcBorders>
            <w:noWrap/>
            <w:hideMark/>
          </w:tcPr>
          <w:p w:rsidR="00C37B52" w:rsidRPr="006A1FE5" w:rsidRDefault="00C37B52" w:rsidP="00527773">
            <w:pPr>
              <w:pStyle w:val="i2ctables"/>
            </w:pPr>
          </w:p>
        </w:tc>
        <w:tc>
          <w:tcPr>
            <w:tcW w:w="900" w:type="pct"/>
            <w:tcBorders>
              <w:bottom w:val="single" w:sz="4" w:space="0" w:color="auto"/>
            </w:tcBorders>
            <w:noWrap/>
            <w:hideMark/>
          </w:tcPr>
          <w:p w:rsidR="00C37B52" w:rsidRPr="006A1FE5" w:rsidRDefault="00C37B52" w:rsidP="00527773">
            <w:pPr>
              <w:pStyle w:val="i2ctables"/>
            </w:pPr>
          </w:p>
        </w:tc>
        <w:tc>
          <w:tcPr>
            <w:tcW w:w="520" w:type="pct"/>
            <w:tcBorders>
              <w:bottom w:val="single" w:sz="4" w:space="0" w:color="auto"/>
            </w:tcBorders>
            <w:noWrap/>
            <w:hideMark/>
          </w:tcPr>
          <w:p w:rsidR="00C37B52" w:rsidRPr="006A1FE5" w:rsidRDefault="00C37B52" w:rsidP="00527773">
            <w:pPr>
              <w:pStyle w:val="i2ctables"/>
            </w:pPr>
          </w:p>
        </w:tc>
        <w:tc>
          <w:tcPr>
            <w:tcW w:w="504" w:type="pct"/>
            <w:tcBorders>
              <w:bottom w:val="single" w:sz="4" w:space="0" w:color="auto"/>
            </w:tcBorders>
            <w:noWrap/>
            <w:hideMark/>
          </w:tcPr>
          <w:p w:rsidR="00C37B52" w:rsidRPr="006A1FE5" w:rsidRDefault="00C37B52" w:rsidP="00527773">
            <w:pPr>
              <w:pStyle w:val="i2ctables"/>
            </w:pPr>
          </w:p>
        </w:tc>
        <w:tc>
          <w:tcPr>
            <w:tcW w:w="470" w:type="pct"/>
            <w:tcBorders>
              <w:bottom w:val="single" w:sz="4" w:space="0" w:color="auto"/>
            </w:tcBorders>
            <w:noWrap/>
            <w:hideMark/>
          </w:tcPr>
          <w:p w:rsidR="00C37B52" w:rsidRPr="006A1FE5" w:rsidRDefault="00C37B52" w:rsidP="00527773">
            <w:pPr>
              <w:pStyle w:val="i2ctables"/>
            </w:pPr>
          </w:p>
        </w:tc>
        <w:tc>
          <w:tcPr>
            <w:tcW w:w="359" w:type="pct"/>
            <w:tcBorders>
              <w:bottom w:val="single" w:sz="4" w:space="0" w:color="auto"/>
            </w:tcBorders>
            <w:noWrap/>
            <w:hideMark/>
          </w:tcPr>
          <w:p w:rsidR="00C37B52" w:rsidRPr="006A1FE5" w:rsidRDefault="00C37B52" w:rsidP="00527773">
            <w:pPr>
              <w:pStyle w:val="i2ctables"/>
            </w:pPr>
          </w:p>
        </w:tc>
        <w:tc>
          <w:tcPr>
            <w:tcW w:w="359" w:type="pct"/>
            <w:tcBorders>
              <w:bottom w:val="single" w:sz="4" w:space="0" w:color="auto"/>
            </w:tcBorders>
            <w:noWrap/>
            <w:hideMark/>
          </w:tcPr>
          <w:p w:rsidR="00C37B52" w:rsidRPr="006A1FE5" w:rsidRDefault="00C37B52" w:rsidP="00527773">
            <w:pPr>
              <w:pStyle w:val="i2ctables"/>
            </w:pPr>
          </w:p>
        </w:tc>
        <w:tc>
          <w:tcPr>
            <w:tcW w:w="176" w:type="pct"/>
            <w:tcBorders>
              <w:bottom w:val="single" w:sz="4" w:space="0" w:color="auto"/>
            </w:tcBorders>
            <w:noWrap/>
            <w:hideMark/>
          </w:tcPr>
          <w:p w:rsidR="00C37B52" w:rsidRPr="006A1FE5" w:rsidRDefault="00C37B52" w:rsidP="00527773">
            <w:pPr>
              <w:pStyle w:val="i2ctables"/>
            </w:pPr>
          </w:p>
        </w:tc>
        <w:tc>
          <w:tcPr>
            <w:tcW w:w="338" w:type="pct"/>
            <w:tcBorders>
              <w:bottom w:val="single" w:sz="4" w:space="0" w:color="auto"/>
            </w:tcBorders>
            <w:noWrap/>
            <w:hideMark/>
          </w:tcPr>
          <w:p w:rsidR="00C37B52" w:rsidRPr="006A1FE5" w:rsidRDefault="00C37B52" w:rsidP="00527773">
            <w:pPr>
              <w:pStyle w:val="i2ctables"/>
            </w:pPr>
          </w:p>
        </w:tc>
        <w:tc>
          <w:tcPr>
            <w:tcW w:w="289" w:type="pct"/>
            <w:tcBorders>
              <w:bottom w:val="single" w:sz="4" w:space="0" w:color="auto"/>
            </w:tcBorders>
            <w:noWrap/>
            <w:hideMark/>
          </w:tcPr>
          <w:p w:rsidR="00C37B52" w:rsidRPr="006A1FE5" w:rsidRDefault="00C37B52" w:rsidP="00527773">
            <w:pPr>
              <w:pStyle w:val="i2ctables"/>
            </w:pPr>
          </w:p>
        </w:tc>
      </w:tr>
      <w:tr w:rsidR="00C37B52" w:rsidRPr="007A6270" w:rsidTr="00C37B52">
        <w:trPr>
          <w:cantSplit/>
          <w:trHeight w:val="243"/>
          <w:jc w:val="center"/>
        </w:trPr>
        <w:tc>
          <w:tcPr>
            <w:tcW w:w="590" w:type="pct"/>
            <w:tcBorders>
              <w:top w:val="nil"/>
              <w:bottom w:val="nil"/>
              <w:right w:val="single" w:sz="4" w:space="0" w:color="auto"/>
            </w:tcBorders>
          </w:tcPr>
          <w:p w:rsidR="00C37B52" w:rsidRPr="0076652C" w:rsidRDefault="00C37B52" w:rsidP="004C5ADE">
            <w:pPr>
              <w:pStyle w:val="i2ctables"/>
            </w:pPr>
            <w:r>
              <w:t>M</w:t>
            </w:r>
            <w:r w:rsidRPr="0076652C">
              <w:t>aster sends</w:t>
            </w:r>
          </w:p>
        </w:tc>
        <w:tc>
          <w:tcPr>
            <w:tcW w:w="496"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start</w:t>
            </w:r>
          </w:p>
        </w:tc>
        <w:tc>
          <w:tcPr>
            <w:tcW w:w="900"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Slave address + write bit</w:t>
            </w:r>
          </w:p>
        </w:tc>
        <w:tc>
          <w:tcPr>
            <w:tcW w:w="520"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Control byte</w:t>
            </w:r>
          </w:p>
        </w:tc>
        <w:tc>
          <w:tcPr>
            <w:tcW w:w="504"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Length MSB</w:t>
            </w:r>
          </w:p>
        </w:tc>
        <w:tc>
          <w:tcPr>
            <w:tcW w:w="470"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Length LSB</w:t>
            </w:r>
          </w:p>
        </w:tc>
        <w:tc>
          <w:tcPr>
            <w:tcW w:w="359"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Data[0]</w:t>
            </w:r>
          </w:p>
        </w:tc>
        <w:tc>
          <w:tcPr>
            <w:tcW w:w="359"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Data[1]</w:t>
            </w:r>
          </w:p>
        </w:tc>
        <w:tc>
          <w:tcPr>
            <w:tcW w:w="176"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w:t>
            </w:r>
          </w:p>
        </w:tc>
        <w:tc>
          <w:tcPr>
            <w:tcW w:w="338"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Data[i]</w:t>
            </w:r>
          </w:p>
        </w:tc>
        <w:tc>
          <w:tcPr>
            <w:tcW w:w="289"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STOP</w:t>
            </w:r>
          </w:p>
        </w:tc>
      </w:tr>
      <w:tr w:rsidR="00C37B52" w:rsidRPr="007A6270" w:rsidTr="00C37B52">
        <w:trPr>
          <w:cantSplit/>
          <w:trHeight w:val="243"/>
          <w:jc w:val="center"/>
        </w:trPr>
        <w:tc>
          <w:tcPr>
            <w:tcW w:w="590" w:type="pct"/>
            <w:tcBorders>
              <w:top w:val="nil"/>
              <w:bottom w:val="single" w:sz="24" w:space="0" w:color="auto"/>
              <w:right w:val="single" w:sz="4" w:space="0" w:color="auto"/>
            </w:tcBorders>
          </w:tcPr>
          <w:p w:rsidR="00C37B52" w:rsidRPr="0076652C" w:rsidRDefault="00C37B52" w:rsidP="004C5ADE">
            <w:pPr>
              <w:pStyle w:val="i2ctables"/>
            </w:pPr>
            <w:r>
              <w:t>A</w:t>
            </w:r>
            <w:r w:rsidRPr="0076652C">
              <w:t>ddressed slave</w:t>
            </w:r>
          </w:p>
        </w:tc>
        <w:tc>
          <w:tcPr>
            <w:tcW w:w="496"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p>
        </w:tc>
        <w:tc>
          <w:tcPr>
            <w:tcW w:w="900"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ack</w:t>
            </w:r>
          </w:p>
        </w:tc>
        <w:tc>
          <w:tcPr>
            <w:tcW w:w="520"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ack</w:t>
            </w:r>
          </w:p>
        </w:tc>
        <w:tc>
          <w:tcPr>
            <w:tcW w:w="504"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ack</w:t>
            </w:r>
          </w:p>
        </w:tc>
        <w:tc>
          <w:tcPr>
            <w:tcW w:w="470"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ack</w:t>
            </w:r>
          </w:p>
        </w:tc>
        <w:tc>
          <w:tcPr>
            <w:tcW w:w="359"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ack</w:t>
            </w:r>
          </w:p>
        </w:tc>
        <w:tc>
          <w:tcPr>
            <w:tcW w:w="359"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ack</w:t>
            </w:r>
          </w:p>
        </w:tc>
        <w:tc>
          <w:tcPr>
            <w:tcW w:w="176"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w:t>
            </w:r>
          </w:p>
        </w:tc>
        <w:tc>
          <w:tcPr>
            <w:tcW w:w="338"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NACK</w:t>
            </w:r>
          </w:p>
        </w:tc>
        <w:tc>
          <w:tcPr>
            <w:tcW w:w="289"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p>
        </w:tc>
      </w:tr>
    </w:tbl>
    <w:p w:rsidR="007C0E11" w:rsidRDefault="007C0E11" w:rsidP="007C0E11">
      <w:pPr>
        <w:pStyle w:val="Heading3"/>
      </w:pPr>
      <w:bookmarkStart w:id="564" w:name="_Toc204748269"/>
      <w:bookmarkStart w:id="565" w:name="_Toc207775125"/>
      <w:r>
        <w:t>Case 6</w:t>
      </w:r>
      <w:bookmarkEnd w:id="564"/>
      <w:bookmarkEnd w:id="565"/>
    </w:p>
    <w:p w:rsidR="007C0E11" w:rsidRPr="00C47D1E" w:rsidRDefault="007C0E11" w:rsidP="007C0E11">
      <w:r>
        <w:t>This case is similar to Case 5 except that the error occurs when the slave is in the middle of transmitting a data sentence. If durin</w:t>
      </w:r>
      <w:r w:rsidR="00163B71">
        <w:t>g any transmission by the slave</w:t>
      </w:r>
      <w:r>
        <w:t xml:space="preserve"> a byte is corrupted</w:t>
      </w:r>
      <w:r w:rsidR="00163B71">
        <w:t>,</w:t>
      </w:r>
      <w:r>
        <w:t xml:space="preserve"> the master will send a “</w:t>
      </w:r>
      <w:r w:rsidR="00163B71">
        <w:t>n</w:t>
      </w:r>
      <w:r>
        <w:t>ack”, th</w:t>
      </w:r>
      <w:r w:rsidR="00163B71">
        <w:t>e slave will then detect this “n</w:t>
      </w:r>
      <w:r>
        <w:t xml:space="preserve">ack” and record an error. As a </w:t>
      </w:r>
      <w:r w:rsidR="00163B71">
        <w:t>“n</w:t>
      </w:r>
      <w:r>
        <w:t>ack</w:t>
      </w:r>
      <w:r w:rsidR="00163B71">
        <w:t>”</w:t>
      </w:r>
      <w:r>
        <w:t xml:space="preserve"> is traditionally used by the master to close communication with the slave transmitting, the slave will automatically be reset to an idle state and the master can relinquish control of the bus by sending a stop command.</w:t>
      </w:r>
      <w:r w:rsidR="003A1F55" w:rsidRPr="003A1F55">
        <w:t xml:space="preserve"> </w:t>
      </w:r>
      <w:r w:rsidR="003A1F55">
        <w:t xml:space="preserve">Its structure is found in </w:t>
      </w:r>
      <w:r w:rsidR="00C64352">
        <w:fldChar w:fldCharType="begin"/>
      </w:r>
      <w:r w:rsidR="003A1F55">
        <w:instrText xml:space="preserve"> REF _Ref205013954 \h </w:instrText>
      </w:r>
      <w:r w:rsidR="00C64352">
        <w:fldChar w:fldCharType="separate"/>
      </w:r>
      <w:r w:rsidR="00D46473">
        <w:t xml:space="preserve">Table </w:t>
      </w:r>
      <w:r w:rsidR="00D46473">
        <w:rPr>
          <w:noProof/>
        </w:rPr>
        <w:t>51</w:t>
      </w:r>
      <w:r w:rsidR="00C64352">
        <w:fldChar w:fldCharType="end"/>
      </w:r>
      <w:r w:rsidR="003A1F55">
        <w:t>.</w:t>
      </w:r>
    </w:p>
    <w:p w:rsidR="007C0E11" w:rsidRPr="006A1FE5" w:rsidRDefault="007C0E11" w:rsidP="007C0E11">
      <w:pPr>
        <w:pStyle w:val="Caption"/>
      </w:pPr>
      <w:bookmarkStart w:id="566" w:name="_Ref205013954"/>
      <w:bookmarkStart w:id="567" w:name="_Toc207775290"/>
      <w:r>
        <w:t xml:space="preserve">Table </w:t>
      </w:r>
      <w:fldSimple w:instr=" SEQ Table \* ARABIC ">
        <w:r w:rsidR="00D46473">
          <w:rPr>
            <w:noProof/>
          </w:rPr>
          <w:t>51</w:t>
        </w:r>
      </w:fldSimple>
      <w:bookmarkEnd w:id="566"/>
      <w:r w:rsidRPr="006A1FE5">
        <w:t xml:space="preserve">: Case 6 </w:t>
      </w:r>
      <w:r w:rsidR="003A1F55">
        <w:t>(</w:t>
      </w:r>
      <w:r w:rsidRPr="006A1FE5">
        <w:t>lost byte from Slave</w:t>
      </w:r>
      <w:r w:rsidR="003A1F55">
        <w:t>)</w:t>
      </w:r>
      <w:bookmarkEnd w:id="567"/>
    </w:p>
    <w:tbl>
      <w:tblPr>
        <w:tblW w:w="3729" w:type="pct"/>
        <w:jc w:val="center"/>
        <w:tblBorders>
          <w:top w:val="single" w:sz="24" w:space="0" w:color="auto"/>
          <w:bottom w:val="single" w:sz="24" w:space="0" w:color="auto"/>
        </w:tblBorders>
        <w:tblLook w:val="0480"/>
      </w:tblPr>
      <w:tblGrid>
        <w:gridCol w:w="1297"/>
        <w:gridCol w:w="925"/>
        <w:gridCol w:w="897"/>
        <w:gridCol w:w="836"/>
        <w:gridCol w:w="640"/>
        <w:gridCol w:w="640"/>
        <w:gridCol w:w="313"/>
        <w:gridCol w:w="603"/>
        <w:gridCol w:w="514"/>
      </w:tblGrid>
      <w:tr w:rsidR="00C37B52" w:rsidRPr="007A6270" w:rsidTr="00C37B52">
        <w:trPr>
          <w:cantSplit/>
          <w:trHeight w:val="245"/>
          <w:jc w:val="center"/>
        </w:trPr>
        <w:tc>
          <w:tcPr>
            <w:tcW w:w="974" w:type="pct"/>
            <w:tcBorders>
              <w:top w:val="single" w:sz="24" w:space="0" w:color="auto"/>
              <w:bottom w:val="nil"/>
              <w:right w:val="single" w:sz="4" w:space="0" w:color="auto"/>
            </w:tcBorders>
          </w:tcPr>
          <w:p w:rsidR="00C37B52" w:rsidRPr="0076652C" w:rsidRDefault="00C37B52" w:rsidP="004C5ADE">
            <w:pPr>
              <w:pStyle w:val="i2ctables"/>
            </w:pPr>
            <w:r>
              <w:t>M</w:t>
            </w:r>
            <w:r w:rsidRPr="0076652C">
              <w:t>aster status</w:t>
            </w:r>
          </w:p>
        </w:tc>
        <w:tc>
          <w:tcPr>
            <w:tcW w:w="694" w:type="pct"/>
            <w:tcBorders>
              <w:top w:val="single" w:sz="24" w:space="0" w:color="auto"/>
              <w:left w:val="single" w:sz="4" w:space="0" w:color="auto"/>
            </w:tcBorders>
            <w:noWrap/>
            <w:hideMark/>
          </w:tcPr>
          <w:p w:rsidR="00C37B52" w:rsidRPr="006A1FE5" w:rsidRDefault="00C37B52" w:rsidP="00527773">
            <w:pPr>
              <w:pStyle w:val="i2ctables"/>
            </w:pPr>
            <w:r w:rsidRPr="006A1FE5">
              <w:t>Rx+ ack bits</w:t>
            </w:r>
          </w:p>
        </w:tc>
        <w:tc>
          <w:tcPr>
            <w:tcW w:w="673" w:type="pct"/>
            <w:tcBorders>
              <w:top w:val="single" w:sz="24" w:space="0" w:color="auto"/>
            </w:tcBorders>
            <w:noWrap/>
            <w:hideMark/>
          </w:tcPr>
          <w:p w:rsidR="00C37B52" w:rsidRPr="006A1FE5" w:rsidRDefault="00C37B52" w:rsidP="00527773">
            <w:pPr>
              <w:pStyle w:val="i2ctables"/>
            </w:pPr>
          </w:p>
        </w:tc>
        <w:tc>
          <w:tcPr>
            <w:tcW w:w="627" w:type="pct"/>
            <w:tcBorders>
              <w:top w:val="single" w:sz="24" w:space="0" w:color="auto"/>
            </w:tcBorders>
            <w:noWrap/>
            <w:hideMark/>
          </w:tcPr>
          <w:p w:rsidR="00C37B52" w:rsidRPr="006A1FE5" w:rsidRDefault="00C37B52" w:rsidP="00527773">
            <w:pPr>
              <w:pStyle w:val="i2ctables"/>
            </w:pPr>
          </w:p>
        </w:tc>
        <w:tc>
          <w:tcPr>
            <w:tcW w:w="480" w:type="pct"/>
            <w:tcBorders>
              <w:top w:val="single" w:sz="24" w:space="0" w:color="auto"/>
            </w:tcBorders>
            <w:noWrap/>
            <w:hideMark/>
          </w:tcPr>
          <w:p w:rsidR="00C37B52" w:rsidRPr="006A1FE5" w:rsidRDefault="00C37B52" w:rsidP="00527773">
            <w:pPr>
              <w:pStyle w:val="i2ctables"/>
            </w:pPr>
          </w:p>
        </w:tc>
        <w:tc>
          <w:tcPr>
            <w:tcW w:w="480" w:type="pct"/>
            <w:tcBorders>
              <w:top w:val="single" w:sz="24" w:space="0" w:color="auto"/>
            </w:tcBorders>
            <w:noWrap/>
            <w:hideMark/>
          </w:tcPr>
          <w:p w:rsidR="00C37B52" w:rsidRPr="006A1FE5" w:rsidRDefault="00C37B52" w:rsidP="00527773">
            <w:pPr>
              <w:pStyle w:val="i2ctables"/>
            </w:pPr>
          </w:p>
        </w:tc>
        <w:tc>
          <w:tcPr>
            <w:tcW w:w="235" w:type="pct"/>
            <w:tcBorders>
              <w:top w:val="single" w:sz="24" w:space="0" w:color="auto"/>
            </w:tcBorders>
            <w:noWrap/>
            <w:hideMark/>
          </w:tcPr>
          <w:p w:rsidR="00C37B52" w:rsidRPr="006A1FE5" w:rsidRDefault="00C37B52" w:rsidP="00527773">
            <w:pPr>
              <w:pStyle w:val="i2ctables"/>
            </w:pPr>
          </w:p>
        </w:tc>
        <w:tc>
          <w:tcPr>
            <w:tcW w:w="452" w:type="pct"/>
            <w:tcBorders>
              <w:top w:val="single" w:sz="24" w:space="0" w:color="auto"/>
            </w:tcBorders>
            <w:noWrap/>
            <w:hideMark/>
          </w:tcPr>
          <w:p w:rsidR="00C37B52" w:rsidRPr="006A1FE5" w:rsidRDefault="00C37B52" w:rsidP="00527773">
            <w:pPr>
              <w:pStyle w:val="i2ctables"/>
            </w:pPr>
          </w:p>
        </w:tc>
        <w:tc>
          <w:tcPr>
            <w:tcW w:w="386" w:type="pct"/>
            <w:tcBorders>
              <w:top w:val="single" w:sz="24" w:space="0" w:color="auto"/>
            </w:tcBorders>
            <w:noWrap/>
            <w:hideMark/>
          </w:tcPr>
          <w:p w:rsidR="00C37B52" w:rsidRPr="006A1FE5" w:rsidRDefault="00C37B52" w:rsidP="00527773">
            <w:pPr>
              <w:pStyle w:val="i2ctables"/>
            </w:pPr>
          </w:p>
        </w:tc>
      </w:tr>
      <w:tr w:rsidR="00C37B52" w:rsidRPr="007A6270" w:rsidTr="00C37B52">
        <w:trPr>
          <w:cantSplit/>
          <w:trHeight w:val="245"/>
          <w:jc w:val="center"/>
        </w:trPr>
        <w:tc>
          <w:tcPr>
            <w:tcW w:w="974" w:type="pct"/>
            <w:tcBorders>
              <w:top w:val="nil"/>
              <w:bottom w:val="nil"/>
              <w:right w:val="single" w:sz="4" w:space="0" w:color="auto"/>
            </w:tcBorders>
          </w:tcPr>
          <w:p w:rsidR="00C37B52" w:rsidRPr="0076652C" w:rsidRDefault="00C37B52" w:rsidP="004C5ADE">
            <w:pPr>
              <w:pStyle w:val="i2ctables"/>
            </w:pPr>
            <w:r>
              <w:t>Sl</w:t>
            </w:r>
            <w:r w:rsidRPr="0076652C">
              <w:t>ave status</w:t>
            </w:r>
          </w:p>
        </w:tc>
        <w:tc>
          <w:tcPr>
            <w:tcW w:w="694" w:type="pct"/>
            <w:tcBorders>
              <w:left w:val="single" w:sz="4" w:space="0" w:color="auto"/>
            </w:tcBorders>
            <w:noWrap/>
            <w:hideMark/>
          </w:tcPr>
          <w:p w:rsidR="00C37B52" w:rsidRPr="006A1FE5" w:rsidRDefault="00C37B52" w:rsidP="00527773">
            <w:pPr>
              <w:pStyle w:val="i2ctables"/>
            </w:pPr>
            <w:r w:rsidRPr="006A1FE5">
              <w:t>Tx</w:t>
            </w:r>
          </w:p>
        </w:tc>
        <w:tc>
          <w:tcPr>
            <w:tcW w:w="673" w:type="pct"/>
            <w:noWrap/>
            <w:hideMark/>
          </w:tcPr>
          <w:p w:rsidR="00C37B52" w:rsidRPr="006A1FE5" w:rsidRDefault="00C37B52" w:rsidP="00527773">
            <w:pPr>
              <w:pStyle w:val="i2ctables"/>
            </w:pPr>
          </w:p>
        </w:tc>
        <w:tc>
          <w:tcPr>
            <w:tcW w:w="627" w:type="pct"/>
            <w:noWrap/>
            <w:hideMark/>
          </w:tcPr>
          <w:p w:rsidR="00C37B52" w:rsidRPr="006A1FE5" w:rsidRDefault="00C37B52" w:rsidP="00527773">
            <w:pPr>
              <w:pStyle w:val="i2ctables"/>
            </w:pPr>
          </w:p>
        </w:tc>
        <w:tc>
          <w:tcPr>
            <w:tcW w:w="480" w:type="pct"/>
            <w:noWrap/>
            <w:hideMark/>
          </w:tcPr>
          <w:p w:rsidR="00C37B52" w:rsidRPr="006A1FE5" w:rsidRDefault="00C37B52" w:rsidP="00527773">
            <w:pPr>
              <w:pStyle w:val="i2ctables"/>
            </w:pPr>
          </w:p>
        </w:tc>
        <w:tc>
          <w:tcPr>
            <w:tcW w:w="480" w:type="pct"/>
            <w:noWrap/>
            <w:hideMark/>
          </w:tcPr>
          <w:p w:rsidR="00C37B52" w:rsidRPr="006A1FE5" w:rsidRDefault="00C37B52" w:rsidP="00527773">
            <w:pPr>
              <w:pStyle w:val="i2ctables"/>
            </w:pPr>
          </w:p>
        </w:tc>
        <w:tc>
          <w:tcPr>
            <w:tcW w:w="235" w:type="pct"/>
            <w:noWrap/>
            <w:hideMark/>
          </w:tcPr>
          <w:p w:rsidR="00C37B52" w:rsidRPr="006A1FE5" w:rsidRDefault="00C37B52" w:rsidP="00527773">
            <w:pPr>
              <w:pStyle w:val="i2ctables"/>
            </w:pPr>
          </w:p>
        </w:tc>
        <w:tc>
          <w:tcPr>
            <w:tcW w:w="452" w:type="pct"/>
            <w:noWrap/>
            <w:hideMark/>
          </w:tcPr>
          <w:p w:rsidR="00C37B52" w:rsidRPr="006A1FE5" w:rsidRDefault="00C37B52" w:rsidP="00527773">
            <w:pPr>
              <w:pStyle w:val="i2ctables"/>
            </w:pPr>
          </w:p>
        </w:tc>
        <w:tc>
          <w:tcPr>
            <w:tcW w:w="386" w:type="pct"/>
            <w:noWrap/>
            <w:hideMark/>
          </w:tcPr>
          <w:p w:rsidR="00C37B52" w:rsidRPr="006A1FE5" w:rsidRDefault="00C37B52" w:rsidP="00527773">
            <w:pPr>
              <w:pStyle w:val="i2ctables"/>
            </w:pPr>
          </w:p>
        </w:tc>
      </w:tr>
      <w:tr w:rsidR="00C37B52" w:rsidRPr="007A6270" w:rsidTr="00C37B52">
        <w:trPr>
          <w:cantSplit/>
          <w:trHeight w:val="245"/>
          <w:jc w:val="center"/>
        </w:trPr>
        <w:tc>
          <w:tcPr>
            <w:tcW w:w="974" w:type="pct"/>
            <w:tcBorders>
              <w:top w:val="nil"/>
              <w:bottom w:val="nil"/>
              <w:right w:val="single" w:sz="4" w:space="0" w:color="auto"/>
            </w:tcBorders>
          </w:tcPr>
          <w:p w:rsidR="00C37B52" w:rsidRPr="0076652C" w:rsidRDefault="00C37B52" w:rsidP="004C5ADE">
            <w:pPr>
              <w:pStyle w:val="i2ctables"/>
            </w:pPr>
            <w:r w:rsidRPr="0076652C">
              <w:t>Data sent/received</w:t>
            </w:r>
          </w:p>
        </w:tc>
        <w:tc>
          <w:tcPr>
            <w:tcW w:w="694" w:type="pct"/>
            <w:tcBorders>
              <w:left w:val="single" w:sz="4" w:space="0" w:color="auto"/>
              <w:bottom w:val="single" w:sz="4" w:space="0" w:color="auto"/>
            </w:tcBorders>
            <w:noWrap/>
            <w:hideMark/>
          </w:tcPr>
          <w:p w:rsidR="00C37B52" w:rsidRPr="006A1FE5" w:rsidRDefault="00C37B52" w:rsidP="00527773">
            <w:pPr>
              <w:pStyle w:val="i2ctables"/>
            </w:pPr>
          </w:p>
        </w:tc>
        <w:tc>
          <w:tcPr>
            <w:tcW w:w="673" w:type="pct"/>
            <w:tcBorders>
              <w:bottom w:val="single" w:sz="4" w:space="0" w:color="auto"/>
            </w:tcBorders>
            <w:noWrap/>
            <w:hideMark/>
          </w:tcPr>
          <w:p w:rsidR="00C37B52" w:rsidRPr="006A1FE5" w:rsidRDefault="00C37B52" w:rsidP="00527773">
            <w:pPr>
              <w:pStyle w:val="i2ctables"/>
            </w:pPr>
          </w:p>
        </w:tc>
        <w:tc>
          <w:tcPr>
            <w:tcW w:w="627" w:type="pct"/>
            <w:tcBorders>
              <w:bottom w:val="single" w:sz="4" w:space="0" w:color="auto"/>
            </w:tcBorders>
            <w:noWrap/>
            <w:hideMark/>
          </w:tcPr>
          <w:p w:rsidR="00C37B52" w:rsidRPr="006A1FE5" w:rsidRDefault="00C37B52" w:rsidP="00527773">
            <w:pPr>
              <w:pStyle w:val="i2ctables"/>
            </w:pPr>
          </w:p>
        </w:tc>
        <w:tc>
          <w:tcPr>
            <w:tcW w:w="480" w:type="pct"/>
            <w:tcBorders>
              <w:bottom w:val="single" w:sz="4" w:space="0" w:color="auto"/>
            </w:tcBorders>
            <w:noWrap/>
            <w:hideMark/>
          </w:tcPr>
          <w:p w:rsidR="00C37B52" w:rsidRPr="006A1FE5" w:rsidRDefault="00C37B52" w:rsidP="00527773">
            <w:pPr>
              <w:pStyle w:val="i2ctables"/>
            </w:pPr>
          </w:p>
        </w:tc>
        <w:tc>
          <w:tcPr>
            <w:tcW w:w="480" w:type="pct"/>
            <w:tcBorders>
              <w:bottom w:val="single" w:sz="4" w:space="0" w:color="auto"/>
            </w:tcBorders>
            <w:noWrap/>
            <w:hideMark/>
          </w:tcPr>
          <w:p w:rsidR="00C37B52" w:rsidRPr="006A1FE5" w:rsidRDefault="00C37B52" w:rsidP="00527773">
            <w:pPr>
              <w:pStyle w:val="i2ctables"/>
            </w:pPr>
          </w:p>
        </w:tc>
        <w:tc>
          <w:tcPr>
            <w:tcW w:w="235" w:type="pct"/>
            <w:tcBorders>
              <w:bottom w:val="single" w:sz="4" w:space="0" w:color="auto"/>
            </w:tcBorders>
            <w:noWrap/>
            <w:hideMark/>
          </w:tcPr>
          <w:p w:rsidR="00C37B52" w:rsidRPr="006A1FE5" w:rsidRDefault="00C37B52" w:rsidP="00527773">
            <w:pPr>
              <w:pStyle w:val="i2ctables"/>
            </w:pPr>
          </w:p>
        </w:tc>
        <w:tc>
          <w:tcPr>
            <w:tcW w:w="452" w:type="pct"/>
            <w:tcBorders>
              <w:bottom w:val="single" w:sz="4" w:space="0" w:color="auto"/>
            </w:tcBorders>
            <w:noWrap/>
            <w:hideMark/>
          </w:tcPr>
          <w:p w:rsidR="00C37B52" w:rsidRPr="006A1FE5" w:rsidRDefault="00C37B52" w:rsidP="00527773">
            <w:pPr>
              <w:pStyle w:val="i2ctables"/>
            </w:pPr>
          </w:p>
        </w:tc>
        <w:tc>
          <w:tcPr>
            <w:tcW w:w="386" w:type="pct"/>
            <w:tcBorders>
              <w:bottom w:val="single" w:sz="4" w:space="0" w:color="auto"/>
            </w:tcBorders>
            <w:noWrap/>
            <w:hideMark/>
          </w:tcPr>
          <w:p w:rsidR="00C37B52" w:rsidRPr="006A1FE5" w:rsidRDefault="00C37B52" w:rsidP="00527773">
            <w:pPr>
              <w:pStyle w:val="i2ctables"/>
            </w:pPr>
          </w:p>
        </w:tc>
      </w:tr>
      <w:tr w:rsidR="00C37B52" w:rsidRPr="007A6270" w:rsidTr="00C37B52">
        <w:trPr>
          <w:cantSplit/>
          <w:trHeight w:val="245"/>
          <w:jc w:val="center"/>
        </w:trPr>
        <w:tc>
          <w:tcPr>
            <w:tcW w:w="974" w:type="pct"/>
            <w:tcBorders>
              <w:top w:val="nil"/>
              <w:bottom w:val="nil"/>
              <w:right w:val="single" w:sz="4" w:space="0" w:color="auto"/>
            </w:tcBorders>
          </w:tcPr>
          <w:p w:rsidR="00C37B52" w:rsidRPr="0076652C" w:rsidRDefault="00C37B52" w:rsidP="004C5ADE">
            <w:pPr>
              <w:pStyle w:val="i2ctables"/>
            </w:pPr>
            <w:r>
              <w:t>M</w:t>
            </w:r>
            <w:r w:rsidRPr="0076652C">
              <w:t>aster sends</w:t>
            </w:r>
          </w:p>
        </w:tc>
        <w:tc>
          <w:tcPr>
            <w:tcW w:w="694"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ack</w:t>
            </w:r>
          </w:p>
        </w:tc>
        <w:tc>
          <w:tcPr>
            <w:tcW w:w="673"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ack</w:t>
            </w:r>
          </w:p>
        </w:tc>
        <w:tc>
          <w:tcPr>
            <w:tcW w:w="627"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ack</w:t>
            </w:r>
          </w:p>
        </w:tc>
        <w:tc>
          <w:tcPr>
            <w:tcW w:w="480"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ack</w:t>
            </w:r>
          </w:p>
        </w:tc>
        <w:tc>
          <w:tcPr>
            <w:tcW w:w="480"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ack</w:t>
            </w:r>
          </w:p>
        </w:tc>
        <w:tc>
          <w:tcPr>
            <w:tcW w:w="235"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w:t>
            </w:r>
          </w:p>
        </w:tc>
        <w:tc>
          <w:tcPr>
            <w:tcW w:w="452"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NACK</w:t>
            </w:r>
          </w:p>
        </w:tc>
        <w:tc>
          <w:tcPr>
            <w:tcW w:w="386" w:type="pct"/>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STOP</w:t>
            </w:r>
          </w:p>
        </w:tc>
      </w:tr>
      <w:tr w:rsidR="00C37B52" w:rsidRPr="007A6270" w:rsidTr="00C37B52">
        <w:trPr>
          <w:cantSplit/>
          <w:trHeight w:val="245"/>
          <w:jc w:val="center"/>
        </w:trPr>
        <w:tc>
          <w:tcPr>
            <w:tcW w:w="974" w:type="pct"/>
            <w:tcBorders>
              <w:top w:val="nil"/>
              <w:bottom w:val="single" w:sz="24" w:space="0" w:color="auto"/>
              <w:right w:val="single" w:sz="4" w:space="0" w:color="auto"/>
            </w:tcBorders>
          </w:tcPr>
          <w:p w:rsidR="00C37B52" w:rsidRPr="0076652C" w:rsidRDefault="00C37B52" w:rsidP="004C5ADE">
            <w:pPr>
              <w:pStyle w:val="i2ctables"/>
            </w:pPr>
            <w:r>
              <w:t>A</w:t>
            </w:r>
            <w:r w:rsidRPr="0076652C">
              <w:t>ddressed slave</w:t>
            </w:r>
          </w:p>
        </w:tc>
        <w:tc>
          <w:tcPr>
            <w:tcW w:w="694"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Control byte</w:t>
            </w:r>
          </w:p>
        </w:tc>
        <w:tc>
          <w:tcPr>
            <w:tcW w:w="673"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Length MSB</w:t>
            </w:r>
          </w:p>
        </w:tc>
        <w:tc>
          <w:tcPr>
            <w:tcW w:w="627"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Length LSB</w:t>
            </w:r>
          </w:p>
        </w:tc>
        <w:tc>
          <w:tcPr>
            <w:tcW w:w="480"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Data[0]</w:t>
            </w:r>
          </w:p>
        </w:tc>
        <w:tc>
          <w:tcPr>
            <w:tcW w:w="480"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Data[1]</w:t>
            </w:r>
          </w:p>
        </w:tc>
        <w:tc>
          <w:tcPr>
            <w:tcW w:w="235"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w:t>
            </w:r>
          </w:p>
        </w:tc>
        <w:tc>
          <w:tcPr>
            <w:tcW w:w="452"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r w:rsidRPr="006A1FE5">
              <w:t>Data[i]</w:t>
            </w:r>
          </w:p>
        </w:tc>
        <w:tc>
          <w:tcPr>
            <w:tcW w:w="386" w:type="pct"/>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p>
        </w:tc>
      </w:tr>
    </w:tbl>
    <w:p w:rsidR="007C0E11" w:rsidRDefault="007C0E11" w:rsidP="007C0E11">
      <w:pPr>
        <w:pStyle w:val="Heading3"/>
      </w:pPr>
      <w:bookmarkStart w:id="568" w:name="_Toc204748270"/>
      <w:bookmarkStart w:id="569" w:name="_Toc207775126"/>
      <w:r>
        <w:t>Case 7</w:t>
      </w:r>
      <w:bookmarkEnd w:id="568"/>
      <w:bookmarkEnd w:id="569"/>
    </w:p>
    <w:p w:rsidR="007C0E11" w:rsidRDefault="007C0E11" w:rsidP="007C0E11">
      <w:r>
        <w:t>Case 7 occurs when the slave detects an incorrect checksum</w:t>
      </w:r>
      <w:r w:rsidR="00163B71">
        <w:t>. T</w:t>
      </w:r>
      <w:r>
        <w:t>his will occur after a Case 2 so</w:t>
      </w:r>
      <w:r w:rsidR="00163B71">
        <w:t>,</w:t>
      </w:r>
      <w:r>
        <w:t xml:space="preserve"> at this point</w:t>
      </w:r>
      <w:r w:rsidR="00163B71">
        <w:t>,</w:t>
      </w:r>
      <w:r>
        <w:t xml:space="preserve"> the slave will be holding the bus. Before the slave releases the bus, an error will be </w:t>
      </w:r>
      <w:r>
        <w:lastRenderedPageBreak/>
        <w:t>recorded in the most recent error register and</w:t>
      </w:r>
      <w:r w:rsidR="00FB1ED5">
        <w:t xml:space="preserve"> the slave</w:t>
      </w:r>
      <w:r>
        <w:t xml:space="preserve"> will immediately send the error code out as its first piece of data, the master will than detect that the ctrlbyte is not the same and send the stop command</w:t>
      </w:r>
      <w:r w:rsidR="00163B71">
        <w:t>,</w:t>
      </w:r>
      <w:r>
        <w:t xml:space="preserve"> allowing both devices and the bus to return to an idle state.</w:t>
      </w:r>
      <w:r w:rsidR="003A1F55" w:rsidRPr="003A1F55">
        <w:t xml:space="preserve"> </w:t>
      </w:r>
      <w:r w:rsidR="00B64177">
        <w:t>This case’s</w:t>
      </w:r>
      <w:r w:rsidR="003A1F55">
        <w:t xml:space="preserve"> structure is found in </w:t>
      </w:r>
      <w:r w:rsidR="00C64352">
        <w:fldChar w:fldCharType="begin"/>
      </w:r>
      <w:r w:rsidR="003A1F55">
        <w:instrText xml:space="preserve"> REF _Ref205013938 \h </w:instrText>
      </w:r>
      <w:r w:rsidR="00C64352">
        <w:fldChar w:fldCharType="separate"/>
      </w:r>
      <w:r w:rsidR="00D46473">
        <w:t xml:space="preserve">Table </w:t>
      </w:r>
      <w:r w:rsidR="00D46473">
        <w:rPr>
          <w:noProof/>
        </w:rPr>
        <w:t>52</w:t>
      </w:r>
      <w:r w:rsidR="00C64352">
        <w:fldChar w:fldCharType="end"/>
      </w:r>
      <w:r w:rsidR="003A1F55">
        <w:t>.</w:t>
      </w:r>
    </w:p>
    <w:p w:rsidR="007C0E11" w:rsidRPr="006A1FE5" w:rsidRDefault="007C0E11" w:rsidP="007C0E11">
      <w:pPr>
        <w:pStyle w:val="Caption"/>
      </w:pPr>
      <w:bookmarkStart w:id="570" w:name="_Ref205013938"/>
      <w:bookmarkStart w:id="571" w:name="_Toc207775291"/>
      <w:r>
        <w:t xml:space="preserve">Table </w:t>
      </w:r>
      <w:fldSimple w:instr=" SEQ Table \* ARABIC ">
        <w:r w:rsidR="00D46473">
          <w:rPr>
            <w:noProof/>
          </w:rPr>
          <w:t>52</w:t>
        </w:r>
      </w:fldSimple>
      <w:bookmarkEnd w:id="570"/>
      <w:r w:rsidRPr="006A1FE5">
        <w:t xml:space="preserve">: Case 7 </w:t>
      </w:r>
      <w:r w:rsidR="003A1F55">
        <w:t>(incorrect checksum on slave)</w:t>
      </w:r>
      <w:bookmarkEnd w:id="571"/>
    </w:p>
    <w:tbl>
      <w:tblPr>
        <w:tblW w:w="0" w:type="auto"/>
        <w:jc w:val="center"/>
        <w:tblBorders>
          <w:top w:val="single" w:sz="24" w:space="0" w:color="auto"/>
          <w:bottom w:val="single" w:sz="24" w:space="0" w:color="auto"/>
        </w:tblBorders>
        <w:tblLook w:val="0480"/>
      </w:tblPr>
      <w:tblGrid>
        <w:gridCol w:w="1300"/>
        <w:gridCol w:w="1202"/>
        <w:gridCol w:w="514"/>
      </w:tblGrid>
      <w:tr w:rsidR="00C37B52" w:rsidRPr="00E166FC" w:rsidTr="004C5ADE">
        <w:trPr>
          <w:cantSplit/>
          <w:trHeight w:val="288"/>
          <w:jc w:val="center"/>
        </w:trPr>
        <w:tc>
          <w:tcPr>
            <w:tcW w:w="0" w:type="auto"/>
            <w:tcBorders>
              <w:top w:val="single" w:sz="24" w:space="0" w:color="auto"/>
              <w:bottom w:val="nil"/>
              <w:right w:val="single" w:sz="4" w:space="0" w:color="auto"/>
            </w:tcBorders>
          </w:tcPr>
          <w:p w:rsidR="00C37B52" w:rsidRPr="0076652C" w:rsidRDefault="00C37B52" w:rsidP="004C5ADE">
            <w:pPr>
              <w:pStyle w:val="i2ctables"/>
            </w:pPr>
            <w:r>
              <w:t>M</w:t>
            </w:r>
            <w:r w:rsidRPr="0076652C">
              <w:t>aster status</w:t>
            </w:r>
          </w:p>
        </w:tc>
        <w:tc>
          <w:tcPr>
            <w:tcW w:w="0" w:type="auto"/>
            <w:tcBorders>
              <w:top w:val="single" w:sz="24" w:space="0" w:color="auto"/>
              <w:left w:val="single" w:sz="4" w:space="0" w:color="auto"/>
            </w:tcBorders>
            <w:noWrap/>
            <w:hideMark/>
          </w:tcPr>
          <w:p w:rsidR="00C37B52" w:rsidRPr="006A1FE5" w:rsidRDefault="00C37B52" w:rsidP="00527773">
            <w:pPr>
              <w:pStyle w:val="i2ctables"/>
            </w:pPr>
            <w:r w:rsidRPr="006A1FE5">
              <w:t>Rx+ ack bits</w:t>
            </w:r>
          </w:p>
        </w:tc>
        <w:tc>
          <w:tcPr>
            <w:tcW w:w="0" w:type="auto"/>
            <w:tcBorders>
              <w:top w:val="single" w:sz="24" w:space="0" w:color="auto"/>
            </w:tcBorders>
            <w:noWrap/>
            <w:hideMark/>
          </w:tcPr>
          <w:p w:rsidR="00C37B52" w:rsidRPr="006A1FE5" w:rsidRDefault="00C37B52" w:rsidP="00527773">
            <w:pPr>
              <w:pStyle w:val="i2ctables"/>
            </w:pPr>
          </w:p>
        </w:tc>
      </w:tr>
      <w:tr w:rsidR="00C37B52" w:rsidRPr="00E166FC" w:rsidTr="004C5ADE">
        <w:trPr>
          <w:cantSplit/>
          <w:trHeight w:val="288"/>
          <w:jc w:val="center"/>
        </w:trPr>
        <w:tc>
          <w:tcPr>
            <w:tcW w:w="0" w:type="auto"/>
            <w:tcBorders>
              <w:top w:val="nil"/>
              <w:bottom w:val="nil"/>
              <w:right w:val="single" w:sz="4" w:space="0" w:color="auto"/>
            </w:tcBorders>
          </w:tcPr>
          <w:p w:rsidR="00C37B52" w:rsidRPr="0076652C" w:rsidRDefault="00C37B52" w:rsidP="004C5ADE">
            <w:pPr>
              <w:pStyle w:val="i2ctables"/>
            </w:pPr>
            <w:r>
              <w:t>Sl</w:t>
            </w:r>
            <w:r w:rsidRPr="0076652C">
              <w:t>ave status</w:t>
            </w:r>
          </w:p>
        </w:tc>
        <w:tc>
          <w:tcPr>
            <w:tcW w:w="0" w:type="auto"/>
            <w:tcBorders>
              <w:left w:val="single" w:sz="4" w:space="0" w:color="auto"/>
            </w:tcBorders>
            <w:noWrap/>
            <w:hideMark/>
          </w:tcPr>
          <w:p w:rsidR="00C37B52" w:rsidRPr="006A1FE5" w:rsidRDefault="00C37B52" w:rsidP="00527773">
            <w:pPr>
              <w:pStyle w:val="i2ctables"/>
            </w:pPr>
            <w:r w:rsidRPr="006A1FE5">
              <w:t>Tx</w:t>
            </w:r>
          </w:p>
        </w:tc>
        <w:tc>
          <w:tcPr>
            <w:tcW w:w="0" w:type="auto"/>
            <w:noWrap/>
            <w:hideMark/>
          </w:tcPr>
          <w:p w:rsidR="00C37B52" w:rsidRPr="006A1FE5" w:rsidRDefault="00C37B52" w:rsidP="00527773">
            <w:pPr>
              <w:pStyle w:val="i2ctables"/>
            </w:pPr>
          </w:p>
        </w:tc>
      </w:tr>
      <w:tr w:rsidR="00C37B52" w:rsidRPr="00E166FC" w:rsidTr="004C5ADE">
        <w:trPr>
          <w:cantSplit/>
          <w:trHeight w:val="288"/>
          <w:jc w:val="center"/>
        </w:trPr>
        <w:tc>
          <w:tcPr>
            <w:tcW w:w="0" w:type="auto"/>
            <w:tcBorders>
              <w:top w:val="nil"/>
              <w:bottom w:val="nil"/>
              <w:right w:val="single" w:sz="4" w:space="0" w:color="auto"/>
            </w:tcBorders>
          </w:tcPr>
          <w:p w:rsidR="00C37B52" w:rsidRPr="0076652C" w:rsidRDefault="00C37B52" w:rsidP="004C5ADE">
            <w:pPr>
              <w:pStyle w:val="i2ctables"/>
            </w:pPr>
            <w:r w:rsidRPr="0076652C">
              <w:t>Data sent/received</w:t>
            </w:r>
          </w:p>
        </w:tc>
        <w:tc>
          <w:tcPr>
            <w:tcW w:w="0" w:type="auto"/>
            <w:tcBorders>
              <w:left w:val="single" w:sz="4" w:space="0" w:color="auto"/>
              <w:bottom w:val="single" w:sz="4" w:space="0" w:color="auto"/>
            </w:tcBorders>
            <w:noWrap/>
            <w:hideMark/>
          </w:tcPr>
          <w:p w:rsidR="00C37B52" w:rsidRPr="006A1FE5" w:rsidRDefault="00C37B52" w:rsidP="00527773">
            <w:pPr>
              <w:pStyle w:val="i2ctables"/>
            </w:pPr>
          </w:p>
        </w:tc>
        <w:tc>
          <w:tcPr>
            <w:tcW w:w="0" w:type="auto"/>
            <w:tcBorders>
              <w:bottom w:val="single" w:sz="4" w:space="0" w:color="auto"/>
            </w:tcBorders>
            <w:noWrap/>
            <w:hideMark/>
          </w:tcPr>
          <w:p w:rsidR="00C37B52" w:rsidRPr="006A1FE5" w:rsidRDefault="00C37B52" w:rsidP="00527773">
            <w:pPr>
              <w:pStyle w:val="i2ctables"/>
            </w:pPr>
          </w:p>
        </w:tc>
      </w:tr>
      <w:tr w:rsidR="00C37B52" w:rsidRPr="00E166FC" w:rsidTr="004C5ADE">
        <w:trPr>
          <w:cantSplit/>
          <w:trHeight w:val="288"/>
          <w:jc w:val="center"/>
        </w:trPr>
        <w:tc>
          <w:tcPr>
            <w:tcW w:w="0" w:type="auto"/>
            <w:tcBorders>
              <w:top w:val="nil"/>
              <w:bottom w:val="nil"/>
              <w:right w:val="single" w:sz="4" w:space="0" w:color="auto"/>
            </w:tcBorders>
          </w:tcPr>
          <w:p w:rsidR="00C37B52" w:rsidRPr="0076652C" w:rsidRDefault="00C37B52" w:rsidP="004C5ADE">
            <w:pPr>
              <w:pStyle w:val="i2ctables"/>
            </w:pPr>
            <w:r>
              <w:t>M</w:t>
            </w:r>
            <w:r w:rsidRPr="0076652C">
              <w:t>aster sends</w:t>
            </w:r>
          </w:p>
        </w:tc>
        <w:tc>
          <w:tcPr>
            <w:tcW w:w="0" w:type="auto"/>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Ack</w:t>
            </w:r>
          </w:p>
        </w:tc>
        <w:tc>
          <w:tcPr>
            <w:tcW w:w="0" w:type="auto"/>
            <w:tcBorders>
              <w:top w:val="single" w:sz="4" w:space="0" w:color="auto"/>
              <w:left w:val="single" w:sz="4" w:space="0" w:color="auto"/>
              <w:bottom w:val="single" w:sz="4" w:space="0" w:color="auto"/>
              <w:right w:val="single" w:sz="4" w:space="0" w:color="auto"/>
            </w:tcBorders>
            <w:noWrap/>
            <w:hideMark/>
          </w:tcPr>
          <w:p w:rsidR="00C37B52" w:rsidRPr="006A1FE5" w:rsidRDefault="00C37B52" w:rsidP="00527773">
            <w:pPr>
              <w:pStyle w:val="i2ctables"/>
            </w:pPr>
            <w:r w:rsidRPr="006A1FE5">
              <w:t>STOP</w:t>
            </w:r>
          </w:p>
        </w:tc>
      </w:tr>
      <w:tr w:rsidR="00C37B52" w:rsidRPr="00E166FC" w:rsidTr="004C5ADE">
        <w:trPr>
          <w:cantSplit/>
          <w:trHeight w:val="288"/>
          <w:jc w:val="center"/>
        </w:trPr>
        <w:tc>
          <w:tcPr>
            <w:tcW w:w="0" w:type="auto"/>
            <w:tcBorders>
              <w:top w:val="nil"/>
              <w:bottom w:val="single" w:sz="24" w:space="0" w:color="auto"/>
              <w:right w:val="single" w:sz="4" w:space="0" w:color="auto"/>
            </w:tcBorders>
          </w:tcPr>
          <w:p w:rsidR="00C37B52" w:rsidRPr="0076652C" w:rsidRDefault="00C37B52" w:rsidP="004C5ADE">
            <w:pPr>
              <w:pStyle w:val="i2ctables"/>
            </w:pPr>
            <w:r>
              <w:t>A</w:t>
            </w:r>
            <w:r w:rsidRPr="0076652C">
              <w:t>ddressed slave</w:t>
            </w:r>
          </w:p>
        </w:tc>
        <w:tc>
          <w:tcPr>
            <w:tcW w:w="0" w:type="auto"/>
            <w:tcBorders>
              <w:top w:val="single" w:sz="4" w:space="0" w:color="auto"/>
              <w:left w:val="single" w:sz="4" w:space="0" w:color="auto"/>
              <w:bottom w:val="single" w:sz="24" w:space="0" w:color="auto"/>
              <w:right w:val="single" w:sz="4" w:space="0" w:color="auto"/>
            </w:tcBorders>
            <w:noWrap/>
            <w:hideMark/>
          </w:tcPr>
          <w:p w:rsidR="00C37B52" w:rsidRPr="00B0106D" w:rsidRDefault="00C37B52" w:rsidP="00527773">
            <w:pPr>
              <w:pStyle w:val="i2ctables"/>
            </w:pPr>
            <w:r w:rsidRPr="006A1FE5">
              <w:t xml:space="preserve">error code </w:t>
            </w:r>
            <w:r w:rsidRPr="00B0106D">
              <w:t>(0xE3)</w:t>
            </w:r>
          </w:p>
        </w:tc>
        <w:tc>
          <w:tcPr>
            <w:tcW w:w="0" w:type="auto"/>
            <w:tcBorders>
              <w:top w:val="single" w:sz="4" w:space="0" w:color="auto"/>
              <w:left w:val="single" w:sz="4" w:space="0" w:color="auto"/>
              <w:bottom w:val="single" w:sz="24" w:space="0" w:color="auto"/>
              <w:right w:val="single" w:sz="4" w:space="0" w:color="auto"/>
            </w:tcBorders>
            <w:noWrap/>
            <w:hideMark/>
          </w:tcPr>
          <w:p w:rsidR="00C37B52" w:rsidRPr="006A1FE5" w:rsidRDefault="00C37B52" w:rsidP="00527773">
            <w:pPr>
              <w:pStyle w:val="i2ctables"/>
            </w:pPr>
          </w:p>
        </w:tc>
      </w:tr>
    </w:tbl>
    <w:p w:rsidR="007C0E11" w:rsidRDefault="007C0E11" w:rsidP="007C0E11">
      <w:pPr>
        <w:pStyle w:val="Heading3"/>
      </w:pPr>
      <w:bookmarkStart w:id="572" w:name="_Toc204748271"/>
      <w:bookmarkStart w:id="573" w:name="_Toc207775127"/>
      <w:r>
        <w:t>Case 8</w:t>
      </w:r>
      <w:bookmarkEnd w:id="572"/>
      <w:bookmarkEnd w:id="573"/>
    </w:p>
    <w:p w:rsidR="007C0E11" w:rsidRDefault="007C0E11" w:rsidP="007C0E11">
      <w:r>
        <w:t>Case 8 occurs when the response checksum is determined to be incorrect</w:t>
      </w:r>
      <w:r w:rsidR="00163B71">
        <w:t>,</w:t>
      </w:r>
      <w:r>
        <w:t xml:space="preserve"> </w:t>
      </w:r>
      <w:r w:rsidR="00163B71">
        <w:t>a</w:t>
      </w:r>
      <w:r>
        <w:t>t which point the bus should be already free, as a complete Case 2 and Case 3 would have been sent. At this point</w:t>
      </w:r>
      <w:r w:rsidR="00163B71">
        <w:t>,</w:t>
      </w:r>
      <w:r>
        <w:t xml:space="preserve"> it is up to the master to choose to re-run the command.</w:t>
      </w:r>
    </w:p>
    <w:p w:rsidR="007C0E11" w:rsidRDefault="007C0E11" w:rsidP="007C0E11">
      <w:pPr>
        <w:pStyle w:val="Heading3"/>
      </w:pPr>
      <w:bookmarkStart w:id="574" w:name="_Toc204748272"/>
      <w:bookmarkStart w:id="575" w:name="_Toc207775128"/>
      <w:r>
        <w:t>Case 9</w:t>
      </w:r>
      <w:bookmarkEnd w:id="574"/>
      <w:bookmarkEnd w:id="575"/>
    </w:p>
    <w:p w:rsidR="007C0E11" w:rsidRDefault="00163B71" w:rsidP="007C0E11">
      <w:r>
        <w:t>Case 9 is a follow up command</w:t>
      </w:r>
      <w:r w:rsidR="007C0E11">
        <w:t xml:space="preserve"> and is simply a modified example of Case 2 </w:t>
      </w:r>
      <w:r w:rsidR="003C1603">
        <w:t>and</w:t>
      </w:r>
      <w:r w:rsidR="007C0E11">
        <w:t xml:space="preserve"> 3 with a single byte reply.</w:t>
      </w:r>
      <w:r w:rsidR="003A1F55">
        <w:t xml:space="preserve"> Its structure is found in </w:t>
      </w:r>
      <w:r w:rsidR="00C64352">
        <w:fldChar w:fldCharType="begin"/>
      </w:r>
      <w:r w:rsidR="003A1F55">
        <w:instrText xml:space="preserve"> REF _Ref205013912 \h </w:instrText>
      </w:r>
      <w:r w:rsidR="00C64352">
        <w:fldChar w:fldCharType="separate"/>
      </w:r>
      <w:r w:rsidR="00D46473">
        <w:t xml:space="preserve">Table </w:t>
      </w:r>
      <w:r w:rsidR="00D46473">
        <w:rPr>
          <w:noProof/>
        </w:rPr>
        <w:t>53</w:t>
      </w:r>
      <w:r w:rsidR="00C64352">
        <w:fldChar w:fldCharType="end"/>
      </w:r>
      <w:r w:rsidR="003A1F55">
        <w:t>.</w:t>
      </w:r>
    </w:p>
    <w:p w:rsidR="007C0E11" w:rsidRPr="006A1FE5" w:rsidRDefault="007C0E11" w:rsidP="007C0E11">
      <w:pPr>
        <w:pStyle w:val="Caption"/>
      </w:pPr>
      <w:bookmarkStart w:id="576" w:name="_Ref205013912"/>
      <w:bookmarkStart w:id="577" w:name="_Toc207775292"/>
      <w:r>
        <w:t xml:space="preserve">Table </w:t>
      </w:r>
      <w:fldSimple w:instr=" SEQ Table \* ARABIC ">
        <w:r w:rsidR="00D46473">
          <w:rPr>
            <w:noProof/>
          </w:rPr>
          <w:t>53</w:t>
        </w:r>
      </w:fldSimple>
      <w:bookmarkEnd w:id="576"/>
      <w:r w:rsidRPr="006A1FE5">
        <w:t xml:space="preserve">: Case 9 </w:t>
      </w:r>
      <w:r w:rsidR="003A1F55">
        <w:t>(error follow up)</w:t>
      </w:r>
      <w:bookmarkEnd w:id="577"/>
    </w:p>
    <w:tbl>
      <w:tblPr>
        <w:tblW w:w="0" w:type="auto"/>
        <w:jc w:val="center"/>
        <w:tblBorders>
          <w:top w:val="single" w:sz="24" w:space="0" w:color="auto"/>
          <w:bottom w:val="single" w:sz="24" w:space="0" w:color="auto"/>
        </w:tblBorders>
        <w:tblLook w:val="0480"/>
      </w:tblPr>
      <w:tblGrid>
        <w:gridCol w:w="1075"/>
        <w:gridCol w:w="778"/>
        <w:gridCol w:w="1314"/>
        <w:gridCol w:w="1085"/>
        <w:gridCol w:w="755"/>
        <w:gridCol w:w="907"/>
        <w:gridCol w:w="907"/>
        <w:gridCol w:w="859"/>
        <w:gridCol w:w="1257"/>
      </w:tblGrid>
      <w:tr w:rsidR="007C0E11" w:rsidRPr="0076652C" w:rsidTr="008D577C">
        <w:trPr>
          <w:cantSplit/>
          <w:trHeight w:val="234"/>
          <w:jc w:val="center"/>
        </w:trPr>
        <w:tc>
          <w:tcPr>
            <w:tcW w:w="0" w:type="auto"/>
            <w:tcBorders>
              <w:top w:val="single" w:sz="24" w:space="0" w:color="auto"/>
              <w:bottom w:val="nil"/>
              <w:right w:val="single" w:sz="4" w:space="0" w:color="auto"/>
            </w:tcBorders>
            <w:noWrap/>
            <w:hideMark/>
          </w:tcPr>
          <w:p w:rsidR="007C0E11" w:rsidRPr="0076652C" w:rsidRDefault="00C37B52" w:rsidP="00527773">
            <w:pPr>
              <w:pStyle w:val="i2ctables"/>
            </w:pPr>
            <w:r>
              <w:t>M</w:t>
            </w:r>
            <w:r w:rsidR="007C0E11" w:rsidRPr="0076652C">
              <w:t>aster status</w:t>
            </w:r>
          </w:p>
        </w:tc>
        <w:tc>
          <w:tcPr>
            <w:tcW w:w="0" w:type="auto"/>
            <w:tcBorders>
              <w:top w:val="single" w:sz="24" w:space="0" w:color="auto"/>
              <w:left w:val="single" w:sz="4" w:space="0" w:color="auto"/>
            </w:tcBorders>
            <w:noWrap/>
            <w:hideMark/>
          </w:tcPr>
          <w:p w:rsidR="007C0E11" w:rsidRPr="0076652C" w:rsidRDefault="007C0E11" w:rsidP="00527773">
            <w:pPr>
              <w:pStyle w:val="i2ctables"/>
            </w:pPr>
            <w:r w:rsidRPr="0076652C">
              <w:t>Tx</w:t>
            </w:r>
          </w:p>
        </w:tc>
        <w:tc>
          <w:tcPr>
            <w:tcW w:w="0" w:type="auto"/>
            <w:tcBorders>
              <w:top w:val="single" w:sz="24" w:space="0" w:color="auto"/>
            </w:tcBorders>
            <w:noWrap/>
            <w:hideMark/>
          </w:tcPr>
          <w:p w:rsidR="007C0E11" w:rsidRPr="0076652C" w:rsidRDefault="007C0E11" w:rsidP="00527773">
            <w:pPr>
              <w:pStyle w:val="i2ctables"/>
            </w:pPr>
          </w:p>
        </w:tc>
        <w:tc>
          <w:tcPr>
            <w:tcW w:w="0" w:type="auto"/>
            <w:tcBorders>
              <w:top w:val="single" w:sz="24" w:space="0" w:color="auto"/>
            </w:tcBorders>
            <w:noWrap/>
            <w:hideMark/>
          </w:tcPr>
          <w:p w:rsidR="007C0E11" w:rsidRPr="0076652C" w:rsidRDefault="007C0E11" w:rsidP="00527773">
            <w:pPr>
              <w:pStyle w:val="i2ctables"/>
            </w:pPr>
          </w:p>
        </w:tc>
        <w:tc>
          <w:tcPr>
            <w:tcW w:w="0" w:type="auto"/>
            <w:tcBorders>
              <w:top w:val="single" w:sz="24" w:space="0" w:color="auto"/>
            </w:tcBorders>
            <w:noWrap/>
            <w:hideMark/>
          </w:tcPr>
          <w:p w:rsidR="007C0E11" w:rsidRPr="0076652C" w:rsidRDefault="007C0E11" w:rsidP="00527773">
            <w:pPr>
              <w:pStyle w:val="i2ctables"/>
            </w:pPr>
          </w:p>
        </w:tc>
        <w:tc>
          <w:tcPr>
            <w:tcW w:w="0" w:type="auto"/>
            <w:tcBorders>
              <w:top w:val="single" w:sz="24" w:space="0" w:color="auto"/>
            </w:tcBorders>
            <w:noWrap/>
            <w:hideMark/>
          </w:tcPr>
          <w:p w:rsidR="007C0E11" w:rsidRPr="0076652C" w:rsidRDefault="007C0E11" w:rsidP="00527773">
            <w:pPr>
              <w:pStyle w:val="i2ctables"/>
            </w:pPr>
          </w:p>
        </w:tc>
        <w:tc>
          <w:tcPr>
            <w:tcW w:w="0" w:type="auto"/>
            <w:tcBorders>
              <w:top w:val="single" w:sz="24" w:space="0" w:color="auto"/>
            </w:tcBorders>
            <w:noWrap/>
            <w:hideMark/>
          </w:tcPr>
          <w:p w:rsidR="007C0E11" w:rsidRPr="0076652C" w:rsidRDefault="007C0E11" w:rsidP="00527773">
            <w:pPr>
              <w:pStyle w:val="i2ctables"/>
            </w:pPr>
          </w:p>
        </w:tc>
        <w:tc>
          <w:tcPr>
            <w:tcW w:w="0" w:type="auto"/>
            <w:tcBorders>
              <w:top w:val="single" w:sz="24" w:space="0" w:color="auto"/>
            </w:tcBorders>
            <w:noWrap/>
            <w:hideMark/>
          </w:tcPr>
          <w:p w:rsidR="007C0E11" w:rsidRPr="0076652C" w:rsidRDefault="007C0E11" w:rsidP="00527773">
            <w:pPr>
              <w:pStyle w:val="i2ctables"/>
            </w:pPr>
          </w:p>
        </w:tc>
        <w:tc>
          <w:tcPr>
            <w:tcW w:w="0" w:type="auto"/>
            <w:tcBorders>
              <w:top w:val="single" w:sz="24" w:space="0" w:color="auto"/>
            </w:tcBorders>
            <w:noWrap/>
            <w:hideMark/>
          </w:tcPr>
          <w:p w:rsidR="007C0E11" w:rsidRPr="0076652C" w:rsidRDefault="007C0E11" w:rsidP="00527773">
            <w:pPr>
              <w:pStyle w:val="i2ctables"/>
            </w:pPr>
          </w:p>
        </w:tc>
      </w:tr>
      <w:tr w:rsidR="007C0E11" w:rsidRPr="0076652C" w:rsidTr="008D577C">
        <w:trPr>
          <w:cantSplit/>
          <w:trHeight w:val="234"/>
          <w:jc w:val="center"/>
        </w:trPr>
        <w:tc>
          <w:tcPr>
            <w:tcW w:w="0" w:type="auto"/>
            <w:tcBorders>
              <w:top w:val="nil"/>
              <w:bottom w:val="nil"/>
              <w:right w:val="single" w:sz="4" w:space="0" w:color="auto"/>
            </w:tcBorders>
            <w:noWrap/>
            <w:hideMark/>
          </w:tcPr>
          <w:p w:rsidR="007C0E11" w:rsidRPr="0076652C" w:rsidRDefault="00C37B52" w:rsidP="00527773">
            <w:pPr>
              <w:pStyle w:val="i2ctables"/>
            </w:pPr>
            <w:r>
              <w:t>S</w:t>
            </w:r>
            <w:r w:rsidR="007C0E11" w:rsidRPr="0076652C">
              <w:t>lave status</w:t>
            </w:r>
          </w:p>
        </w:tc>
        <w:tc>
          <w:tcPr>
            <w:tcW w:w="0" w:type="auto"/>
            <w:tcBorders>
              <w:left w:val="single" w:sz="4" w:space="0" w:color="auto"/>
            </w:tcBorders>
            <w:noWrap/>
            <w:hideMark/>
          </w:tcPr>
          <w:p w:rsidR="007C0E11" w:rsidRPr="0076652C" w:rsidRDefault="007C0E11" w:rsidP="00527773">
            <w:pPr>
              <w:pStyle w:val="i2ctables"/>
            </w:pPr>
            <w:r w:rsidRPr="0076652C">
              <w:t>Rx+ ack bits</w:t>
            </w:r>
          </w:p>
        </w:tc>
        <w:tc>
          <w:tcPr>
            <w:tcW w:w="0" w:type="auto"/>
            <w:noWrap/>
            <w:hideMark/>
          </w:tcPr>
          <w:p w:rsidR="007C0E11" w:rsidRPr="0076652C" w:rsidRDefault="007C0E11" w:rsidP="00527773">
            <w:pPr>
              <w:pStyle w:val="i2ctables"/>
            </w:pPr>
          </w:p>
        </w:tc>
        <w:tc>
          <w:tcPr>
            <w:tcW w:w="0" w:type="auto"/>
            <w:noWrap/>
            <w:hideMark/>
          </w:tcPr>
          <w:p w:rsidR="007C0E11" w:rsidRPr="0076652C" w:rsidRDefault="007C0E11" w:rsidP="00527773">
            <w:pPr>
              <w:pStyle w:val="i2ctables"/>
            </w:pPr>
          </w:p>
        </w:tc>
        <w:tc>
          <w:tcPr>
            <w:tcW w:w="0" w:type="auto"/>
            <w:noWrap/>
            <w:hideMark/>
          </w:tcPr>
          <w:p w:rsidR="007C0E11" w:rsidRPr="0076652C" w:rsidRDefault="007C0E11" w:rsidP="00527773">
            <w:pPr>
              <w:pStyle w:val="i2ctables"/>
            </w:pPr>
          </w:p>
        </w:tc>
        <w:tc>
          <w:tcPr>
            <w:tcW w:w="0" w:type="auto"/>
            <w:noWrap/>
            <w:hideMark/>
          </w:tcPr>
          <w:p w:rsidR="007C0E11" w:rsidRPr="0076652C" w:rsidRDefault="007C0E11" w:rsidP="00527773">
            <w:pPr>
              <w:pStyle w:val="i2ctables"/>
            </w:pPr>
          </w:p>
        </w:tc>
        <w:tc>
          <w:tcPr>
            <w:tcW w:w="0" w:type="auto"/>
            <w:noWrap/>
            <w:hideMark/>
          </w:tcPr>
          <w:p w:rsidR="007C0E11" w:rsidRPr="0076652C" w:rsidRDefault="007C0E11" w:rsidP="00527773">
            <w:pPr>
              <w:pStyle w:val="i2ctables"/>
            </w:pPr>
          </w:p>
        </w:tc>
        <w:tc>
          <w:tcPr>
            <w:tcW w:w="0" w:type="auto"/>
            <w:noWrap/>
            <w:hideMark/>
          </w:tcPr>
          <w:p w:rsidR="007C0E11" w:rsidRPr="0076652C" w:rsidRDefault="007C0E11" w:rsidP="00527773">
            <w:pPr>
              <w:pStyle w:val="i2ctables"/>
            </w:pPr>
          </w:p>
        </w:tc>
        <w:tc>
          <w:tcPr>
            <w:tcW w:w="0" w:type="auto"/>
            <w:noWrap/>
            <w:hideMark/>
          </w:tcPr>
          <w:p w:rsidR="007C0E11" w:rsidRPr="0076652C" w:rsidRDefault="007C0E11" w:rsidP="00527773">
            <w:pPr>
              <w:pStyle w:val="i2ctables"/>
            </w:pPr>
          </w:p>
        </w:tc>
      </w:tr>
      <w:tr w:rsidR="007C0E11" w:rsidRPr="0076652C" w:rsidTr="008D577C">
        <w:trPr>
          <w:cantSplit/>
          <w:trHeight w:val="234"/>
          <w:jc w:val="center"/>
        </w:trPr>
        <w:tc>
          <w:tcPr>
            <w:tcW w:w="0" w:type="auto"/>
            <w:tcBorders>
              <w:top w:val="nil"/>
              <w:bottom w:val="nil"/>
              <w:right w:val="single" w:sz="4" w:space="0" w:color="auto"/>
            </w:tcBorders>
            <w:noWrap/>
            <w:hideMark/>
          </w:tcPr>
          <w:p w:rsidR="007C0E11" w:rsidRPr="0076652C" w:rsidRDefault="007C0E11" w:rsidP="00527773">
            <w:pPr>
              <w:pStyle w:val="i2ctables"/>
            </w:pPr>
            <w:r w:rsidRPr="0076652C">
              <w:t>Data sent/received</w:t>
            </w:r>
          </w:p>
        </w:tc>
        <w:tc>
          <w:tcPr>
            <w:tcW w:w="0" w:type="auto"/>
            <w:tcBorders>
              <w:left w:val="single" w:sz="4" w:space="0" w:color="auto"/>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r>
      <w:tr w:rsidR="007C0E11" w:rsidRPr="0076652C" w:rsidTr="008D577C">
        <w:trPr>
          <w:cantSplit/>
          <w:trHeight w:val="234"/>
          <w:jc w:val="center"/>
        </w:trPr>
        <w:tc>
          <w:tcPr>
            <w:tcW w:w="0" w:type="auto"/>
            <w:tcBorders>
              <w:top w:val="nil"/>
              <w:bottom w:val="nil"/>
              <w:right w:val="single" w:sz="4" w:space="0" w:color="auto"/>
            </w:tcBorders>
            <w:noWrap/>
            <w:hideMark/>
          </w:tcPr>
          <w:p w:rsidR="007C0E11" w:rsidRPr="0076652C" w:rsidRDefault="007C0E11" w:rsidP="00527773">
            <w:pPr>
              <w:pStyle w:val="i2ctables"/>
            </w:pPr>
            <w:r w:rsidRPr="0076652C">
              <w:t>Master sends</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start</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Slave address + write bit</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Control byte (0xE0)</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Length MSB</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Length LSB</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Checksum MSB</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Checksum LSB</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Slave address+ read bit</w:t>
            </w:r>
          </w:p>
        </w:tc>
      </w:tr>
      <w:tr w:rsidR="007C0E11" w:rsidRPr="0076652C" w:rsidTr="008D577C">
        <w:trPr>
          <w:cantSplit/>
          <w:trHeight w:val="234"/>
          <w:jc w:val="center"/>
        </w:trPr>
        <w:tc>
          <w:tcPr>
            <w:tcW w:w="0" w:type="auto"/>
            <w:tcBorders>
              <w:top w:val="nil"/>
              <w:bottom w:val="nil"/>
              <w:right w:val="single" w:sz="4" w:space="0" w:color="auto"/>
            </w:tcBorders>
            <w:noWrap/>
            <w:hideMark/>
          </w:tcPr>
          <w:p w:rsidR="007C0E11" w:rsidRPr="0076652C" w:rsidRDefault="00C37B52" w:rsidP="00527773">
            <w:pPr>
              <w:pStyle w:val="i2ctables"/>
            </w:pPr>
            <w:r>
              <w:t>A</w:t>
            </w:r>
            <w:r w:rsidR="007C0E11" w:rsidRPr="0076652C">
              <w:t>ddressed slave</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r>
      <w:tr w:rsidR="007C0E11" w:rsidRPr="0076652C" w:rsidTr="008D577C">
        <w:trPr>
          <w:cantSplit/>
          <w:trHeight w:val="234"/>
          <w:jc w:val="center"/>
        </w:trPr>
        <w:tc>
          <w:tcPr>
            <w:tcW w:w="0" w:type="auto"/>
            <w:tcBorders>
              <w:top w:val="nil"/>
              <w:bottom w:val="nil"/>
              <w:right w:val="nil"/>
            </w:tcBorders>
            <w:noWrap/>
            <w:hideMark/>
          </w:tcPr>
          <w:p w:rsidR="007C0E11" w:rsidRPr="0076652C" w:rsidRDefault="007C0E11" w:rsidP="00527773">
            <w:pPr>
              <w:pStyle w:val="i2ctables"/>
            </w:pPr>
          </w:p>
        </w:tc>
        <w:tc>
          <w:tcPr>
            <w:tcW w:w="0" w:type="auto"/>
            <w:tcBorders>
              <w:top w:val="single" w:sz="4" w:space="0" w:color="auto"/>
              <w:left w:val="nil"/>
              <w:bottom w:val="nil"/>
            </w:tcBorders>
            <w:noWrap/>
            <w:hideMark/>
          </w:tcPr>
          <w:p w:rsidR="007C0E11" w:rsidRPr="0076652C" w:rsidRDefault="007C0E11" w:rsidP="00527773">
            <w:pPr>
              <w:pStyle w:val="i2ctables"/>
            </w:pPr>
          </w:p>
        </w:tc>
        <w:tc>
          <w:tcPr>
            <w:tcW w:w="0" w:type="auto"/>
            <w:tcBorders>
              <w:top w:val="single" w:sz="4" w:space="0" w:color="auto"/>
            </w:tcBorders>
            <w:noWrap/>
            <w:hideMark/>
          </w:tcPr>
          <w:p w:rsidR="007C0E11" w:rsidRPr="0076652C" w:rsidRDefault="007C0E11" w:rsidP="00527773">
            <w:pPr>
              <w:pStyle w:val="i2ctables"/>
            </w:pPr>
          </w:p>
        </w:tc>
        <w:tc>
          <w:tcPr>
            <w:tcW w:w="0" w:type="auto"/>
            <w:tcBorders>
              <w:top w:val="single" w:sz="4" w:space="0" w:color="auto"/>
            </w:tcBorders>
            <w:noWrap/>
            <w:hideMark/>
          </w:tcPr>
          <w:p w:rsidR="007C0E11" w:rsidRPr="0076652C" w:rsidRDefault="007C0E11" w:rsidP="00527773">
            <w:pPr>
              <w:pStyle w:val="i2ctables"/>
            </w:pPr>
          </w:p>
        </w:tc>
        <w:tc>
          <w:tcPr>
            <w:tcW w:w="0" w:type="auto"/>
            <w:tcBorders>
              <w:top w:val="single" w:sz="4" w:space="0" w:color="auto"/>
            </w:tcBorders>
            <w:noWrap/>
            <w:hideMark/>
          </w:tcPr>
          <w:p w:rsidR="007C0E11" w:rsidRPr="0076652C" w:rsidRDefault="007C0E11" w:rsidP="00527773">
            <w:pPr>
              <w:pStyle w:val="i2ctables"/>
            </w:pPr>
          </w:p>
        </w:tc>
        <w:tc>
          <w:tcPr>
            <w:tcW w:w="0" w:type="auto"/>
            <w:tcBorders>
              <w:top w:val="single" w:sz="4" w:space="0" w:color="auto"/>
            </w:tcBorders>
            <w:noWrap/>
            <w:hideMark/>
          </w:tcPr>
          <w:p w:rsidR="007C0E11" w:rsidRPr="0076652C" w:rsidRDefault="007C0E11" w:rsidP="00527773">
            <w:pPr>
              <w:pStyle w:val="i2ctables"/>
            </w:pPr>
          </w:p>
        </w:tc>
        <w:tc>
          <w:tcPr>
            <w:tcW w:w="0" w:type="auto"/>
            <w:tcBorders>
              <w:top w:val="single" w:sz="4" w:space="0" w:color="auto"/>
            </w:tcBorders>
            <w:noWrap/>
            <w:hideMark/>
          </w:tcPr>
          <w:p w:rsidR="007C0E11" w:rsidRPr="0076652C" w:rsidRDefault="007C0E11" w:rsidP="00527773">
            <w:pPr>
              <w:pStyle w:val="i2ctables"/>
            </w:pPr>
          </w:p>
        </w:tc>
        <w:tc>
          <w:tcPr>
            <w:tcW w:w="0" w:type="auto"/>
            <w:tcBorders>
              <w:top w:val="single" w:sz="4" w:space="0" w:color="auto"/>
            </w:tcBorders>
            <w:noWrap/>
            <w:hideMark/>
          </w:tcPr>
          <w:p w:rsidR="007C0E11" w:rsidRPr="0076652C" w:rsidRDefault="007C0E11" w:rsidP="00527773">
            <w:pPr>
              <w:pStyle w:val="i2ctables"/>
            </w:pPr>
          </w:p>
        </w:tc>
        <w:tc>
          <w:tcPr>
            <w:tcW w:w="0" w:type="auto"/>
            <w:tcBorders>
              <w:top w:val="single" w:sz="4" w:space="0" w:color="auto"/>
            </w:tcBorders>
            <w:noWrap/>
            <w:hideMark/>
          </w:tcPr>
          <w:p w:rsidR="007C0E11" w:rsidRPr="0076652C" w:rsidRDefault="007C0E11" w:rsidP="00527773">
            <w:pPr>
              <w:pStyle w:val="i2ctables"/>
            </w:pPr>
          </w:p>
        </w:tc>
      </w:tr>
      <w:tr w:rsidR="007C0E11" w:rsidRPr="0076652C" w:rsidTr="008D577C">
        <w:trPr>
          <w:cantSplit/>
          <w:trHeight w:val="234"/>
          <w:jc w:val="center"/>
        </w:trPr>
        <w:tc>
          <w:tcPr>
            <w:tcW w:w="0" w:type="auto"/>
            <w:tcBorders>
              <w:top w:val="nil"/>
              <w:bottom w:val="nil"/>
              <w:right w:val="nil"/>
            </w:tcBorders>
            <w:noWrap/>
            <w:hideMark/>
          </w:tcPr>
          <w:p w:rsidR="007C0E11" w:rsidRPr="0076652C" w:rsidRDefault="007C0E11" w:rsidP="00527773">
            <w:pPr>
              <w:pStyle w:val="i2ctables"/>
            </w:pPr>
          </w:p>
        </w:tc>
        <w:tc>
          <w:tcPr>
            <w:tcW w:w="0" w:type="auto"/>
            <w:tcBorders>
              <w:top w:val="nil"/>
              <w:left w:val="nil"/>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single" w:sz="4" w:space="0" w:color="auto"/>
            </w:tcBorders>
            <w:noWrap/>
            <w:hideMark/>
          </w:tcPr>
          <w:p w:rsidR="007C0E11" w:rsidRPr="0076652C" w:rsidRDefault="007C0E11" w:rsidP="00527773">
            <w:pPr>
              <w:pStyle w:val="i2ctables"/>
            </w:pPr>
          </w:p>
        </w:tc>
        <w:tc>
          <w:tcPr>
            <w:tcW w:w="0" w:type="auto"/>
            <w:tcBorders>
              <w:bottom w:val="nil"/>
            </w:tcBorders>
            <w:noWrap/>
            <w:hideMark/>
          </w:tcPr>
          <w:p w:rsidR="007C0E11" w:rsidRPr="0076652C" w:rsidRDefault="007C0E11" w:rsidP="00527773">
            <w:pPr>
              <w:pStyle w:val="i2ctables"/>
            </w:pPr>
          </w:p>
        </w:tc>
      </w:tr>
      <w:tr w:rsidR="007C0E11" w:rsidRPr="0076652C" w:rsidTr="008D577C">
        <w:trPr>
          <w:cantSplit/>
          <w:trHeight w:val="234"/>
          <w:jc w:val="center"/>
        </w:trPr>
        <w:tc>
          <w:tcPr>
            <w:tcW w:w="0" w:type="auto"/>
            <w:tcBorders>
              <w:top w:val="nil"/>
              <w:bottom w:val="nil"/>
              <w:right w:val="single" w:sz="4" w:space="0" w:color="auto"/>
            </w:tcBorders>
            <w:noWrap/>
            <w:hideMark/>
          </w:tcPr>
          <w:p w:rsidR="007C0E11" w:rsidRPr="0076652C" w:rsidRDefault="00C37B52" w:rsidP="00527773">
            <w:pPr>
              <w:pStyle w:val="i2ctables"/>
            </w:pPr>
            <w:r>
              <w:t>Slave</w:t>
            </w:r>
            <w:r w:rsidR="007C0E11" w:rsidRPr="0076652C">
              <w:t xml:space="preserve">  sends</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E3639E" w:rsidP="00527773">
            <w:pPr>
              <w:pStyle w:val="i2ctables"/>
            </w:pPr>
            <w:r w:rsidRPr="0076652C">
              <w:t>A</w:t>
            </w:r>
            <w:r w:rsidR="007C0E11" w:rsidRPr="0076652C">
              <w:t>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Nack</w:t>
            </w:r>
          </w:p>
        </w:tc>
        <w:tc>
          <w:tcPr>
            <w:tcW w:w="0" w:type="auto"/>
            <w:tcBorders>
              <w:top w:val="single" w:sz="4" w:space="0" w:color="auto"/>
              <w:left w:val="single" w:sz="4" w:space="0" w:color="auto"/>
              <w:bottom w:val="single" w:sz="4" w:space="0" w:color="auto"/>
              <w:right w:val="single" w:sz="4" w:space="0" w:color="auto"/>
            </w:tcBorders>
            <w:noWrap/>
            <w:hideMark/>
          </w:tcPr>
          <w:p w:rsidR="007C0E11" w:rsidRPr="0076652C" w:rsidRDefault="007C0E11" w:rsidP="00527773">
            <w:pPr>
              <w:pStyle w:val="i2ctables"/>
            </w:pPr>
            <w:r w:rsidRPr="0076652C">
              <w:t>STOP</w:t>
            </w:r>
          </w:p>
        </w:tc>
        <w:tc>
          <w:tcPr>
            <w:tcW w:w="0" w:type="auto"/>
            <w:tcBorders>
              <w:top w:val="nil"/>
              <w:left w:val="single" w:sz="4" w:space="0" w:color="auto"/>
              <w:bottom w:val="nil"/>
            </w:tcBorders>
            <w:noWrap/>
            <w:hideMark/>
          </w:tcPr>
          <w:p w:rsidR="007C0E11" w:rsidRPr="0076652C" w:rsidRDefault="007C0E11" w:rsidP="00527773">
            <w:pPr>
              <w:pStyle w:val="i2ctables"/>
            </w:pPr>
          </w:p>
        </w:tc>
      </w:tr>
      <w:tr w:rsidR="007C0E11" w:rsidRPr="0076652C" w:rsidTr="008D577C">
        <w:trPr>
          <w:cantSplit/>
          <w:trHeight w:val="234"/>
          <w:jc w:val="center"/>
        </w:trPr>
        <w:tc>
          <w:tcPr>
            <w:tcW w:w="0" w:type="auto"/>
            <w:tcBorders>
              <w:top w:val="nil"/>
              <w:bottom w:val="single" w:sz="24" w:space="0" w:color="auto"/>
              <w:right w:val="single" w:sz="4" w:space="0" w:color="auto"/>
            </w:tcBorders>
            <w:noWrap/>
            <w:hideMark/>
          </w:tcPr>
          <w:p w:rsidR="007C0E11" w:rsidRPr="0076652C" w:rsidRDefault="00C37B52" w:rsidP="00527773">
            <w:pPr>
              <w:pStyle w:val="i2ctables"/>
            </w:pPr>
            <w:r>
              <w:t>A</w:t>
            </w:r>
            <w:r w:rsidR="007C0E11" w:rsidRPr="0076652C">
              <w:t>ddressed slave</w:t>
            </w:r>
          </w:p>
        </w:tc>
        <w:tc>
          <w:tcPr>
            <w:tcW w:w="0" w:type="auto"/>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Control byte</w:t>
            </w:r>
          </w:p>
        </w:tc>
        <w:tc>
          <w:tcPr>
            <w:tcW w:w="0" w:type="auto"/>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Length MSB</w:t>
            </w:r>
          </w:p>
        </w:tc>
        <w:tc>
          <w:tcPr>
            <w:tcW w:w="0" w:type="auto"/>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Length LSB</w:t>
            </w:r>
          </w:p>
        </w:tc>
        <w:tc>
          <w:tcPr>
            <w:tcW w:w="0" w:type="auto"/>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Error code</w:t>
            </w:r>
          </w:p>
        </w:tc>
        <w:tc>
          <w:tcPr>
            <w:tcW w:w="0" w:type="auto"/>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Checksum MSB</w:t>
            </w:r>
          </w:p>
        </w:tc>
        <w:tc>
          <w:tcPr>
            <w:tcW w:w="0" w:type="auto"/>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r w:rsidRPr="0076652C">
              <w:t>Checksum LSB</w:t>
            </w:r>
          </w:p>
        </w:tc>
        <w:tc>
          <w:tcPr>
            <w:tcW w:w="0" w:type="auto"/>
            <w:tcBorders>
              <w:top w:val="single" w:sz="4" w:space="0" w:color="auto"/>
              <w:left w:val="single" w:sz="4" w:space="0" w:color="auto"/>
              <w:bottom w:val="single" w:sz="24" w:space="0" w:color="auto"/>
              <w:right w:val="single" w:sz="4" w:space="0" w:color="auto"/>
            </w:tcBorders>
            <w:noWrap/>
            <w:hideMark/>
          </w:tcPr>
          <w:p w:rsidR="007C0E11" w:rsidRPr="0076652C" w:rsidRDefault="007C0E11" w:rsidP="00527773">
            <w:pPr>
              <w:pStyle w:val="i2ctables"/>
            </w:pPr>
          </w:p>
        </w:tc>
        <w:tc>
          <w:tcPr>
            <w:tcW w:w="0" w:type="auto"/>
            <w:tcBorders>
              <w:top w:val="nil"/>
              <w:left w:val="single" w:sz="4" w:space="0" w:color="auto"/>
              <w:bottom w:val="single" w:sz="24" w:space="0" w:color="auto"/>
            </w:tcBorders>
            <w:noWrap/>
            <w:hideMark/>
          </w:tcPr>
          <w:p w:rsidR="007C0E11" w:rsidRPr="0076652C" w:rsidRDefault="007C0E11" w:rsidP="00527773">
            <w:pPr>
              <w:pStyle w:val="i2ctables"/>
            </w:pPr>
          </w:p>
        </w:tc>
      </w:tr>
    </w:tbl>
    <w:p w:rsidR="007C0E11" w:rsidRDefault="007C0E11" w:rsidP="007C0E11">
      <w:pPr>
        <w:pStyle w:val="Heading3"/>
      </w:pPr>
      <w:bookmarkStart w:id="578" w:name="_Toc204748273"/>
      <w:bookmarkStart w:id="579" w:name="_Toc207775129"/>
      <w:r>
        <w:t xml:space="preserve">Checksums </w:t>
      </w:r>
      <w:r w:rsidR="003C1603">
        <w:t>and</w:t>
      </w:r>
      <w:r>
        <w:t xml:space="preserve"> Error Codes</w:t>
      </w:r>
      <w:bookmarkEnd w:id="578"/>
      <w:bookmarkEnd w:id="579"/>
    </w:p>
    <w:p w:rsidR="007C0E11" w:rsidRPr="006A1FE5" w:rsidRDefault="007C0E11" w:rsidP="007C0E11">
      <w:r w:rsidRPr="006A1FE5">
        <w:t>Checksums for these data sentences are calculated as follows:</w:t>
      </w:r>
    </w:p>
    <w:p w:rsidR="007C0E11" w:rsidRPr="006A1FE5" w:rsidRDefault="007C0E11" w:rsidP="007C0E11">
      <w:pPr>
        <w:pStyle w:val="ListParagraph"/>
      </w:pPr>
      <w:r w:rsidRPr="006A1FE5">
        <w:t>Formulate the response packet in memory without the checksum bytes</w:t>
      </w:r>
    </w:p>
    <w:p w:rsidR="007C0E11" w:rsidRPr="006A1FE5" w:rsidRDefault="007C0E11" w:rsidP="007C0E11">
      <w:pPr>
        <w:pStyle w:val="ListParagraph"/>
      </w:pPr>
      <w:r w:rsidRPr="006A1FE5">
        <w:t>Create and initialize an unsigned integer (16b) to zero.</w:t>
      </w:r>
    </w:p>
    <w:p w:rsidR="007C0E11" w:rsidRPr="006A1FE5" w:rsidRDefault="007C0E11" w:rsidP="007C0E11">
      <w:pPr>
        <w:pStyle w:val="ListParagraph"/>
      </w:pPr>
      <w:r w:rsidRPr="006A1FE5">
        <w:t xml:space="preserve">Iterate byte for byte through the packet, adding the byte value to </w:t>
      </w:r>
      <w:r w:rsidR="00FB1ED5">
        <w:t>the</w:t>
      </w:r>
      <w:r w:rsidR="00FB1ED5" w:rsidRPr="006A1FE5">
        <w:t xml:space="preserve"> </w:t>
      </w:r>
      <w:r w:rsidRPr="006A1FE5">
        <w:t>checksum integer</w:t>
      </w:r>
    </w:p>
    <w:p w:rsidR="007C0E11" w:rsidRPr="006A1FE5" w:rsidRDefault="007C0E11" w:rsidP="007C0E11">
      <w:pPr>
        <w:pStyle w:val="ListParagraph"/>
      </w:pPr>
      <w:r w:rsidRPr="006A1FE5">
        <w:lastRenderedPageBreak/>
        <w:t>Stop after the last byte of data.</w:t>
      </w:r>
    </w:p>
    <w:p w:rsidR="007C0E11" w:rsidRPr="006A1FE5" w:rsidRDefault="007C0E11" w:rsidP="007C0E11">
      <w:pPr>
        <w:pStyle w:val="ListParagraph"/>
      </w:pPr>
      <w:r w:rsidRPr="006A1FE5">
        <w:t>Append the checksum integer to the packet</w:t>
      </w:r>
    </w:p>
    <w:p w:rsidR="007C0E11" w:rsidRPr="006A1FE5" w:rsidRDefault="007C0E11" w:rsidP="007C0E11">
      <w:r w:rsidRPr="006A1FE5">
        <w:t>Cautions:</w:t>
      </w:r>
    </w:p>
    <w:p w:rsidR="007C0E11" w:rsidRPr="006A1FE5" w:rsidRDefault="007C0E11" w:rsidP="007C0E11">
      <w:pPr>
        <w:pStyle w:val="ListParagraph"/>
      </w:pPr>
      <w:r>
        <w:t>It must be e</w:t>
      </w:r>
      <w:r w:rsidRPr="006A1FE5">
        <w:t>nsure</w:t>
      </w:r>
      <w:r>
        <w:t>d</w:t>
      </w:r>
      <w:r w:rsidRPr="006A1FE5">
        <w:t xml:space="preserve"> </w:t>
      </w:r>
      <w:r>
        <w:t>that</w:t>
      </w:r>
      <w:r w:rsidRPr="006A1FE5">
        <w:t xml:space="preserve"> the integer </w:t>
      </w:r>
      <w:r>
        <w:t xml:space="preserve">is </w:t>
      </w:r>
      <w:r w:rsidRPr="006A1FE5">
        <w:t>in the co</w:t>
      </w:r>
      <w:r>
        <w:t>rrect format, with the Most Significant Bit (MSB) sent</w:t>
      </w:r>
      <w:r w:rsidRPr="006A1FE5">
        <w:t xml:space="preserve"> before the L</w:t>
      </w:r>
      <w:r>
        <w:t xml:space="preserve">east </w:t>
      </w:r>
      <w:r w:rsidRPr="006A1FE5">
        <w:t>S</w:t>
      </w:r>
      <w:r>
        <w:t>ignificant Bit (LSB)</w:t>
      </w:r>
    </w:p>
    <w:p w:rsidR="007C0E11" w:rsidRPr="006A1FE5" w:rsidRDefault="007C0E11" w:rsidP="007C0E11">
      <w:pPr>
        <w:pStyle w:val="ListParagraph"/>
      </w:pPr>
      <w:r>
        <w:t xml:space="preserve">It must be ensured </w:t>
      </w:r>
      <w:r w:rsidRPr="006A1FE5">
        <w:t xml:space="preserve">that </w:t>
      </w:r>
      <w:r>
        <w:t>the</w:t>
      </w:r>
      <w:r w:rsidRPr="006A1FE5">
        <w:t xml:space="preserve"> integer sum can "wrap around", meaning that:  65534 + 3 = 1)</w:t>
      </w:r>
    </w:p>
    <w:p w:rsidR="007C0E11" w:rsidRDefault="007C0E11" w:rsidP="007C0E11">
      <w:r>
        <w:t>The stand</w:t>
      </w:r>
      <w:r w:rsidR="00D90F1D">
        <w:t xml:space="preserve">ard error codes all slave devices will use </w:t>
      </w:r>
      <w:proofErr w:type="gramStart"/>
      <w:r w:rsidR="00D90F1D">
        <w:t>is</w:t>
      </w:r>
      <w:proofErr w:type="gramEnd"/>
      <w:r w:rsidR="00D90F1D">
        <w:t xml:space="preserve"> </w:t>
      </w:r>
      <w:r>
        <w:t xml:space="preserve">listed in </w:t>
      </w:r>
      <w:fldSimple w:instr=" REF _Ref195960692 \h  \* MERGEFORMAT ">
        <w:r w:rsidR="00D46473">
          <w:t>Table 54</w:t>
        </w:r>
      </w:fldSimple>
      <w:r>
        <w:t xml:space="preserve">.  Bus collision errors are only present on devices which can detect collisions on the </w:t>
      </w:r>
      <w:r w:rsidR="00C37B52">
        <w:t>I²C bus</w:t>
      </w:r>
      <w:r>
        <w:t>; this can be useful in determining if the device is faulty or if there are multiple devices trying to respond to a single command.</w:t>
      </w:r>
    </w:p>
    <w:p w:rsidR="007C0E11" w:rsidRPr="006A1FE5" w:rsidRDefault="007C0E11" w:rsidP="007C0E11">
      <w:pPr>
        <w:pStyle w:val="Caption"/>
      </w:pPr>
      <w:bookmarkStart w:id="580" w:name="_Ref195960692"/>
      <w:bookmarkStart w:id="581" w:name="_Toc207775293"/>
      <w:r>
        <w:t xml:space="preserve">Table </w:t>
      </w:r>
      <w:fldSimple w:instr=" SEQ Table \* ARABIC ">
        <w:r w:rsidR="00D46473">
          <w:rPr>
            <w:noProof/>
          </w:rPr>
          <w:t>54</w:t>
        </w:r>
      </w:fldSimple>
      <w:bookmarkEnd w:id="580"/>
      <w:r w:rsidRPr="006A1FE5">
        <w:t xml:space="preserve">:  List of </w:t>
      </w:r>
      <w:r>
        <w:t xml:space="preserve">standard </w:t>
      </w:r>
      <w:r w:rsidRPr="006A1FE5">
        <w:t>bus error codes</w:t>
      </w:r>
      <w:bookmarkEnd w:id="581"/>
    </w:p>
    <w:tbl>
      <w:tblPr>
        <w:tblStyle w:val="latexlike"/>
        <w:tblW w:w="0" w:type="auto"/>
        <w:tblLook w:val="04A0"/>
      </w:tblPr>
      <w:tblGrid>
        <w:gridCol w:w="3785"/>
        <w:gridCol w:w="633"/>
      </w:tblGrid>
      <w:tr w:rsidR="007C0E11" w:rsidRPr="0076652C" w:rsidTr="008D577C">
        <w:trPr>
          <w:cnfStyle w:val="100000000000"/>
          <w:trHeight w:val="300"/>
        </w:trPr>
        <w:tc>
          <w:tcPr>
            <w:tcW w:w="0" w:type="auto"/>
            <w:noWrap/>
            <w:hideMark/>
          </w:tcPr>
          <w:p w:rsidR="007C0E11" w:rsidRPr="0076652C" w:rsidRDefault="007C0E11" w:rsidP="00EC673F">
            <w:pPr>
              <w:pStyle w:val="Table"/>
            </w:pPr>
            <w:r w:rsidRPr="0076652C">
              <w:t>Error codes</w:t>
            </w:r>
          </w:p>
        </w:tc>
        <w:tc>
          <w:tcPr>
            <w:tcW w:w="0" w:type="auto"/>
            <w:noWrap/>
            <w:hideMark/>
          </w:tcPr>
          <w:p w:rsidR="007C0E11" w:rsidRPr="0076652C" w:rsidRDefault="007C0E11" w:rsidP="00EC673F">
            <w:pPr>
              <w:pStyle w:val="Table"/>
            </w:pPr>
            <w:r w:rsidRPr="0076652C">
              <w:t>Code</w:t>
            </w:r>
          </w:p>
        </w:tc>
      </w:tr>
      <w:tr w:rsidR="007C0E11" w:rsidRPr="0076652C" w:rsidTr="008D577C">
        <w:trPr>
          <w:trHeight w:val="300"/>
        </w:trPr>
        <w:tc>
          <w:tcPr>
            <w:tcW w:w="0" w:type="auto"/>
            <w:noWrap/>
            <w:hideMark/>
          </w:tcPr>
          <w:p w:rsidR="007C0E11" w:rsidRPr="0076652C" w:rsidRDefault="007C0E11" w:rsidP="00EC673F">
            <w:pPr>
              <w:pStyle w:val="Table"/>
            </w:pPr>
            <w:r w:rsidRPr="0076652C">
              <w:t>No detected error</w:t>
            </w:r>
          </w:p>
        </w:tc>
        <w:tc>
          <w:tcPr>
            <w:tcW w:w="0" w:type="auto"/>
            <w:noWrap/>
            <w:hideMark/>
          </w:tcPr>
          <w:p w:rsidR="007C0E11" w:rsidRPr="0076652C" w:rsidRDefault="007C0E11" w:rsidP="00EC673F">
            <w:pPr>
              <w:pStyle w:val="Table"/>
            </w:pPr>
            <w:r w:rsidRPr="0076652C">
              <w:t>0xE0</w:t>
            </w:r>
          </w:p>
        </w:tc>
      </w:tr>
      <w:tr w:rsidR="007C0E11" w:rsidRPr="0076652C" w:rsidTr="008D577C">
        <w:trPr>
          <w:trHeight w:val="300"/>
        </w:trPr>
        <w:tc>
          <w:tcPr>
            <w:tcW w:w="0" w:type="auto"/>
            <w:noWrap/>
            <w:hideMark/>
          </w:tcPr>
          <w:p w:rsidR="007C0E11" w:rsidRPr="0076652C" w:rsidRDefault="007C0E11" w:rsidP="00EC673F">
            <w:pPr>
              <w:pStyle w:val="Table"/>
            </w:pPr>
            <w:r w:rsidRPr="0076652C">
              <w:t>Too Much Data for slave</w:t>
            </w:r>
          </w:p>
        </w:tc>
        <w:tc>
          <w:tcPr>
            <w:tcW w:w="0" w:type="auto"/>
            <w:noWrap/>
            <w:hideMark/>
          </w:tcPr>
          <w:p w:rsidR="007C0E11" w:rsidRPr="0076652C" w:rsidRDefault="007C0E11" w:rsidP="00EC673F">
            <w:pPr>
              <w:pStyle w:val="Table"/>
            </w:pPr>
            <w:r w:rsidRPr="0076652C">
              <w:t>0xE1</w:t>
            </w:r>
          </w:p>
        </w:tc>
      </w:tr>
      <w:tr w:rsidR="007C0E11" w:rsidRPr="0076652C" w:rsidTr="008D577C">
        <w:trPr>
          <w:trHeight w:val="300"/>
        </w:trPr>
        <w:tc>
          <w:tcPr>
            <w:tcW w:w="0" w:type="auto"/>
            <w:noWrap/>
            <w:hideMark/>
          </w:tcPr>
          <w:p w:rsidR="007C0E11" w:rsidRPr="0076652C" w:rsidRDefault="007C0E11" w:rsidP="00EC673F">
            <w:pPr>
              <w:pStyle w:val="Table"/>
            </w:pPr>
            <w:r w:rsidRPr="0076652C">
              <w:t>byte lost on Master transmission</w:t>
            </w:r>
          </w:p>
        </w:tc>
        <w:tc>
          <w:tcPr>
            <w:tcW w:w="0" w:type="auto"/>
            <w:noWrap/>
            <w:hideMark/>
          </w:tcPr>
          <w:p w:rsidR="007C0E11" w:rsidRPr="0076652C" w:rsidRDefault="007C0E11" w:rsidP="00EC673F">
            <w:pPr>
              <w:pStyle w:val="Table"/>
            </w:pPr>
            <w:r w:rsidRPr="0076652C">
              <w:t>0xE2</w:t>
            </w:r>
          </w:p>
        </w:tc>
      </w:tr>
      <w:tr w:rsidR="007C0E11" w:rsidRPr="0076652C" w:rsidTr="008D577C">
        <w:trPr>
          <w:trHeight w:val="300"/>
        </w:trPr>
        <w:tc>
          <w:tcPr>
            <w:tcW w:w="0" w:type="auto"/>
            <w:noWrap/>
            <w:hideMark/>
          </w:tcPr>
          <w:p w:rsidR="007C0E11" w:rsidRPr="0076652C" w:rsidRDefault="007C0E11" w:rsidP="00EC673F">
            <w:pPr>
              <w:pStyle w:val="Table"/>
            </w:pPr>
            <w:r w:rsidRPr="0076652C">
              <w:t>byte lost  on slave transmission</w:t>
            </w:r>
          </w:p>
        </w:tc>
        <w:tc>
          <w:tcPr>
            <w:tcW w:w="0" w:type="auto"/>
            <w:noWrap/>
            <w:hideMark/>
          </w:tcPr>
          <w:p w:rsidR="007C0E11" w:rsidRPr="0076652C" w:rsidRDefault="007C0E11" w:rsidP="00EC673F">
            <w:pPr>
              <w:pStyle w:val="Table"/>
            </w:pPr>
            <w:r w:rsidRPr="0076652C">
              <w:t>0xE3</w:t>
            </w:r>
          </w:p>
        </w:tc>
      </w:tr>
      <w:tr w:rsidR="007C0E11" w:rsidRPr="0076652C" w:rsidTr="008D577C">
        <w:trPr>
          <w:trHeight w:val="300"/>
        </w:trPr>
        <w:tc>
          <w:tcPr>
            <w:tcW w:w="0" w:type="auto"/>
            <w:noWrap/>
            <w:hideMark/>
          </w:tcPr>
          <w:p w:rsidR="007C0E11" w:rsidRPr="0076652C" w:rsidRDefault="007C0E11" w:rsidP="00EC673F">
            <w:pPr>
              <w:pStyle w:val="Table"/>
            </w:pPr>
            <w:r w:rsidRPr="0076652C">
              <w:t>Incorrect checksum</w:t>
            </w:r>
          </w:p>
        </w:tc>
        <w:tc>
          <w:tcPr>
            <w:tcW w:w="0" w:type="auto"/>
            <w:noWrap/>
            <w:hideMark/>
          </w:tcPr>
          <w:p w:rsidR="007C0E11" w:rsidRPr="0076652C" w:rsidRDefault="007C0E11" w:rsidP="00EC673F">
            <w:pPr>
              <w:pStyle w:val="Table"/>
            </w:pPr>
            <w:r w:rsidRPr="0076652C">
              <w:t>0xE4</w:t>
            </w:r>
          </w:p>
        </w:tc>
      </w:tr>
      <w:tr w:rsidR="007C0E11" w:rsidRPr="0076652C" w:rsidTr="008D577C">
        <w:trPr>
          <w:trHeight w:val="300"/>
        </w:trPr>
        <w:tc>
          <w:tcPr>
            <w:tcW w:w="0" w:type="auto"/>
            <w:noWrap/>
            <w:hideMark/>
          </w:tcPr>
          <w:p w:rsidR="007C0E11" w:rsidRPr="0076652C" w:rsidRDefault="007C0E11" w:rsidP="00EC673F">
            <w:pPr>
              <w:pStyle w:val="Table"/>
            </w:pPr>
            <w:r w:rsidRPr="0076652C">
              <w:t>Bus Collision ~variant of byte lost on master</w:t>
            </w:r>
          </w:p>
        </w:tc>
        <w:tc>
          <w:tcPr>
            <w:tcW w:w="0" w:type="auto"/>
            <w:noWrap/>
            <w:hideMark/>
          </w:tcPr>
          <w:p w:rsidR="007C0E11" w:rsidRPr="0076652C" w:rsidRDefault="007C0E11" w:rsidP="00EC673F">
            <w:pPr>
              <w:pStyle w:val="Table"/>
            </w:pPr>
            <w:r w:rsidRPr="0076652C">
              <w:t>0xE5</w:t>
            </w:r>
          </w:p>
        </w:tc>
      </w:tr>
      <w:tr w:rsidR="007C0E11" w:rsidRPr="0076652C" w:rsidTr="008D577C">
        <w:trPr>
          <w:trHeight w:val="300"/>
        </w:trPr>
        <w:tc>
          <w:tcPr>
            <w:tcW w:w="0" w:type="auto"/>
            <w:noWrap/>
            <w:hideMark/>
          </w:tcPr>
          <w:p w:rsidR="007C0E11" w:rsidRPr="0076652C" w:rsidRDefault="007C0E11" w:rsidP="00EC673F">
            <w:pPr>
              <w:pStyle w:val="Table"/>
            </w:pPr>
            <w:r w:rsidRPr="0076652C">
              <w:t>Bus Collision ~variant of byte lost on master</w:t>
            </w:r>
          </w:p>
        </w:tc>
        <w:tc>
          <w:tcPr>
            <w:tcW w:w="0" w:type="auto"/>
            <w:noWrap/>
            <w:hideMark/>
          </w:tcPr>
          <w:p w:rsidR="007C0E11" w:rsidRPr="0076652C" w:rsidRDefault="007C0E11" w:rsidP="00EC673F">
            <w:pPr>
              <w:pStyle w:val="Table"/>
            </w:pPr>
            <w:r w:rsidRPr="0076652C">
              <w:t>0x06</w:t>
            </w:r>
          </w:p>
        </w:tc>
      </w:tr>
    </w:tbl>
    <w:p w:rsidR="007C0E11" w:rsidRDefault="007C0E11" w:rsidP="007C0E11">
      <w:pPr>
        <w:pStyle w:val="Heading2"/>
      </w:pPr>
      <w:bookmarkStart w:id="582" w:name="_Toc200387095"/>
      <w:bookmarkStart w:id="583" w:name="_Toc200387793"/>
      <w:bookmarkStart w:id="584" w:name="_Toc200388064"/>
      <w:bookmarkStart w:id="585" w:name="_Toc204748274"/>
      <w:bookmarkStart w:id="586" w:name="_Toc207775130"/>
      <w:bookmarkStart w:id="587" w:name="_Toc168464357"/>
      <w:bookmarkStart w:id="588" w:name="_Toc194488715"/>
      <w:r>
        <w:t>Thermal Subsystem</w:t>
      </w:r>
      <w:bookmarkEnd w:id="582"/>
      <w:bookmarkEnd w:id="583"/>
      <w:bookmarkEnd w:id="584"/>
      <w:bookmarkEnd w:id="585"/>
      <w:bookmarkEnd w:id="586"/>
    </w:p>
    <w:bookmarkEnd w:id="587"/>
    <w:p w:rsidR="007C0E11" w:rsidRDefault="007C0E11" w:rsidP="007C0E11">
      <w:r>
        <w:t xml:space="preserve">The thermal system will utilize a hardware controlled thermostat and an </w:t>
      </w:r>
      <w:r w:rsidR="00C37B52">
        <w:t>I²C based</w:t>
      </w:r>
      <w:r>
        <w:t xml:space="preserve"> temperature sensor. This will allow the thermal subsystem to operate heaters without intervention from any other system and allow reporting of individual board temperatures to the C&amp;DH and the ground station.</w:t>
      </w:r>
      <w:r w:rsidR="00163B71">
        <w:t xml:space="preserve"> The </w:t>
      </w:r>
      <w:r w:rsidR="00C37B52">
        <w:t>circuit</w:t>
      </w:r>
      <w:r w:rsidR="00163B71">
        <w:t xml:space="preserve"> for the heating subsystem is shown in </w:t>
      </w:r>
      <w:r w:rsidR="00C64352">
        <w:fldChar w:fldCharType="begin"/>
      </w:r>
      <w:r w:rsidR="00163B71">
        <w:instrText xml:space="preserve"> REF _Ref206934047 \h </w:instrText>
      </w:r>
      <w:r w:rsidR="00C64352">
        <w:fldChar w:fldCharType="separate"/>
      </w:r>
      <w:r w:rsidR="00D46473">
        <w:t xml:space="preserve">Figure </w:t>
      </w:r>
      <w:r w:rsidR="00D46473">
        <w:rPr>
          <w:noProof/>
        </w:rPr>
        <w:t>26</w:t>
      </w:r>
      <w:r w:rsidR="00C64352">
        <w:fldChar w:fldCharType="end"/>
      </w:r>
      <w:r w:rsidR="00D90F1D">
        <w:t>.</w:t>
      </w:r>
    </w:p>
    <w:p w:rsidR="007C0E11" w:rsidRPr="006A1FE5" w:rsidRDefault="007C0E11" w:rsidP="007C0E11">
      <w:pPr>
        <w:pStyle w:val="centerednormalpictureseqns"/>
      </w:pPr>
      <w:r>
        <w:rPr>
          <w:noProof/>
          <w:lang w:val="en-CA" w:eastAsia="en-CA" w:bidi="ar-SA"/>
        </w:rPr>
        <w:lastRenderedPageBreak/>
        <w:drawing>
          <wp:inline distT="0" distB="0" distL="0" distR="0">
            <wp:extent cx="3316432" cy="2029458"/>
            <wp:effectExtent l="19050" t="0" r="0" b="0"/>
            <wp:docPr id="47" name="Picture 1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2"/>
                    <pic:cNvPicPr>
                      <a:picLocks noChangeAspect="1" noChangeArrowheads="1"/>
                    </pic:cNvPicPr>
                  </pic:nvPicPr>
                  <pic:blipFill>
                    <a:blip r:embed="rId57"/>
                    <a:srcRect l="20871" t="5249" r="31133" b="48346"/>
                    <a:stretch>
                      <a:fillRect/>
                    </a:stretch>
                  </pic:blipFill>
                  <pic:spPr bwMode="auto">
                    <a:xfrm>
                      <a:off x="0" y="0"/>
                      <a:ext cx="3321632" cy="2032640"/>
                    </a:xfrm>
                    <a:prstGeom prst="rect">
                      <a:avLst/>
                    </a:prstGeom>
                    <a:noFill/>
                    <a:ln w="9525">
                      <a:noFill/>
                      <a:miter lim="800000"/>
                      <a:headEnd/>
                      <a:tailEnd/>
                    </a:ln>
                  </pic:spPr>
                </pic:pic>
              </a:graphicData>
            </a:graphic>
          </wp:inline>
        </w:drawing>
      </w:r>
    </w:p>
    <w:p w:rsidR="007C0E11" w:rsidRDefault="007C0E11" w:rsidP="007C0E11">
      <w:pPr>
        <w:pStyle w:val="Caption"/>
      </w:pPr>
      <w:bookmarkStart w:id="589" w:name="_Ref206934047"/>
      <w:bookmarkStart w:id="590" w:name="_Toc168464365"/>
      <w:bookmarkStart w:id="591" w:name="_Toc207775201"/>
      <w:r>
        <w:t xml:space="preserve">Figure </w:t>
      </w:r>
      <w:fldSimple w:instr=" SEQ Figure \* ARABIC ">
        <w:r w:rsidR="00D46473">
          <w:rPr>
            <w:noProof/>
          </w:rPr>
          <w:t>26</w:t>
        </w:r>
      </w:fldSimple>
      <w:bookmarkEnd w:id="589"/>
      <w:r>
        <w:t>: Thermal system schematic</w:t>
      </w:r>
      <w:bookmarkEnd w:id="590"/>
      <w:bookmarkEnd w:id="591"/>
    </w:p>
    <w:p w:rsidR="007C0E11" w:rsidRDefault="007C0E11" w:rsidP="007C0E11">
      <w:pPr>
        <w:pStyle w:val="Heading3"/>
      </w:pPr>
      <w:bookmarkStart w:id="592" w:name="_Toc168464358"/>
      <w:bookmarkStart w:id="593" w:name="_Toc204748275"/>
      <w:bookmarkStart w:id="594" w:name="_Toc207775131"/>
      <w:r>
        <w:t>Heater C</w:t>
      </w:r>
      <w:r w:rsidRPr="00977A00">
        <w:t>ontrol</w:t>
      </w:r>
      <w:bookmarkEnd w:id="592"/>
      <w:bookmarkEnd w:id="593"/>
      <w:bookmarkEnd w:id="594"/>
    </w:p>
    <w:p w:rsidR="007C0E11" w:rsidRDefault="007C0E11" w:rsidP="007C0E11">
      <w:r>
        <w:t>The heater control circuit consists of a thermostat control IC (TC624) an N channel MOSFET, a Minco thin film heater and a resistor.</w:t>
      </w:r>
    </w:p>
    <w:p w:rsidR="007C0E11" w:rsidRPr="008F31F5" w:rsidRDefault="007C0E11" w:rsidP="007C0E11">
      <w:pPr>
        <w:pStyle w:val="Heading4"/>
      </w:pPr>
      <w:bookmarkStart w:id="595" w:name="_Toc168464359"/>
      <w:r w:rsidRPr="008F31F5">
        <w:t>Sizing the resistor</w:t>
      </w:r>
      <w:bookmarkEnd w:id="595"/>
    </w:p>
    <w:p w:rsidR="007C0E11" w:rsidRDefault="007C0E11" w:rsidP="007C0E11">
      <w:r>
        <w:t>The data sheet for the TC624 indicates that the</w:t>
      </w:r>
      <w:r w:rsidR="00D90F1D">
        <w:t xml:space="preserve"> /</w:t>
      </w:r>
      <w:r>
        <w:t>OUT pin is high when the temperature is below the trip point.  This configuration is ideal for driving a heater and is even outlined in the TC624’s datasheet.  It is recommended that the heater be turned on 5 to 10</w:t>
      </w:r>
      <w:r w:rsidRPr="009C2155">
        <w:t>°</w:t>
      </w:r>
      <w:r>
        <w:t>C before the minimum temperature (i.e.</w:t>
      </w:r>
      <w:r w:rsidR="00BA6F83">
        <w:t>,</w:t>
      </w:r>
      <w:r>
        <w:t xml:space="preserve"> heater turns on at -35</w:t>
      </w:r>
      <w:r w:rsidRPr="009C2155">
        <w:t>°</w:t>
      </w:r>
      <w:r>
        <w:t>C when the l</w:t>
      </w:r>
      <w:r w:rsidR="00D90F1D">
        <w:t>owest minimum temperature is -40</w:t>
      </w:r>
      <w:r w:rsidRPr="006A1FE5">
        <w:t xml:space="preserve"> </w:t>
      </w:r>
      <w:r w:rsidRPr="009C2155">
        <w:t>°</w:t>
      </w:r>
      <w:r>
        <w:t>C)</w:t>
      </w:r>
    </w:p>
    <w:p w:rsidR="007C0E11" w:rsidRPr="008F31F5" w:rsidRDefault="007C0E11" w:rsidP="007C0E11">
      <w:pPr>
        <w:pStyle w:val="Heading4"/>
      </w:pPr>
      <w:bookmarkStart w:id="596" w:name="_Toc168464360"/>
      <w:r w:rsidRPr="008F31F5">
        <w:t>MOSFET</w:t>
      </w:r>
      <w:r>
        <w:t xml:space="preserve"> S</w:t>
      </w:r>
      <w:r w:rsidRPr="008F31F5">
        <w:t>election</w:t>
      </w:r>
      <w:bookmarkEnd w:id="596"/>
    </w:p>
    <w:p w:rsidR="007C0E11" w:rsidRPr="004A3BCD" w:rsidRDefault="007C0E11" w:rsidP="007C0E11">
      <w:r>
        <w:t>A MOSFET is suggested in the TC624 datasheet to act as a switch for the heater. Although the datasheet does not suggest a particular device</w:t>
      </w:r>
      <w:r w:rsidR="00BA6F83">
        <w:t>,</w:t>
      </w:r>
      <w:r>
        <w:t xml:space="preserve"> it does stress that it should be able to be driven with CMOS logic levels (3-5 V 250uA typically).  The MOSFET should also have a low voltage drop across it to minimize the power lost before it reaches the heater coil. The chosen MOSFET is the same as the one used in the power subsystem (IRLML2502)</w:t>
      </w:r>
      <w:r w:rsidR="00BA6F83">
        <w:t>,</w:t>
      </w:r>
      <w:r>
        <w:t xml:space="preserve"> as it meets the minimum requirements</w:t>
      </w:r>
      <w:r w:rsidR="00BA6F83">
        <w:t>,</w:t>
      </w:r>
      <w:r>
        <w:t xml:space="preserve"> and</w:t>
      </w:r>
      <w:r w:rsidR="00BA6F83">
        <w:t>,</w:t>
      </w:r>
      <w:r>
        <w:t xml:space="preserve"> utilizing similar parts</w:t>
      </w:r>
      <w:r w:rsidR="00BA6F83">
        <w:t>,</w:t>
      </w:r>
      <w:r>
        <w:t xml:space="preserve"> simplifies both the assembly and ordering processes.</w:t>
      </w:r>
    </w:p>
    <w:p w:rsidR="007C0E11" w:rsidRPr="008F31F5" w:rsidRDefault="007C0E11" w:rsidP="007C0E11">
      <w:pPr>
        <w:pStyle w:val="Heading4"/>
      </w:pPr>
      <w:r>
        <w:t>Heater S</w:t>
      </w:r>
      <w:r w:rsidRPr="008F31F5">
        <w:t>election</w:t>
      </w:r>
    </w:p>
    <w:p w:rsidR="007C0E11" w:rsidRDefault="007C0E11" w:rsidP="007C0E11">
      <w:r>
        <w:t>At the time of writing</w:t>
      </w:r>
      <w:r w:rsidR="00BA6F83">
        <w:t>,</w:t>
      </w:r>
      <w:r>
        <w:t xml:space="preserve"> MINCO offered many tools to size heaters for particular applications. For the pico-satellite application</w:t>
      </w:r>
      <w:r w:rsidR="00BA6F83">
        <w:t>,</w:t>
      </w:r>
      <w:r>
        <w:t xml:space="preserve"> it was determined system wide that 2.3W of heating power is needed to heat the spacecraft in a worst case scenario. With 5 individual boards in the spacecraft, analysis shows that each of the heaters must provide an average of</w:t>
      </w:r>
      <w:r w:rsidR="00BA6F83">
        <w:t xml:space="preserve"> 0</w:t>
      </w:r>
      <w:r>
        <w:t xml:space="preserve">.46 Watts. </w:t>
      </w:r>
    </w:p>
    <w:p w:rsidR="007C0E11" w:rsidRPr="002334B7" w:rsidRDefault="007C0E11" w:rsidP="007C0E11">
      <w:r>
        <w:lastRenderedPageBreak/>
        <w:t>Fortunately</w:t>
      </w:r>
      <w:r w:rsidR="00BA6F83">
        <w:t>,</w:t>
      </w:r>
      <w:r>
        <w:t xml:space="preserve"> Minco offers a heater</w:t>
      </w:r>
      <w:r w:rsidR="00FB1ED5">
        <w:t>,</w:t>
      </w:r>
      <w:r>
        <w:t xml:space="preserve"> 3 x3 inc</w:t>
      </w:r>
      <w:r w:rsidR="00BA6F83">
        <w:t>hes with the correct resistance;</w:t>
      </w:r>
      <w:r>
        <w:t xml:space="preserve"> the part number </w:t>
      </w:r>
      <w:r w:rsidRPr="00A95C68">
        <w:t>is HK5464R23.3L12B</w:t>
      </w:r>
      <w:r w:rsidR="00BA6F83">
        <w:t>.</w:t>
      </w:r>
      <w:r w:rsidRPr="00A95C68">
        <w:t xml:space="preserve"> </w:t>
      </w:r>
      <w:r w:rsidR="00BA6F83">
        <w:t>T</w:t>
      </w:r>
      <w:r w:rsidRPr="00A95C68">
        <w:t>his device also comes with an adhesive b</w:t>
      </w:r>
      <w:r>
        <w:t>acking approved by NASA for out-</w:t>
      </w:r>
      <w:r w:rsidRPr="00A95C68">
        <w:t>gassing</w:t>
      </w:r>
      <w:r>
        <w:t>. However, it is not rated for temperatures below -32</w:t>
      </w:r>
      <w:r w:rsidRPr="009C2155">
        <w:t>°</w:t>
      </w:r>
      <w:r>
        <w:t>C so there should also be a mechanical means to hold this heater to the board. Alternatively</w:t>
      </w:r>
      <w:r w:rsidR="00BA6F83">
        <w:t>,</w:t>
      </w:r>
      <w:r>
        <w:t xml:space="preserve"> the rear plane of the board could be etched with a similar coil to heat the board.</w:t>
      </w:r>
    </w:p>
    <w:p w:rsidR="007C0E11" w:rsidRDefault="007C0E11" w:rsidP="007C0E11">
      <w:pPr>
        <w:pStyle w:val="Heading3"/>
      </w:pPr>
      <w:bookmarkStart w:id="597" w:name="_Toc168464361"/>
      <w:bookmarkStart w:id="598" w:name="_Toc204748276"/>
      <w:bookmarkStart w:id="599" w:name="_Toc207775132"/>
      <w:r>
        <w:t>Health Monitoring</w:t>
      </w:r>
      <w:bookmarkEnd w:id="597"/>
      <w:bookmarkEnd w:id="598"/>
      <w:bookmarkEnd w:id="599"/>
    </w:p>
    <w:p w:rsidR="007C0E11" w:rsidRDefault="007C0E11" w:rsidP="007C0E11">
      <w:r>
        <w:t xml:space="preserve">Temperature will be taken by the MPC9803 </w:t>
      </w:r>
      <w:r w:rsidR="00C37B52">
        <w:t>I²C temperature</w:t>
      </w:r>
      <w:r>
        <w:t xml:space="preserve"> sensor and passed directly to the C&amp;DH module using the system wide </w:t>
      </w:r>
      <w:r w:rsidR="00C37B52">
        <w:t>I²C bus</w:t>
      </w:r>
      <w:r>
        <w:t xml:space="preserve">. To ensure proper operation of these devices on the bus, each will have to have a unique address. </w:t>
      </w:r>
      <w:fldSimple w:instr=" REF _Ref168472821 \h  \* MERGEFORMAT ">
        <w:r w:rsidR="00D46473">
          <w:t>Table 55</w:t>
        </w:r>
      </w:fldSimple>
      <w:r>
        <w:t xml:space="preserve"> shows the predetermined address</w:t>
      </w:r>
      <w:r w:rsidR="00FB1ED5">
        <w:t>es</w:t>
      </w:r>
      <w:r>
        <w:t xml:space="preserve"> for the temperature </w:t>
      </w:r>
      <w:r w:rsidR="00C37B52">
        <w:t>sensors board</w:t>
      </w:r>
      <w:r>
        <w:t xml:space="preserve"> by board.</w:t>
      </w:r>
    </w:p>
    <w:p w:rsidR="007C0E11" w:rsidRPr="006A1FE5" w:rsidRDefault="007C0E11" w:rsidP="007C0E11">
      <w:pPr>
        <w:pStyle w:val="Caption"/>
      </w:pPr>
      <w:bookmarkStart w:id="600" w:name="_Ref168472821"/>
      <w:bookmarkStart w:id="601" w:name="_Toc168464378"/>
      <w:bookmarkStart w:id="602" w:name="_Toc207775294"/>
      <w:r>
        <w:t xml:space="preserve">Table </w:t>
      </w:r>
      <w:fldSimple w:instr=" SEQ Table \* ARABIC ">
        <w:r w:rsidR="00D46473">
          <w:rPr>
            <w:noProof/>
          </w:rPr>
          <w:t>55</w:t>
        </w:r>
      </w:fldSimple>
      <w:bookmarkEnd w:id="600"/>
      <w:r>
        <w:t>: T</w:t>
      </w:r>
      <w:r w:rsidRPr="006A1FE5">
        <w:t>emperature sensor address per board</w:t>
      </w:r>
      <w:bookmarkEnd w:id="601"/>
      <w:bookmarkEnd w:id="602"/>
    </w:p>
    <w:tbl>
      <w:tblPr>
        <w:tblStyle w:val="latexlike"/>
        <w:tblW w:w="0" w:type="auto"/>
        <w:tblLook w:val="01A0"/>
      </w:tblPr>
      <w:tblGrid>
        <w:gridCol w:w="1509"/>
        <w:gridCol w:w="971"/>
        <w:gridCol w:w="856"/>
        <w:gridCol w:w="856"/>
        <w:gridCol w:w="856"/>
      </w:tblGrid>
      <w:tr w:rsidR="007C0E11" w:rsidRPr="009C2155" w:rsidTr="008D577C">
        <w:trPr>
          <w:cnfStyle w:val="100000000000"/>
        </w:trPr>
        <w:tc>
          <w:tcPr>
            <w:tcW w:w="0" w:type="auto"/>
          </w:tcPr>
          <w:p w:rsidR="007C0E11" w:rsidRPr="009C2155" w:rsidRDefault="007C0E11" w:rsidP="00527773">
            <w:pPr>
              <w:pStyle w:val="Table"/>
            </w:pPr>
            <w:r w:rsidRPr="009C2155">
              <w:t>Board</w:t>
            </w:r>
          </w:p>
        </w:tc>
        <w:tc>
          <w:tcPr>
            <w:tcW w:w="0" w:type="auto"/>
          </w:tcPr>
          <w:p w:rsidR="007C0E11" w:rsidRPr="009C2155" w:rsidRDefault="007C0E11" w:rsidP="00527773">
            <w:pPr>
              <w:pStyle w:val="Table"/>
            </w:pPr>
            <w:r w:rsidRPr="009C2155">
              <w:t>Address</w:t>
            </w:r>
          </w:p>
        </w:tc>
        <w:tc>
          <w:tcPr>
            <w:tcW w:w="0" w:type="auto"/>
          </w:tcPr>
          <w:p w:rsidR="007C0E11" w:rsidRPr="009C2155" w:rsidRDefault="007C0E11" w:rsidP="00527773">
            <w:pPr>
              <w:pStyle w:val="Table"/>
            </w:pPr>
            <w:r w:rsidRPr="009C2155">
              <w:t>A2</w:t>
            </w:r>
          </w:p>
        </w:tc>
        <w:tc>
          <w:tcPr>
            <w:tcW w:w="0" w:type="auto"/>
          </w:tcPr>
          <w:p w:rsidR="007C0E11" w:rsidRPr="009C2155" w:rsidRDefault="007C0E11" w:rsidP="00527773">
            <w:pPr>
              <w:pStyle w:val="Table"/>
            </w:pPr>
            <w:r w:rsidRPr="009C2155">
              <w:t>A1</w:t>
            </w:r>
          </w:p>
        </w:tc>
        <w:tc>
          <w:tcPr>
            <w:tcW w:w="0" w:type="auto"/>
          </w:tcPr>
          <w:p w:rsidR="007C0E11" w:rsidRPr="009C2155" w:rsidRDefault="007C0E11" w:rsidP="00527773">
            <w:pPr>
              <w:pStyle w:val="Table"/>
            </w:pPr>
            <w:r w:rsidRPr="009C2155">
              <w:t>A0</w:t>
            </w:r>
          </w:p>
        </w:tc>
      </w:tr>
      <w:tr w:rsidR="007C0E11" w:rsidRPr="009C2155" w:rsidTr="008D577C">
        <w:tc>
          <w:tcPr>
            <w:tcW w:w="0" w:type="auto"/>
          </w:tcPr>
          <w:p w:rsidR="007C0E11" w:rsidRPr="009C2155" w:rsidRDefault="007C0E11" w:rsidP="00527773">
            <w:pPr>
              <w:pStyle w:val="Table"/>
            </w:pPr>
            <w:r w:rsidRPr="009C2155">
              <w:t>C&amp;DH</w:t>
            </w:r>
          </w:p>
        </w:tc>
        <w:tc>
          <w:tcPr>
            <w:tcW w:w="0" w:type="auto"/>
          </w:tcPr>
          <w:p w:rsidR="007C0E11" w:rsidRPr="009C2155" w:rsidRDefault="007C0E11" w:rsidP="00527773">
            <w:pPr>
              <w:pStyle w:val="Table"/>
            </w:pPr>
            <w:r w:rsidRPr="009C2155">
              <w:t>1001 000</w:t>
            </w:r>
          </w:p>
        </w:tc>
        <w:tc>
          <w:tcPr>
            <w:tcW w:w="0" w:type="auto"/>
          </w:tcPr>
          <w:p w:rsidR="007C0E11" w:rsidRPr="009C2155" w:rsidRDefault="007C0E11" w:rsidP="00527773">
            <w:pPr>
              <w:pStyle w:val="Table"/>
            </w:pPr>
            <w:r w:rsidRPr="009C2155">
              <w:t>GND</w:t>
            </w:r>
          </w:p>
        </w:tc>
        <w:tc>
          <w:tcPr>
            <w:tcW w:w="0" w:type="auto"/>
          </w:tcPr>
          <w:p w:rsidR="007C0E11" w:rsidRPr="009C2155" w:rsidRDefault="007C0E11" w:rsidP="00527773">
            <w:pPr>
              <w:pStyle w:val="Table"/>
            </w:pPr>
            <w:r w:rsidRPr="009C2155">
              <w:t>GND</w:t>
            </w:r>
          </w:p>
        </w:tc>
        <w:tc>
          <w:tcPr>
            <w:tcW w:w="0" w:type="auto"/>
          </w:tcPr>
          <w:p w:rsidR="007C0E11" w:rsidRPr="009C2155" w:rsidRDefault="007C0E11" w:rsidP="00527773">
            <w:pPr>
              <w:pStyle w:val="Table"/>
            </w:pPr>
            <w:r w:rsidRPr="009C2155">
              <w:t>GND</w:t>
            </w:r>
          </w:p>
        </w:tc>
      </w:tr>
      <w:tr w:rsidR="007C0E11" w:rsidRPr="009C2155" w:rsidTr="008D577C">
        <w:tc>
          <w:tcPr>
            <w:tcW w:w="0" w:type="auto"/>
          </w:tcPr>
          <w:p w:rsidR="007C0E11" w:rsidRPr="009C2155" w:rsidRDefault="007C0E11" w:rsidP="00527773">
            <w:pPr>
              <w:pStyle w:val="Table"/>
            </w:pPr>
            <w:r w:rsidRPr="009C2155">
              <w:t>Radio(possible)</w:t>
            </w:r>
          </w:p>
        </w:tc>
        <w:tc>
          <w:tcPr>
            <w:tcW w:w="0" w:type="auto"/>
          </w:tcPr>
          <w:p w:rsidR="007C0E11" w:rsidRPr="009C2155" w:rsidRDefault="007C0E11" w:rsidP="00527773">
            <w:pPr>
              <w:pStyle w:val="Table"/>
            </w:pPr>
            <w:r w:rsidRPr="009C2155">
              <w:t>1001 001</w:t>
            </w:r>
          </w:p>
        </w:tc>
        <w:tc>
          <w:tcPr>
            <w:tcW w:w="0" w:type="auto"/>
          </w:tcPr>
          <w:p w:rsidR="007C0E11" w:rsidRPr="009C2155" w:rsidRDefault="007C0E11" w:rsidP="00527773">
            <w:pPr>
              <w:pStyle w:val="Table"/>
            </w:pPr>
            <w:r w:rsidRPr="009C2155">
              <w:t>GND</w:t>
            </w:r>
          </w:p>
        </w:tc>
        <w:tc>
          <w:tcPr>
            <w:tcW w:w="0" w:type="auto"/>
          </w:tcPr>
          <w:p w:rsidR="007C0E11" w:rsidRPr="009C2155" w:rsidRDefault="007C0E11" w:rsidP="00527773">
            <w:pPr>
              <w:pStyle w:val="Table"/>
            </w:pPr>
            <w:r w:rsidRPr="009C2155">
              <w:t>GND</w:t>
            </w:r>
          </w:p>
        </w:tc>
        <w:tc>
          <w:tcPr>
            <w:tcW w:w="0" w:type="auto"/>
          </w:tcPr>
          <w:p w:rsidR="007C0E11" w:rsidRPr="009C2155" w:rsidRDefault="007C0E11" w:rsidP="00527773">
            <w:pPr>
              <w:pStyle w:val="Table"/>
            </w:pPr>
            <w:r w:rsidRPr="009C2155">
              <w:t>+3.3V U</w:t>
            </w:r>
          </w:p>
        </w:tc>
      </w:tr>
      <w:tr w:rsidR="007C0E11" w:rsidRPr="009C2155" w:rsidTr="008D577C">
        <w:tc>
          <w:tcPr>
            <w:tcW w:w="0" w:type="auto"/>
          </w:tcPr>
          <w:p w:rsidR="007C0E11" w:rsidRPr="009C2155" w:rsidRDefault="007C0E11" w:rsidP="00527773">
            <w:pPr>
              <w:pStyle w:val="Table"/>
            </w:pPr>
            <w:r w:rsidRPr="009C2155">
              <w:t>Power</w:t>
            </w:r>
          </w:p>
        </w:tc>
        <w:tc>
          <w:tcPr>
            <w:tcW w:w="0" w:type="auto"/>
          </w:tcPr>
          <w:p w:rsidR="007C0E11" w:rsidRPr="009C2155" w:rsidRDefault="007C0E11" w:rsidP="00527773">
            <w:pPr>
              <w:pStyle w:val="Table"/>
            </w:pPr>
            <w:r w:rsidRPr="009C2155">
              <w:t>1001 010</w:t>
            </w:r>
          </w:p>
        </w:tc>
        <w:tc>
          <w:tcPr>
            <w:tcW w:w="0" w:type="auto"/>
          </w:tcPr>
          <w:p w:rsidR="007C0E11" w:rsidRPr="009C2155" w:rsidRDefault="007C0E11" w:rsidP="00527773">
            <w:pPr>
              <w:pStyle w:val="Table"/>
            </w:pPr>
            <w:r w:rsidRPr="009C2155">
              <w:t>GND</w:t>
            </w:r>
          </w:p>
        </w:tc>
        <w:tc>
          <w:tcPr>
            <w:tcW w:w="0" w:type="auto"/>
          </w:tcPr>
          <w:p w:rsidR="007C0E11" w:rsidRPr="009C2155" w:rsidRDefault="007C0E11" w:rsidP="00527773">
            <w:pPr>
              <w:pStyle w:val="Table"/>
            </w:pPr>
            <w:r w:rsidRPr="009C2155">
              <w:t>+3.3V U</w:t>
            </w:r>
          </w:p>
        </w:tc>
        <w:tc>
          <w:tcPr>
            <w:tcW w:w="0" w:type="auto"/>
          </w:tcPr>
          <w:p w:rsidR="007C0E11" w:rsidRPr="009C2155" w:rsidRDefault="007C0E11" w:rsidP="00527773">
            <w:pPr>
              <w:pStyle w:val="Table"/>
            </w:pPr>
            <w:r w:rsidRPr="009C2155">
              <w:t>GND</w:t>
            </w:r>
          </w:p>
        </w:tc>
      </w:tr>
      <w:tr w:rsidR="007C0E11" w:rsidRPr="009C2155" w:rsidTr="008D577C">
        <w:tc>
          <w:tcPr>
            <w:tcW w:w="0" w:type="auto"/>
          </w:tcPr>
          <w:p w:rsidR="007C0E11" w:rsidRPr="009C2155" w:rsidRDefault="007C0E11" w:rsidP="00527773">
            <w:pPr>
              <w:pStyle w:val="Table"/>
            </w:pPr>
            <w:r w:rsidRPr="009C2155">
              <w:t>ADS</w:t>
            </w:r>
          </w:p>
        </w:tc>
        <w:tc>
          <w:tcPr>
            <w:tcW w:w="0" w:type="auto"/>
          </w:tcPr>
          <w:p w:rsidR="007C0E11" w:rsidRPr="009C2155" w:rsidRDefault="007C0E11" w:rsidP="00527773">
            <w:pPr>
              <w:pStyle w:val="Table"/>
            </w:pPr>
            <w:r w:rsidRPr="009C2155">
              <w:t>1001 100</w:t>
            </w:r>
          </w:p>
        </w:tc>
        <w:tc>
          <w:tcPr>
            <w:tcW w:w="0" w:type="auto"/>
          </w:tcPr>
          <w:p w:rsidR="007C0E11" w:rsidRPr="009C2155" w:rsidRDefault="007C0E11" w:rsidP="00527773">
            <w:pPr>
              <w:pStyle w:val="Table"/>
            </w:pPr>
            <w:r w:rsidRPr="009C2155">
              <w:t>+3.3V U</w:t>
            </w:r>
          </w:p>
        </w:tc>
        <w:tc>
          <w:tcPr>
            <w:tcW w:w="0" w:type="auto"/>
          </w:tcPr>
          <w:p w:rsidR="007C0E11" w:rsidRPr="009C2155" w:rsidRDefault="007C0E11" w:rsidP="00527773">
            <w:pPr>
              <w:pStyle w:val="Table"/>
            </w:pPr>
            <w:r w:rsidRPr="009C2155">
              <w:t>GND</w:t>
            </w:r>
          </w:p>
        </w:tc>
        <w:tc>
          <w:tcPr>
            <w:tcW w:w="0" w:type="auto"/>
          </w:tcPr>
          <w:p w:rsidR="007C0E11" w:rsidRPr="009C2155" w:rsidRDefault="007C0E11" w:rsidP="00527773">
            <w:pPr>
              <w:pStyle w:val="Table"/>
            </w:pPr>
            <w:r w:rsidRPr="009C2155">
              <w:t>GND</w:t>
            </w:r>
          </w:p>
        </w:tc>
      </w:tr>
      <w:tr w:rsidR="007C0E11" w:rsidRPr="009C2155" w:rsidTr="008D577C">
        <w:tc>
          <w:tcPr>
            <w:tcW w:w="0" w:type="auto"/>
          </w:tcPr>
          <w:p w:rsidR="007C0E11" w:rsidRPr="009C2155" w:rsidRDefault="007C0E11" w:rsidP="00527773">
            <w:pPr>
              <w:pStyle w:val="Table"/>
            </w:pPr>
            <w:r w:rsidRPr="009C2155">
              <w:t>ACS</w:t>
            </w:r>
          </w:p>
        </w:tc>
        <w:tc>
          <w:tcPr>
            <w:tcW w:w="0" w:type="auto"/>
          </w:tcPr>
          <w:p w:rsidR="007C0E11" w:rsidRPr="009C2155" w:rsidRDefault="007C0E11" w:rsidP="00527773">
            <w:pPr>
              <w:pStyle w:val="Table"/>
            </w:pPr>
            <w:r w:rsidRPr="009C2155">
              <w:t>1001 101</w:t>
            </w:r>
          </w:p>
        </w:tc>
        <w:tc>
          <w:tcPr>
            <w:tcW w:w="0" w:type="auto"/>
          </w:tcPr>
          <w:p w:rsidR="007C0E11" w:rsidRPr="009C2155" w:rsidRDefault="007C0E11" w:rsidP="00527773">
            <w:pPr>
              <w:pStyle w:val="Table"/>
            </w:pPr>
            <w:r w:rsidRPr="009C2155">
              <w:t>+3.3V U</w:t>
            </w:r>
          </w:p>
        </w:tc>
        <w:tc>
          <w:tcPr>
            <w:tcW w:w="0" w:type="auto"/>
          </w:tcPr>
          <w:p w:rsidR="007C0E11" w:rsidRPr="009C2155" w:rsidRDefault="007C0E11" w:rsidP="00527773">
            <w:pPr>
              <w:pStyle w:val="Table"/>
            </w:pPr>
            <w:r w:rsidRPr="009C2155">
              <w:t>GND</w:t>
            </w:r>
          </w:p>
        </w:tc>
        <w:tc>
          <w:tcPr>
            <w:tcW w:w="0" w:type="auto"/>
          </w:tcPr>
          <w:p w:rsidR="007C0E11" w:rsidRPr="009C2155" w:rsidRDefault="007C0E11" w:rsidP="00527773">
            <w:pPr>
              <w:pStyle w:val="Table"/>
            </w:pPr>
            <w:r w:rsidRPr="009C2155">
              <w:t>+3.3V U</w:t>
            </w:r>
          </w:p>
        </w:tc>
      </w:tr>
      <w:tr w:rsidR="007C0E11" w:rsidRPr="009C2155" w:rsidTr="008D577C">
        <w:tc>
          <w:tcPr>
            <w:tcW w:w="0" w:type="auto"/>
          </w:tcPr>
          <w:p w:rsidR="007C0E11" w:rsidRPr="009C2155" w:rsidRDefault="007C0E11" w:rsidP="00527773">
            <w:pPr>
              <w:pStyle w:val="Table"/>
            </w:pPr>
            <w:r w:rsidRPr="009C2155">
              <w:t>Payload</w:t>
            </w:r>
          </w:p>
        </w:tc>
        <w:tc>
          <w:tcPr>
            <w:tcW w:w="0" w:type="auto"/>
          </w:tcPr>
          <w:p w:rsidR="007C0E11" w:rsidRPr="009C2155" w:rsidRDefault="007C0E11" w:rsidP="00527773">
            <w:pPr>
              <w:pStyle w:val="Table"/>
            </w:pPr>
            <w:r w:rsidRPr="009C2155">
              <w:t>1001 110</w:t>
            </w:r>
          </w:p>
        </w:tc>
        <w:tc>
          <w:tcPr>
            <w:tcW w:w="0" w:type="auto"/>
          </w:tcPr>
          <w:p w:rsidR="007C0E11" w:rsidRPr="009C2155" w:rsidRDefault="007C0E11" w:rsidP="00527773">
            <w:pPr>
              <w:pStyle w:val="Table"/>
            </w:pPr>
            <w:r w:rsidRPr="009C2155">
              <w:t>+3.3V U</w:t>
            </w:r>
          </w:p>
        </w:tc>
        <w:tc>
          <w:tcPr>
            <w:tcW w:w="0" w:type="auto"/>
          </w:tcPr>
          <w:p w:rsidR="007C0E11" w:rsidRPr="009C2155" w:rsidRDefault="007C0E11" w:rsidP="00527773">
            <w:pPr>
              <w:pStyle w:val="Table"/>
            </w:pPr>
            <w:r w:rsidRPr="009C2155">
              <w:t>+3.3V U</w:t>
            </w:r>
          </w:p>
        </w:tc>
        <w:tc>
          <w:tcPr>
            <w:tcW w:w="0" w:type="auto"/>
          </w:tcPr>
          <w:p w:rsidR="007C0E11" w:rsidRPr="009C2155" w:rsidRDefault="007C0E11" w:rsidP="00527773">
            <w:pPr>
              <w:pStyle w:val="Table"/>
            </w:pPr>
            <w:r w:rsidRPr="009C2155">
              <w:t>GND</w:t>
            </w:r>
          </w:p>
        </w:tc>
      </w:tr>
      <w:tr w:rsidR="007C0E11" w:rsidRPr="009C2155" w:rsidTr="008D577C">
        <w:tc>
          <w:tcPr>
            <w:tcW w:w="0" w:type="auto"/>
          </w:tcPr>
          <w:p w:rsidR="007C0E11" w:rsidRPr="009C2155" w:rsidRDefault="007C0E11" w:rsidP="00527773">
            <w:pPr>
              <w:pStyle w:val="Table"/>
            </w:pPr>
            <w:r w:rsidRPr="009C2155">
              <w:t>Payload camera</w:t>
            </w:r>
          </w:p>
        </w:tc>
        <w:tc>
          <w:tcPr>
            <w:tcW w:w="0" w:type="auto"/>
          </w:tcPr>
          <w:p w:rsidR="007C0E11" w:rsidRPr="009C2155" w:rsidRDefault="007C0E11" w:rsidP="00527773">
            <w:pPr>
              <w:pStyle w:val="Table"/>
            </w:pPr>
            <w:r w:rsidRPr="009C2155">
              <w:t>1001 111</w:t>
            </w:r>
          </w:p>
        </w:tc>
        <w:tc>
          <w:tcPr>
            <w:tcW w:w="0" w:type="auto"/>
          </w:tcPr>
          <w:p w:rsidR="007C0E11" w:rsidRPr="009C2155" w:rsidRDefault="007C0E11" w:rsidP="00527773">
            <w:pPr>
              <w:pStyle w:val="Table"/>
            </w:pPr>
            <w:r w:rsidRPr="009C2155">
              <w:t>+3.3V U</w:t>
            </w:r>
          </w:p>
        </w:tc>
        <w:tc>
          <w:tcPr>
            <w:tcW w:w="0" w:type="auto"/>
          </w:tcPr>
          <w:p w:rsidR="007C0E11" w:rsidRPr="009C2155" w:rsidRDefault="007C0E11" w:rsidP="00527773">
            <w:pPr>
              <w:pStyle w:val="Table"/>
            </w:pPr>
            <w:r w:rsidRPr="009C2155">
              <w:t>+3.3V U</w:t>
            </w:r>
          </w:p>
        </w:tc>
        <w:tc>
          <w:tcPr>
            <w:tcW w:w="0" w:type="auto"/>
          </w:tcPr>
          <w:p w:rsidR="007C0E11" w:rsidRPr="009C2155" w:rsidRDefault="007C0E11" w:rsidP="00527773">
            <w:pPr>
              <w:pStyle w:val="Table"/>
            </w:pPr>
            <w:r w:rsidRPr="009C2155">
              <w:t>+3.3V U</w:t>
            </w:r>
          </w:p>
        </w:tc>
      </w:tr>
    </w:tbl>
    <w:p w:rsidR="007C0E11" w:rsidRDefault="007C0E11" w:rsidP="007C0E11">
      <w:pPr>
        <w:pStyle w:val="Heading2"/>
      </w:pPr>
      <w:bookmarkStart w:id="603" w:name="_Toc200387098"/>
      <w:bookmarkStart w:id="604" w:name="_Toc200387796"/>
      <w:bookmarkStart w:id="605" w:name="_Toc200388067"/>
      <w:bookmarkStart w:id="606" w:name="_Toc204748277"/>
      <w:bookmarkStart w:id="607" w:name="_Toc207775133"/>
      <w:bookmarkStart w:id="608" w:name="_Toc172869334"/>
      <w:bookmarkEnd w:id="588"/>
      <w:r>
        <w:t>Power subsystem</w:t>
      </w:r>
      <w:bookmarkEnd w:id="603"/>
      <w:bookmarkEnd w:id="604"/>
      <w:bookmarkEnd w:id="605"/>
      <w:bookmarkEnd w:id="606"/>
      <w:bookmarkEnd w:id="607"/>
    </w:p>
    <w:bookmarkEnd w:id="608"/>
    <w:p w:rsidR="007C0E11" w:rsidRPr="00EC6422" w:rsidRDefault="007C0E11" w:rsidP="007C0E11">
      <w:pPr>
        <w:rPr>
          <w:lang w:val="en-US"/>
        </w:rPr>
      </w:pPr>
      <w:r>
        <w:t>The design of this subsystem can be broken up into several subcomponents</w:t>
      </w:r>
      <w:r w:rsidR="00BA6F83">
        <w:t>:</w:t>
      </w:r>
      <w:r>
        <w:t xml:space="preserve"> voltage regulation, battery monitoring and conversion of power from the solar cells.</w:t>
      </w:r>
    </w:p>
    <w:p w:rsidR="007C0E11" w:rsidRDefault="007C0E11" w:rsidP="007C0E11">
      <w:pPr>
        <w:pStyle w:val="Heading3"/>
      </w:pPr>
      <w:bookmarkStart w:id="609" w:name="_Toc172869335"/>
      <w:bookmarkStart w:id="610" w:name="_Toc204748278"/>
      <w:bookmarkStart w:id="611" w:name="_Toc207775134"/>
      <w:r>
        <w:t xml:space="preserve">Uninterruptible </w:t>
      </w:r>
      <w:bookmarkEnd w:id="609"/>
      <w:r>
        <w:t>Feed lines</w:t>
      </w:r>
      <w:bookmarkEnd w:id="610"/>
      <w:bookmarkEnd w:id="611"/>
    </w:p>
    <w:p w:rsidR="007C0E11" w:rsidRPr="00F47BC0" w:rsidRDefault="007C0E11" w:rsidP="007C0E11">
      <w:r>
        <w:t>This satellite has two uni</w:t>
      </w:r>
      <w:r w:rsidR="00BA6F83">
        <w:t>nterruptible power supply lines;</w:t>
      </w:r>
      <w:r>
        <w:t xml:space="preserve"> one is for the main C&amp;DH board which runs at 3.3 V and the other is a 5V line for the amateur radio.</w:t>
      </w:r>
    </w:p>
    <w:p w:rsidR="007C0E11" w:rsidRPr="008F31F5" w:rsidRDefault="007C0E11" w:rsidP="007C0E11">
      <w:pPr>
        <w:pStyle w:val="Heading4"/>
      </w:pPr>
      <w:bookmarkStart w:id="612" w:name="_Toc172869336"/>
      <w:r w:rsidRPr="008F31F5">
        <w:t>3.3V line</w:t>
      </w:r>
      <w:bookmarkEnd w:id="612"/>
    </w:p>
    <w:p w:rsidR="007C0E11" w:rsidRDefault="007C0E11" w:rsidP="007C0E11">
      <w:r>
        <w:t>The 3.3V line consists of three main IC’s, capacitors and a resistor. It is best to explain each device with its supporting components in the following breakdown</w:t>
      </w:r>
      <w:r w:rsidR="00BA6F83">
        <w:t>:</w:t>
      </w:r>
      <w:r>
        <w:t xml:space="preserve"> </w:t>
      </w:r>
      <w:r w:rsidR="00BA6F83">
        <w:t>circuit breakers, MOSFET, and v</w:t>
      </w:r>
      <w:r>
        <w:t xml:space="preserve">oltage </w:t>
      </w:r>
      <w:r w:rsidR="00BA6F83">
        <w:t>r</w:t>
      </w:r>
      <w:r>
        <w:t>egulation. The circuit</w:t>
      </w:r>
      <w:r w:rsidR="00006D3B">
        <w:t xml:space="preserve"> for the 3.3 </w:t>
      </w:r>
      <w:r w:rsidR="00FB1ED5">
        <w:t>Volt line</w:t>
      </w:r>
      <w:r w:rsidR="003B3C7B">
        <w:t xml:space="preserve"> is</w:t>
      </w:r>
      <w:r w:rsidR="00006D3B">
        <w:t xml:space="preserve"> </w:t>
      </w:r>
      <w:r>
        <w:t xml:space="preserve">shown in </w:t>
      </w:r>
      <w:fldSimple w:instr=" REF _Ref200349117 \h  \* MERGEFORMAT ">
        <w:r w:rsidR="00D46473">
          <w:t xml:space="preserve">Figure </w:t>
        </w:r>
        <w:r w:rsidR="00D46473">
          <w:rPr>
            <w:noProof/>
          </w:rPr>
          <w:t>27</w:t>
        </w:r>
      </w:fldSimple>
      <w:r>
        <w:t>.</w:t>
      </w:r>
    </w:p>
    <w:p w:rsidR="007C0E11" w:rsidRPr="006A1FE5" w:rsidRDefault="007C0E11" w:rsidP="007C0E11">
      <w:pPr>
        <w:pStyle w:val="centerednormalpictureseqns"/>
      </w:pPr>
      <w:r>
        <w:rPr>
          <w:noProof/>
          <w:lang w:val="en-CA" w:eastAsia="en-CA" w:bidi="ar-SA"/>
        </w:rPr>
        <w:lastRenderedPageBreak/>
        <w:drawing>
          <wp:inline distT="0" distB="0" distL="0" distR="0">
            <wp:extent cx="2800350" cy="1952625"/>
            <wp:effectExtent l="19050" t="0" r="0" b="0"/>
            <wp:docPr id="48"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58"/>
                    <a:srcRect l="3279" t="24217" r="67120" b="42552"/>
                    <a:stretch>
                      <a:fillRect/>
                    </a:stretch>
                  </pic:blipFill>
                  <pic:spPr bwMode="auto">
                    <a:xfrm>
                      <a:off x="0" y="0"/>
                      <a:ext cx="2800350" cy="1952625"/>
                    </a:xfrm>
                    <a:prstGeom prst="rect">
                      <a:avLst/>
                    </a:prstGeom>
                    <a:noFill/>
                    <a:ln w="9525">
                      <a:noFill/>
                      <a:miter lim="800000"/>
                      <a:headEnd/>
                      <a:tailEnd/>
                    </a:ln>
                  </pic:spPr>
                </pic:pic>
              </a:graphicData>
            </a:graphic>
          </wp:inline>
        </w:drawing>
      </w:r>
    </w:p>
    <w:p w:rsidR="007C0E11" w:rsidRPr="00842211" w:rsidRDefault="007C0E11" w:rsidP="007C0E11">
      <w:pPr>
        <w:pStyle w:val="Caption"/>
      </w:pPr>
      <w:bookmarkStart w:id="613" w:name="_Ref200349117"/>
      <w:bookmarkStart w:id="614" w:name="_Toc172869379"/>
      <w:bookmarkStart w:id="615" w:name="_Toc207775202"/>
      <w:r>
        <w:t xml:space="preserve">Figure </w:t>
      </w:r>
      <w:fldSimple w:instr=" SEQ Figure \* ARABIC ">
        <w:r w:rsidR="00D46473">
          <w:rPr>
            <w:noProof/>
          </w:rPr>
          <w:t>27</w:t>
        </w:r>
      </w:fldSimple>
      <w:bookmarkEnd w:id="613"/>
      <w:r>
        <w:t>: 3.3V uninterruptible supply circuit</w:t>
      </w:r>
      <w:bookmarkEnd w:id="614"/>
      <w:bookmarkEnd w:id="615"/>
    </w:p>
    <w:p w:rsidR="007C0E11" w:rsidRPr="008F31F5" w:rsidRDefault="007C0E11" w:rsidP="007C0E11">
      <w:pPr>
        <w:pStyle w:val="Heading5"/>
      </w:pPr>
      <w:r w:rsidRPr="008F31F5">
        <w:t xml:space="preserve">Automatic </w:t>
      </w:r>
      <w:r>
        <w:t>R</w:t>
      </w:r>
      <w:r w:rsidRPr="008F31F5">
        <w:t xml:space="preserve">esetting </w:t>
      </w:r>
      <w:r>
        <w:t>C</w:t>
      </w:r>
      <w:r w:rsidRPr="008F31F5">
        <w:t xml:space="preserve">ircuit </w:t>
      </w:r>
      <w:r>
        <w:t>B</w:t>
      </w:r>
      <w:r w:rsidRPr="008F31F5">
        <w:t>reakers</w:t>
      </w:r>
    </w:p>
    <w:p w:rsidR="007C0E11" w:rsidRDefault="003B3C7B" w:rsidP="007C0E11">
      <w:r>
        <w:t>The MAX</w:t>
      </w:r>
      <w:r w:rsidR="007C0E11">
        <w:t>5904 acts as an automatically resetting circuit breaker to prevent the system from drawing too much current and damaging other systems. The time it stays off after it is triggered is between .25sec - 1sec</w:t>
      </w:r>
      <w:r w:rsidR="00A00DC1">
        <w:t>,</w:t>
      </w:r>
      <w:r w:rsidR="007C0E11">
        <w:t xml:space="preserve"> which should be a suitable amount of time to allow for a device to recover from a single event upset or latch-up. This device uses an external current sensing resistor to allow the designer to set a unique current limit for the circuit. This particular device measures the voltage difference across the current sensing resistor and will trigger the breaker when it exceeds 25mV. Analysis to size this resistor must also consider the manufacturing tolerances of the resistor and the </w:t>
      </w:r>
      <w:r w:rsidR="00FB1ED5">
        <w:t>MAX</w:t>
      </w:r>
      <w:r w:rsidR="007C0E11">
        <w:t>5904 to ensure it will trigger as desired.  To guarantee the circuit breaker will trigger before 250mA</w:t>
      </w:r>
      <w:r w:rsidR="00A00DC1">
        <w:t>,</w:t>
      </w:r>
      <w:r w:rsidR="007C0E11">
        <w:t xml:space="preserve"> a 0.08Ω current sensing resistor was chosen.</w:t>
      </w:r>
    </w:p>
    <w:p w:rsidR="007C0E11" w:rsidRPr="008F31F5" w:rsidRDefault="007C0E11" w:rsidP="007C0E11">
      <w:pPr>
        <w:pStyle w:val="Heading5"/>
      </w:pPr>
      <w:r w:rsidRPr="008F31F5">
        <w:t>MOSFET Selection</w:t>
      </w:r>
    </w:p>
    <w:p w:rsidR="007C0E11" w:rsidRDefault="007C0E11" w:rsidP="007C0E11">
      <w:r>
        <w:t>The MAX5904 Drives an N-Channel MOSFET to control the</w:t>
      </w:r>
      <w:r w:rsidR="00A00DC1">
        <w:t xml:space="preserve"> flow of current in the circuit;</w:t>
      </w:r>
      <w:r>
        <w:t xml:space="preserve"> if the MAX5904 is below the 250mA limit (and everything else is connected correctly)</w:t>
      </w:r>
      <w:r w:rsidR="00A00DC1">
        <w:t>,</w:t>
      </w:r>
      <w:r>
        <w:t xml:space="preserve"> the </w:t>
      </w:r>
      <w:r w:rsidR="003B3C7B">
        <w:t>MAX</w:t>
      </w:r>
      <w:r>
        <w:t>5904 will send a high signal to the MOSFET, allowing current to flow. If the current exceeds the 250mA limit</w:t>
      </w:r>
      <w:r w:rsidR="00A00DC1">
        <w:t>,</w:t>
      </w:r>
      <w:r>
        <w:t xml:space="preserve"> the M</w:t>
      </w:r>
      <w:r w:rsidR="003B3C7B">
        <w:t>A</w:t>
      </w:r>
      <w:r>
        <w:t xml:space="preserve">X5904 will </w:t>
      </w:r>
      <w:r w:rsidR="003B3C7B">
        <w:t>pull the</w:t>
      </w:r>
      <w:r>
        <w:t xml:space="preserve"> MOSFET</w:t>
      </w:r>
      <w:r w:rsidR="003B3C7B">
        <w:t>’s gate low,</w:t>
      </w:r>
      <w:r>
        <w:t xml:space="preserve"> preventing current from flowing. This MOSFET must be se</w:t>
      </w:r>
      <w:r w:rsidR="00A00DC1">
        <w:t>lected with some care to ensure</w:t>
      </w:r>
      <w:r>
        <w:t xml:space="preserve"> it will switch at the voltage levels provide</w:t>
      </w:r>
      <w:r w:rsidR="00A00DC1">
        <w:t>d</w:t>
      </w:r>
      <w:r>
        <w:t xml:space="preserve"> by the MAX5904</w:t>
      </w:r>
      <w:r w:rsidR="00A00DC1">
        <w:t xml:space="preserve"> and</w:t>
      </w:r>
      <w:r>
        <w:t xml:space="preserve"> be able to sustain a constant flow of current and not incur large power losses.</w:t>
      </w:r>
    </w:p>
    <w:p w:rsidR="007C0E11" w:rsidRDefault="003B3C7B" w:rsidP="007C0E11">
      <w:r>
        <w:t>The MAX</w:t>
      </w:r>
      <w:r w:rsidR="007C0E11">
        <w:t>5904 supplies a high signal between 3.6V and 5.8V. Since MOSFETS are charge controlled devic</w:t>
      </w:r>
      <w:r w:rsidR="00A00DC1">
        <w:t>es, one only has to ensure the g</w:t>
      </w:r>
      <w:r w:rsidR="007C0E11">
        <w:t xml:space="preserve">ate threshold voltage is met and there is ample current supplied to guarantee a fast switching rate. For the chosen N-Channel MOSFET </w:t>
      </w:r>
      <w:r w:rsidR="007C0E11">
        <w:lastRenderedPageBreak/>
        <w:t>(IRLML2502)</w:t>
      </w:r>
      <w:r w:rsidR="00A00DC1">
        <w:t>,</w:t>
      </w:r>
      <w:r w:rsidR="007C0E11">
        <w:t xml:space="preserve"> the switching </w:t>
      </w:r>
      <w:r w:rsidR="00C37B52">
        <w:t>period was</w:t>
      </w:r>
      <w:r w:rsidR="007C0E11">
        <w:t xml:space="preserve"> </w:t>
      </w:r>
      <w:r w:rsidR="00C713EF">
        <w:t>found</w:t>
      </w:r>
      <w:r w:rsidR="007C0E11">
        <w:t xml:space="preserve"> to be .15</w:t>
      </w:r>
      <w:r w:rsidR="00CA507D">
        <w:t>m</w:t>
      </w:r>
      <w:r w:rsidR="007C0E11">
        <w:t xml:space="preserve">s which will be adequate for power supply line switching. Also important in MOSFET selection is </w:t>
      </w:r>
      <w:r w:rsidR="001A7ACB">
        <w:t>the devices Current consumption,</w:t>
      </w:r>
      <w:r w:rsidR="007C0E11">
        <w:t xml:space="preserve"> as MOSFETS have a resistance associated with them when enabled. With this particular </w:t>
      </w:r>
      <w:r w:rsidR="00C37B52">
        <w:t>device, the</w:t>
      </w:r>
      <w:r w:rsidR="007C0E11">
        <w:t xml:space="preserve"> power loss was </w:t>
      </w:r>
      <w:r w:rsidR="001A7ACB">
        <w:t>0</w:t>
      </w:r>
      <w:r w:rsidR="007C0E11">
        <w:t>.005W and this related to a voltage drop of 0.02V</w:t>
      </w:r>
      <w:r w:rsidR="001A7ACB">
        <w:t>,</w:t>
      </w:r>
      <w:r w:rsidR="007C0E11">
        <w:t xml:space="preserve"> which is negligible for the voltage regulator.</w:t>
      </w:r>
    </w:p>
    <w:p w:rsidR="007C0E11" w:rsidRPr="008F31F5" w:rsidRDefault="007C0E11" w:rsidP="007C0E11">
      <w:pPr>
        <w:pStyle w:val="Heading5"/>
      </w:pPr>
      <w:r w:rsidRPr="008F31F5">
        <w:t xml:space="preserve">Voltage </w:t>
      </w:r>
      <w:r>
        <w:t>R</w:t>
      </w:r>
      <w:r w:rsidRPr="008F31F5">
        <w:t>egulation</w:t>
      </w:r>
    </w:p>
    <w:p w:rsidR="007C0E11" w:rsidRPr="002510EC" w:rsidRDefault="001A7ACB" w:rsidP="007C0E11">
      <w:r>
        <w:t xml:space="preserve">The </w:t>
      </w:r>
      <w:r w:rsidR="003B3C7B">
        <w:t>MAX</w:t>
      </w:r>
      <w:r>
        <w:t>8887 is a low d</w:t>
      </w:r>
      <w:r w:rsidR="007C0E11">
        <w:t>rop out linear regulator able to reliably deliver a constant voltage (3.3V) up to a cut of</w:t>
      </w:r>
      <w:r>
        <w:t>f</w:t>
      </w:r>
      <w:r w:rsidR="007C0E11">
        <w:t xml:space="preserve"> point </w:t>
      </w:r>
      <w:r>
        <w:t>0</w:t>
      </w:r>
      <w:r w:rsidR="007C0E11">
        <w:t>.2 mV (3.5V) above its designed output. This device also is equipped with a bypass capacitor that can be used to limit the device</w:t>
      </w:r>
      <w:r>
        <w:t>’</w:t>
      </w:r>
      <w:r w:rsidR="007C0E11">
        <w:t>s noise on the ground plane</w:t>
      </w:r>
      <w:r>
        <w:t>,</w:t>
      </w:r>
      <w:r w:rsidR="007C0E11">
        <w:t xml:space="preserve"> causing less distortion for the radio and sensors. For this device to work properly</w:t>
      </w:r>
      <w:r>
        <w:t>,</w:t>
      </w:r>
      <w:r w:rsidR="007C0E11">
        <w:t xml:space="preserve"> the data sheet suggests that filtering capacitors be placed on both the inputs and the outputs</w:t>
      </w:r>
    </w:p>
    <w:p w:rsidR="007C0E11" w:rsidRPr="008F31F5" w:rsidRDefault="007C0E11" w:rsidP="007C0E11">
      <w:pPr>
        <w:pStyle w:val="Heading4"/>
      </w:pPr>
      <w:bookmarkStart w:id="616" w:name="_Toc172869337"/>
      <w:r w:rsidRPr="008F31F5">
        <w:t>5 volt line</w:t>
      </w:r>
      <w:bookmarkEnd w:id="616"/>
    </w:p>
    <w:p w:rsidR="007C0E11" w:rsidRDefault="007C0E11" w:rsidP="007C0E11">
      <w:r>
        <w:t>The 5V line will only power the onboard handheld radio and will not require a protection circuit</w:t>
      </w:r>
      <w:r w:rsidR="005101F2">
        <w:t>.</w:t>
      </w:r>
      <w:r>
        <w:t xml:space="preserve"> </w:t>
      </w:r>
      <w:r w:rsidR="005101F2">
        <w:t>As i</w:t>
      </w:r>
      <w:r>
        <w:t>t is better to power a failing radio and be short power for other systems rather than to limit power to the radio and not</w:t>
      </w:r>
      <w:r w:rsidR="005101F2">
        <w:t xml:space="preserve"> be able to receive or transmit</w:t>
      </w:r>
      <w:r>
        <w:t>. 5 Volts is generated from the battery voltage using a Max1790 dc-dc converter, which is capable of supplying 5V</w:t>
      </w:r>
      <w:r w:rsidR="005101F2">
        <w:t>,</w:t>
      </w:r>
      <w:r>
        <w:t xml:space="preserve"> </w:t>
      </w:r>
      <w:r w:rsidR="005101F2">
        <w:t>0</w:t>
      </w:r>
      <w:r>
        <w:t xml:space="preserve">.8A in the configuration shown in </w:t>
      </w:r>
      <w:fldSimple w:instr=" REF _Ref168730876 \h  \* MERGEFORMAT ">
        <w:r w:rsidR="00D46473">
          <w:t>Figure 28</w:t>
        </w:r>
      </w:fldSimple>
      <w:r>
        <w:t>.</w:t>
      </w:r>
    </w:p>
    <w:p w:rsidR="007C0E11" w:rsidRPr="00D37163" w:rsidRDefault="007C0E11" w:rsidP="007C0E11">
      <w:r>
        <w:t xml:space="preserve">There are several required components for this device to operate correctly; these include the 3.3μH inductor, a 4.7Ω resistor and two bypass capacitors (.22μF </w:t>
      </w:r>
      <w:r w:rsidR="003C1603">
        <w:t>and</w:t>
      </w:r>
      <w:r>
        <w:t xml:space="preserve"> .68μF). The data sheet for the MAX1790 goes into detail regarding the selection of these components. As this device is outputting 5V</w:t>
      </w:r>
      <w:r w:rsidR="005101F2">
        <w:t>,</w:t>
      </w:r>
      <w:r>
        <w:t xml:space="preserve"> an external protection diode must be located before the output to the system to prevent current from flowing in reverse through the inductor</w:t>
      </w:r>
      <w:r w:rsidR="003B3C7B">
        <w:t xml:space="preserve"> and damaging the MAX1790 device</w:t>
      </w:r>
      <w:r>
        <w:t xml:space="preserve">. The diode chosen is the same Schottky diode chosen to protect the solar cells and is capable of handling the 500mA start-up current and fast switching requirements. </w:t>
      </w:r>
    </w:p>
    <w:p w:rsidR="007C0E11" w:rsidRPr="006A1FE5" w:rsidRDefault="007C0E11" w:rsidP="007C0E11">
      <w:pPr>
        <w:pStyle w:val="centerednormalpictureseqns"/>
      </w:pPr>
      <w:r>
        <w:rPr>
          <w:noProof/>
          <w:lang w:val="en-CA" w:eastAsia="en-CA" w:bidi="ar-SA"/>
        </w:rPr>
        <w:lastRenderedPageBreak/>
        <w:drawing>
          <wp:inline distT="0" distB="0" distL="0" distR="0">
            <wp:extent cx="3828589" cy="1770926"/>
            <wp:effectExtent l="19050" t="0" r="461" b="0"/>
            <wp:docPr id="49"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59"/>
                    <a:srcRect l="22321" t="38910" r="48410" b="39024"/>
                    <a:stretch>
                      <a:fillRect/>
                    </a:stretch>
                  </pic:blipFill>
                  <pic:spPr bwMode="auto">
                    <a:xfrm>
                      <a:off x="0" y="0"/>
                      <a:ext cx="3828589" cy="1770926"/>
                    </a:xfrm>
                    <a:prstGeom prst="rect">
                      <a:avLst/>
                    </a:prstGeom>
                    <a:noFill/>
                    <a:ln w="9525">
                      <a:noFill/>
                      <a:miter lim="800000"/>
                      <a:headEnd/>
                      <a:tailEnd/>
                    </a:ln>
                  </pic:spPr>
                </pic:pic>
              </a:graphicData>
            </a:graphic>
          </wp:inline>
        </w:drawing>
      </w:r>
    </w:p>
    <w:p w:rsidR="007C0E11" w:rsidRPr="00E821AC" w:rsidRDefault="007C0E11" w:rsidP="007C0E11">
      <w:pPr>
        <w:pStyle w:val="Caption"/>
      </w:pPr>
      <w:bookmarkStart w:id="617" w:name="_Ref168730876"/>
      <w:bookmarkStart w:id="618" w:name="_Ref168730870"/>
      <w:bookmarkStart w:id="619" w:name="_Toc172869380"/>
      <w:bookmarkStart w:id="620" w:name="_Toc207775203"/>
      <w:r>
        <w:t xml:space="preserve">Figure </w:t>
      </w:r>
      <w:fldSimple w:instr=" SEQ Figure \* ARABIC ">
        <w:r w:rsidR="00D46473">
          <w:rPr>
            <w:noProof/>
          </w:rPr>
          <w:t>28</w:t>
        </w:r>
      </w:fldSimple>
      <w:bookmarkEnd w:id="617"/>
      <w:r>
        <w:t>: 5 volt step up and supply circuit</w:t>
      </w:r>
      <w:bookmarkEnd w:id="618"/>
      <w:bookmarkEnd w:id="619"/>
      <w:bookmarkEnd w:id="620"/>
    </w:p>
    <w:p w:rsidR="007C0E11" w:rsidRDefault="007C0E11" w:rsidP="007C0E11">
      <w:pPr>
        <w:pStyle w:val="Heading3"/>
      </w:pPr>
      <w:bookmarkStart w:id="621" w:name="_Toc172869338"/>
      <w:bookmarkStart w:id="622" w:name="_Toc204748279"/>
      <w:bookmarkStart w:id="623" w:name="_Toc207775135"/>
      <w:r>
        <w:t>Controllable Feedlines</w:t>
      </w:r>
      <w:bookmarkEnd w:id="621"/>
      <w:bookmarkEnd w:id="622"/>
      <w:bookmarkEnd w:id="623"/>
    </w:p>
    <w:p w:rsidR="007C0E11" w:rsidRDefault="007C0E11" w:rsidP="007C0E11">
      <w:r>
        <w:t xml:space="preserve">The controllable feed lines are very similar to the 3.3V uninterrupted line presented earlier. The major difference is the automatically resetting breaker is replaced with a latched breaker that requires a toggling from the microcontroller to reset if it is tripped. The other difference is with some of the supply lines which require a different voltage regulator capable of supplying a higher current. </w:t>
      </w:r>
      <w:r w:rsidR="005101F2">
        <w:t xml:space="preserve">The circuits of these two variants are shown in </w:t>
      </w:r>
      <w:r w:rsidR="00C64352">
        <w:fldChar w:fldCharType="begin"/>
      </w:r>
      <w:r w:rsidR="005101F2">
        <w:instrText xml:space="preserve"> REF _Ref207085749 \h </w:instrText>
      </w:r>
      <w:r w:rsidR="00C64352">
        <w:fldChar w:fldCharType="separate"/>
      </w:r>
      <w:r w:rsidR="00D46473">
        <w:t xml:space="preserve">Figure </w:t>
      </w:r>
      <w:r w:rsidR="00D46473">
        <w:rPr>
          <w:noProof/>
        </w:rPr>
        <w:t>29</w:t>
      </w:r>
      <w:r w:rsidR="00C64352">
        <w:fldChar w:fldCharType="end"/>
      </w:r>
      <w:r w:rsidR="005101F2">
        <w:t xml:space="preserve"> and </w:t>
      </w:r>
      <w:r w:rsidR="00C64352">
        <w:fldChar w:fldCharType="begin"/>
      </w:r>
      <w:r w:rsidR="005101F2">
        <w:instrText xml:space="preserve"> REF _Ref207085760 \h </w:instrText>
      </w:r>
      <w:r w:rsidR="00C64352">
        <w:fldChar w:fldCharType="separate"/>
      </w:r>
      <w:r w:rsidR="00D46473">
        <w:t xml:space="preserve">Figure </w:t>
      </w:r>
      <w:r w:rsidR="00D46473">
        <w:rPr>
          <w:noProof/>
        </w:rPr>
        <w:t>30</w:t>
      </w:r>
      <w:r w:rsidR="00C64352">
        <w:fldChar w:fldCharType="end"/>
      </w:r>
      <w:r w:rsidR="005101F2">
        <w:t>.</w:t>
      </w:r>
    </w:p>
    <w:tbl>
      <w:tblPr>
        <w:tblW w:w="0" w:type="auto"/>
        <w:tblLook w:val="04A0"/>
      </w:tblPr>
      <w:tblGrid>
        <w:gridCol w:w="4103"/>
        <w:gridCol w:w="4834"/>
      </w:tblGrid>
      <w:tr w:rsidR="007C0E11" w:rsidTr="008D577C">
        <w:tc>
          <w:tcPr>
            <w:tcW w:w="4608" w:type="dxa"/>
            <w:vAlign w:val="center"/>
          </w:tcPr>
          <w:p w:rsidR="007C0E11" w:rsidRDefault="007C0E11" w:rsidP="008D577C">
            <w:pPr>
              <w:pStyle w:val="centerednormalpictureseqns"/>
            </w:pPr>
            <w:r>
              <w:rPr>
                <w:noProof/>
                <w:lang w:val="en-CA" w:eastAsia="en-CA" w:bidi="ar-SA"/>
              </w:rPr>
              <w:drawing>
                <wp:inline distT="0" distB="0" distL="0" distR="0">
                  <wp:extent cx="2514600" cy="2143125"/>
                  <wp:effectExtent l="19050" t="0" r="0" b="0"/>
                  <wp:docPr id="50"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60"/>
                          <a:srcRect l="6049" t="8531" r="67751" b="56093"/>
                          <a:stretch>
                            <a:fillRect/>
                          </a:stretch>
                        </pic:blipFill>
                        <pic:spPr bwMode="auto">
                          <a:xfrm>
                            <a:off x="0" y="0"/>
                            <a:ext cx="2514600" cy="2143125"/>
                          </a:xfrm>
                          <a:prstGeom prst="rect">
                            <a:avLst/>
                          </a:prstGeom>
                          <a:noFill/>
                          <a:ln w="9525">
                            <a:noFill/>
                            <a:miter lim="800000"/>
                            <a:headEnd/>
                            <a:tailEnd/>
                          </a:ln>
                        </pic:spPr>
                      </pic:pic>
                    </a:graphicData>
                  </a:graphic>
                </wp:inline>
              </w:drawing>
            </w:r>
          </w:p>
        </w:tc>
        <w:tc>
          <w:tcPr>
            <w:tcW w:w="4608" w:type="dxa"/>
            <w:vAlign w:val="center"/>
          </w:tcPr>
          <w:p w:rsidR="007C0E11" w:rsidRDefault="007C0E11" w:rsidP="008D577C">
            <w:pPr>
              <w:pStyle w:val="centerednormalpictureseqns"/>
            </w:pPr>
            <w:r>
              <w:rPr>
                <w:noProof/>
                <w:lang w:val="en-CA" w:eastAsia="en-CA" w:bidi="ar-SA"/>
              </w:rPr>
              <w:drawing>
                <wp:inline distT="0" distB="0" distL="0" distR="0">
                  <wp:extent cx="2981325" cy="2314575"/>
                  <wp:effectExtent l="19050" t="0" r="9525" b="0"/>
                  <wp:docPr id="51"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61"/>
                          <a:srcRect l="7622" t="8272" r="64095" b="55746"/>
                          <a:stretch>
                            <a:fillRect/>
                          </a:stretch>
                        </pic:blipFill>
                        <pic:spPr bwMode="auto">
                          <a:xfrm>
                            <a:off x="0" y="0"/>
                            <a:ext cx="2981325" cy="2314575"/>
                          </a:xfrm>
                          <a:prstGeom prst="rect">
                            <a:avLst/>
                          </a:prstGeom>
                          <a:noFill/>
                          <a:ln w="9525">
                            <a:noFill/>
                            <a:miter lim="800000"/>
                            <a:headEnd/>
                            <a:tailEnd/>
                          </a:ln>
                        </pic:spPr>
                      </pic:pic>
                    </a:graphicData>
                  </a:graphic>
                </wp:inline>
              </w:drawing>
            </w:r>
          </w:p>
        </w:tc>
      </w:tr>
      <w:tr w:rsidR="007C0E11" w:rsidTr="008D577C">
        <w:tc>
          <w:tcPr>
            <w:tcW w:w="4608" w:type="dxa"/>
          </w:tcPr>
          <w:p w:rsidR="007C0E11" w:rsidRPr="00787149" w:rsidRDefault="007C0E11" w:rsidP="008D577C">
            <w:pPr>
              <w:pStyle w:val="Caption"/>
            </w:pPr>
            <w:bookmarkStart w:id="624" w:name="_Ref207085749"/>
            <w:bookmarkStart w:id="625" w:name="_Toc172869381"/>
            <w:bookmarkStart w:id="626" w:name="_Ref207085746"/>
            <w:bookmarkStart w:id="627" w:name="_Toc207775204"/>
            <w:r>
              <w:t xml:space="preserve">Figure </w:t>
            </w:r>
            <w:fldSimple w:instr=" SEQ Figure \* ARABIC ">
              <w:r w:rsidR="00D46473">
                <w:rPr>
                  <w:noProof/>
                </w:rPr>
                <w:t>29</w:t>
              </w:r>
            </w:fldSimple>
            <w:bookmarkEnd w:id="624"/>
            <w:r>
              <w:t>: 3.3V 250 mA power supply lines (PS 1</w:t>
            </w:r>
            <w:r w:rsidR="003C1603">
              <w:t>and</w:t>
            </w:r>
            <w:r>
              <w:t>3)</w:t>
            </w:r>
            <w:bookmarkEnd w:id="625"/>
            <w:bookmarkEnd w:id="626"/>
            <w:bookmarkEnd w:id="627"/>
          </w:p>
        </w:tc>
        <w:tc>
          <w:tcPr>
            <w:tcW w:w="4608" w:type="dxa"/>
          </w:tcPr>
          <w:p w:rsidR="007C0E11" w:rsidRDefault="007C0E11" w:rsidP="008D577C">
            <w:pPr>
              <w:pStyle w:val="Caption"/>
              <w:rPr>
                <w:noProof/>
                <w:lang w:eastAsia="en-CA"/>
              </w:rPr>
            </w:pPr>
            <w:bookmarkStart w:id="628" w:name="_Ref207085760"/>
            <w:bookmarkStart w:id="629" w:name="_Toc172869382"/>
            <w:bookmarkStart w:id="630" w:name="_Toc207775205"/>
            <w:r>
              <w:t xml:space="preserve">Figure </w:t>
            </w:r>
            <w:fldSimple w:instr=" SEQ Figure \* ARABIC ">
              <w:r w:rsidR="00D46473">
                <w:rPr>
                  <w:noProof/>
                </w:rPr>
                <w:t>30</w:t>
              </w:r>
            </w:fldSimple>
            <w:bookmarkEnd w:id="628"/>
            <w:r>
              <w:t xml:space="preserve">: 3.3V 800 mA power supply line (PS 2 </w:t>
            </w:r>
            <w:r w:rsidR="003C1603">
              <w:t>and</w:t>
            </w:r>
            <w:r>
              <w:t xml:space="preserve"> 4)</w:t>
            </w:r>
            <w:bookmarkEnd w:id="629"/>
            <w:bookmarkEnd w:id="630"/>
          </w:p>
        </w:tc>
      </w:tr>
    </w:tbl>
    <w:p w:rsidR="007C0E11" w:rsidRDefault="007C0E11" w:rsidP="007C0E11">
      <w:pPr>
        <w:pStyle w:val="Heading4"/>
      </w:pPr>
      <w:r>
        <w:t>Max5905 Circuit Breaker</w:t>
      </w:r>
    </w:p>
    <w:p w:rsidR="007C0E11" w:rsidRPr="00B91653" w:rsidRDefault="007C0E11" w:rsidP="007C0E11">
      <w:pPr>
        <w:rPr>
          <w:lang w:val="en-US"/>
        </w:rPr>
      </w:pPr>
      <w:r>
        <w:rPr>
          <w:lang w:val="en-US"/>
        </w:rPr>
        <w:t>Early in the design process for the satellite</w:t>
      </w:r>
      <w:r w:rsidR="005101F2">
        <w:rPr>
          <w:lang w:val="en-US"/>
        </w:rPr>
        <w:t>,</w:t>
      </w:r>
      <w:r>
        <w:rPr>
          <w:lang w:val="en-US"/>
        </w:rPr>
        <w:t xml:space="preserve"> there was a decision to limit m</w:t>
      </w:r>
      <w:r w:rsidR="005101F2">
        <w:rPr>
          <w:lang w:val="en-US"/>
        </w:rPr>
        <w:t>ost subsystems to 250mA at 3.3V;</w:t>
      </w:r>
      <w:r>
        <w:rPr>
          <w:lang w:val="en-US"/>
        </w:rPr>
        <w:t xml:space="preserve"> however</w:t>
      </w:r>
      <w:r w:rsidR="005101F2">
        <w:rPr>
          <w:lang w:val="en-US"/>
        </w:rPr>
        <w:t>,</w:t>
      </w:r>
      <w:r>
        <w:rPr>
          <w:lang w:val="en-US"/>
        </w:rPr>
        <w:t xml:space="preserve"> the actuators on the ACS and the heaters required around 800mA to operate effectively. Again</w:t>
      </w:r>
      <w:r w:rsidR="005101F2">
        <w:rPr>
          <w:lang w:val="en-US"/>
        </w:rPr>
        <w:t>,</w:t>
      </w:r>
      <w:r>
        <w:rPr>
          <w:lang w:val="en-US"/>
        </w:rPr>
        <w:t xml:space="preserve"> similar analysis to the Max5904 can be used to size the current </w:t>
      </w:r>
      <w:r>
        <w:rPr>
          <w:lang w:val="en-US"/>
        </w:rPr>
        <w:lastRenderedPageBreak/>
        <w:t>sensors for this device. It was found that 0.08Ω resistors can be used for supply lines requiring only 250mA</w:t>
      </w:r>
      <w:r w:rsidR="005101F2">
        <w:rPr>
          <w:lang w:val="en-US"/>
        </w:rPr>
        <w:t>,</w:t>
      </w:r>
      <w:r>
        <w:rPr>
          <w:lang w:val="en-US"/>
        </w:rPr>
        <w:t xml:space="preserve"> and 0.02Ω resistors can be used for controlling </w:t>
      </w:r>
      <w:r w:rsidR="00CA507D">
        <w:rPr>
          <w:lang w:val="en-US"/>
        </w:rPr>
        <w:t xml:space="preserve">supply lines carrying </w:t>
      </w:r>
      <w:r>
        <w:rPr>
          <w:lang w:val="en-US"/>
        </w:rPr>
        <w:t>850mA</w:t>
      </w:r>
      <w:r w:rsidR="00CA507D">
        <w:rPr>
          <w:lang w:val="en-US"/>
        </w:rPr>
        <w:t>.</w:t>
      </w:r>
    </w:p>
    <w:p w:rsidR="007C0E11" w:rsidRPr="008F31F5" w:rsidRDefault="007C0E11" w:rsidP="007C0E11">
      <w:pPr>
        <w:pStyle w:val="Heading4"/>
      </w:pPr>
      <w:r w:rsidRPr="00F15B87">
        <w:t xml:space="preserve"> </w:t>
      </w:r>
      <w:r>
        <w:t>TPS79633 Voltage Regulator</w:t>
      </w:r>
    </w:p>
    <w:p w:rsidR="007C0E11" w:rsidRPr="00DA4FF2" w:rsidRDefault="005101F2" w:rsidP="007C0E11">
      <w:r>
        <w:t>The TPS79633 r</w:t>
      </w:r>
      <w:r w:rsidR="007C0E11">
        <w:t xml:space="preserve">egulator was selected to replace the MAX8887 for supplies requiring a larger current draw, as the MAX8887 is only capable of sourcing 300mA.  The main difference is the package design and the ability to source more current. The filtering </w:t>
      </w:r>
      <w:r>
        <w:t>and</w:t>
      </w:r>
      <w:r w:rsidR="007C0E11">
        <w:t xml:space="preserve"> bypass capacitors are the same as the MAX8887 to simplify the ordering process.</w:t>
      </w:r>
    </w:p>
    <w:p w:rsidR="007C0E11" w:rsidRDefault="007C0E11" w:rsidP="007C0E11">
      <w:pPr>
        <w:pStyle w:val="Heading3"/>
      </w:pPr>
      <w:bookmarkStart w:id="631" w:name="_Toc172869341"/>
      <w:bookmarkStart w:id="632" w:name="_Toc204748280"/>
      <w:bookmarkStart w:id="633" w:name="_Toc207775136"/>
      <w:r>
        <w:t>Feedline Control Mechanism</w:t>
      </w:r>
      <w:bookmarkEnd w:id="631"/>
      <w:bookmarkEnd w:id="632"/>
      <w:bookmarkEnd w:id="633"/>
    </w:p>
    <w:p w:rsidR="007C0E11" w:rsidRDefault="007C0E11" w:rsidP="007C0E11">
      <w:r>
        <w:t xml:space="preserve">The feed line control mechanism acts as </w:t>
      </w:r>
      <w:proofErr w:type="gramStart"/>
      <w:r w:rsidR="00CA507D">
        <w:t xml:space="preserve">a </w:t>
      </w:r>
      <w:r w:rsidR="00C37B52">
        <w:t>hardware</w:t>
      </w:r>
      <w:proofErr w:type="gramEnd"/>
      <w:r>
        <w:t xml:space="preserve"> AND gate</w:t>
      </w:r>
      <w:r w:rsidR="005101F2">
        <w:t>,</w:t>
      </w:r>
      <w:r>
        <w:t xml:space="preserve"> verifying the battery is beyond the low voltage threshold and the microcontroller is commanding the supply line on.</w:t>
      </w:r>
      <w:r w:rsidR="005101F2">
        <w:t xml:space="preserve"> The circuit for the feed line control mechanism is shown in </w:t>
      </w:r>
      <w:r w:rsidR="00C64352">
        <w:fldChar w:fldCharType="begin"/>
      </w:r>
      <w:r w:rsidR="005101F2">
        <w:instrText xml:space="preserve"> REF _Ref207085863 \h </w:instrText>
      </w:r>
      <w:r w:rsidR="00C64352">
        <w:fldChar w:fldCharType="separate"/>
      </w:r>
      <w:r w:rsidR="00D46473">
        <w:t xml:space="preserve">Figure </w:t>
      </w:r>
      <w:r w:rsidR="00D46473">
        <w:rPr>
          <w:noProof/>
        </w:rPr>
        <w:t>31</w:t>
      </w:r>
      <w:r w:rsidR="00C64352">
        <w:fldChar w:fldCharType="end"/>
      </w:r>
      <w:r w:rsidR="005101F2">
        <w:t>.</w:t>
      </w:r>
    </w:p>
    <w:p w:rsidR="007C0E11" w:rsidRPr="006A1FE5" w:rsidRDefault="007C0E11" w:rsidP="007C0E11">
      <w:pPr>
        <w:pStyle w:val="centerednormalpictureseqns"/>
      </w:pPr>
      <w:r w:rsidRPr="006A1FE5">
        <w:object w:dxaOrig="6291" w:dyaOrig="4551">
          <v:shape id="_x0000_i1034" type="#_x0000_t75" style="width:243.85pt;height:185.45pt" o:ole="">
            <v:imagedata r:id="rId62" o:title="" croptop="9792f" cropbottom="24221f" cropleft="12230f" cropright="26085f"/>
          </v:shape>
          <o:OLEObject Type="Embed" ProgID="Word.Picture.8" ShapeID="_x0000_i1034" DrawAspect="Content" ObjectID="_1282128155" r:id="rId63"/>
        </w:object>
      </w:r>
    </w:p>
    <w:p w:rsidR="007C0E11" w:rsidRDefault="007C0E11" w:rsidP="007C0E11">
      <w:pPr>
        <w:pStyle w:val="Caption"/>
      </w:pPr>
      <w:bookmarkStart w:id="634" w:name="_Ref207085863"/>
      <w:bookmarkStart w:id="635" w:name="_Toc172869383"/>
      <w:bookmarkStart w:id="636" w:name="_Toc207775206"/>
      <w:r>
        <w:t xml:space="preserve">Figure </w:t>
      </w:r>
      <w:fldSimple w:instr=" SEQ Figure \* ARABIC ">
        <w:r w:rsidR="00D46473">
          <w:rPr>
            <w:noProof/>
          </w:rPr>
          <w:t>31</w:t>
        </w:r>
      </w:fldSimple>
      <w:bookmarkEnd w:id="634"/>
      <w:r>
        <w:t>: Feed line control mechanism</w:t>
      </w:r>
      <w:bookmarkEnd w:id="635"/>
      <w:bookmarkEnd w:id="636"/>
    </w:p>
    <w:p w:rsidR="007C0E11" w:rsidRPr="008F31F5" w:rsidRDefault="007C0E11" w:rsidP="007C0E11">
      <w:pPr>
        <w:pStyle w:val="Heading4"/>
      </w:pPr>
      <w:bookmarkStart w:id="637" w:name="_Toc172869342"/>
      <w:r>
        <w:t>Minimum V</w:t>
      </w:r>
      <w:r w:rsidRPr="008F31F5">
        <w:t xml:space="preserve">oltage </w:t>
      </w:r>
      <w:r>
        <w:t>D</w:t>
      </w:r>
      <w:r w:rsidRPr="008F31F5">
        <w:t>etection</w:t>
      </w:r>
      <w:bookmarkEnd w:id="637"/>
    </w:p>
    <w:p w:rsidR="007C0E11" w:rsidRDefault="005101F2" w:rsidP="007C0E11">
      <w:r>
        <w:t>Most lithium ion c</w:t>
      </w:r>
      <w:r w:rsidR="007C0E11">
        <w:t>ells are capable of discharging well below their safe recharge voltage (typically 3V), so a protection circuit must be in place to ensure the battery does not over discharge. This problem is a bit of a paradox for the C&amp;DH/COMM subsystem</w:t>
      </w:r>
      <w:r>
        <w:t>,</w:t>
      </w:r>
      <w:r w:rsidR="007C0E11">
        <w:t xml:space="preserve"> which must always be on and functioning after deployment. To compromise, the minimum cut off voltage has been raised from 3V to 3.4V and the cut-off circuit will</w:t>
      </w:r>
      <w:r w:rsidR="003B3C7B">
        <w:t xml:space="preserve"> only</w:t>
      </w:r>
      <w:r w:rsidR="007C0E11">
        <w:t xml:space="preserve"> power off non-critical subsystems. Assuming this measured voltage was the open circuit voltage (not the case as the battery is under load at all times)</w:t>
      </w:r>
      <w:r>
        <w:t>,</w:t>
      </w:r>
      <w:r w:rsidR="007C0E11">
        <w:t xml:space="preserve"> there will be at a very m</w:t>
      </w:r>
      <w:r>
        <w:t>inimum of 5-10% of the battery’s</w:t>
      </w:r>
      <w:r w:rsidR="007C0E11">
        <w:t xml:space="preserve"> usable capacity</w:t>
      </w:r>
      <w:r>
        <w:t xml:space="preserve"> left over to run </w:t>
      </w:r>
      <w:r>
        <w:lastRenderedPageBreak/>
        <w:t>vital systems;</w:t>
      </w:r>
      <w:r w:rsidR="007C0E11">
        <w:t xml:space="preserve"> this in turn equates to</w:t>
      </w:r>
      <w:r w:rsidR="003B3C7B">
        <w:t xml:space="preserve"> an absolute minimum of</w:t>
      </w:r>
      <w:r w:rsidR="007C0E11">
        <w:t xml:space="preserve"> 20 minutes</w:t>
      </w:r>
      <w:r w:rsidR="003B3C7B">
        <w:t xml:space="preserve"> of run time for critical systems</w:t>
      </w:r>
      <w:r w:rsidR="007C0E11">
        <w:t xml:space="preserve">. These conservative estimates should prevent the battery from being over discharged and allow the C&amp;DH/COMM subsystem to remain powered during the eclipsed periods of the orbit. </w:t>
      </w:r>
    </w:p>
    <w:p w:rsidR="007C0E11" w:rsidRPr="008F31F5" w:rsidRDefault="003C1603" w:rsidP="007C0E11">
      <w:pPr>
        <w:pStyle w:val="Heading5"/>
      </w:pPr>
      <w:r>
        <w:t xml:space="preserve">LTC1440 and </w:t>
      </w:r>
      <w:r w:rsidR="007C0E11">
        <w:t>SN74LVC1G14 C</w:t>
      </w:r>
      <w:r w:rsidR="007C0E11" w:rsidRPr="008F31F5">
        <w:t>onfiguration</w:t>
      </w:r>
    </w:p>
    <w:p w:rsidR="007C0E11" w:rsidRDefault="007C0E11" w:rsidP="007C0E11">
      <w:r>
        <w:t>The</w:t>
      </w:r>
      <w:r w:rsidR="005101F2">
        <w:t xml:space="preserve"> LTC1440 is a comparator device.</w:t>
      </w:r>
      <w:r>
        <w:t xml:space="preserve"> </w:t>
      </w:r>
      <w:r w:rsidR="005101F2">
        <w:t>T</w:t>
      </w:r>
      <w:r>
        <w:t>hese devices are used to determine when a voltage has passed a certain threshold and will send a logic high signal once it has. The inverter (SN74LVC1G14) is used to switch the logic of the comparator around. The trigger point on the comparator is set according to the device</w:t>
      </w:r>
      <w:r w:rsidR="005101F2">
        <w:t>’s datasheet (T</w:t>
      </w:r>
      <w:r>
        <w:t>his process is also shown in Eq</w:t>
      </w:r>
      <w:r w:rsidR="005101F2">
        <w:t>s</w:t>
      </w:r>
      <w:r>
        <w:t>. (</w:t>
      </w:r>
      <w:fldSimple w:instr=" REF _Ref199074796 \h  \* MERGEFORMAT ">
        <w:r w:rsidR="00D46473">
          <w:rPr>
            <w:noProof/>
          </w:rPr>
          <w:t>5</w:t>
        </w:r>
        <w:r w:rsidR="00D46473">
          <w:rPr>
            <w:noProof/>
          </w:rPr>
          <w:noBreakHyphen/>
          <w:t>1</w:t>
        </w:r>
      </w:fldSimple>
      <w:r w:rsidR="005101F2">
        <w:t xml:space="preserve"> to </w:t>
      </w:r>
      <w:r w:rsidR="00C64352">
        <w:fldChar w:fldCharType="begin"/>
      </w:r>
      <w:r w:rsidR="005101F2">
        <w:instrText xml:space="preserve"> REF _Ref207085951 \h </w:instrText>
      </w:r>
      <w:r w:rsidR="00C64352">
        <w:fldChar w:fldCharType="separate"/>
      </w:r>
      <w:r w:rsidR="00D46473">
        <w:rPr>
          <w:noProof/>
        </w:rPr>
        <w:t>5</w:t>
      </w:r>
      <w:r w:rsidR="00D46473">
        <w:noBreakHyphen/>
      </w:r>
      <w:r w:rsidR="00D46473">
        <w:rPr>
          <w:noProof/>
        </w:rPr>
        <w:t>3</w:t>
      </w:r>
      <w:r w:rsidR="00C64352">
        <w:fldChar w:fldCharType="end"/>
      </w:r>
      <w:r>
        <w:t>)</w:t>
      </w:r>
      <w:r w:rsidR="003B3C7B">
        <w:t>)</w:t>
      </w:r>
      <w:r>
        <w:t xml:space="preserve"> </w:t>
      </w:r>
      <w:proofErr w:type="gramStart"/>
      <w:r>
        <w:t>and</w:t>
      </w:r>
      <w:proofErr w:type="gramEnd"/>
      <w:r>
        <w:t xml:space="preserve"> is set to trigger when the battery voltage drops below 3.4V. The comparator will stay triggered until the battery voltage increases to 3.65V</w:t>
      </w:r>
      <w:r w:rsidR="005101F2">
        <w:t>.</w:t>
      </w:r>
      <w:r>
        <w:t xml:space="preserve"> </w:t>
      </w:r>
      <w:r w:rsidR="00C37B52">
        <w:t>This</w:t>
      </w:r>
      <w:r>
        <w:t xml:space="preserve"> was done to ensure the battery pack has time to recharge properly even without the aid of the microcontroller. The </w:t>
      </w:r>
      <w:r w:rsidR="005101F2">
        <w:t>d</w:t>
      </w:r>
      <w:r>
        <w:t>atasheet for the LTC1440 indicates a design process for selecting resistor values. The results of this process are presented in</w:t>
      </w:r>
      <w:r w:rsidR="00C37B52">
        <w:t xml:space="preserve"> </w:t>
      </w:r>
      <w:r w:rsidR="00C64352">
        <w:fldChar w:fldCharType="begin"/>
      </w:r>
      <w:r w:rsidR="00C37B52">
        <w:instrText xml:space="preserve"> REF _Ref207268567 \h </w:instrText>
      </w:r>
      <w:r w:rsidR="00C64352">
        <w:fldChar w:fldCharType="separate"/>
      </w:r>
      <w:r w:rsidR="00D46473">
        <w:t xml:space="preserve">Table </w:t>
      </w:r>
      <w:r w:rsidR="00D46473">
        <w:rPr>
          <w:noProof/>
        </w:rPr>
        <w:t>56</w:t>
      </w:r>
      <w:r w:rsidR="00C64352">
        <w:fldChar w:fldCharType="end"/>
      </w:r>
      <w:r w:rsidR="00C37B52">
        <w:t xml:space="preserve">. </w:t>
      </w:r>
    </w:p>
    <w:tbl>
      <w:tblPr>
        <w:tblW w:w="0" w:type="auto"/>
        <w:jc w:val="center"/>
        <w:tblLook w:val="04A0"/>
      </w:tblPr>
      <w:tblGrid>
        <w:gridCol w:w="8430"/>
        <w:gridCol w:w="507"/>
      </w:tblGrid>
      <w:tr w:rsidR="007C0E11" w:rsidTr="003A1F55">
        <w:trPr>
          <w:trHeight w:val="547"/>
          <w:jc w:val="center"/>
        </w:trPr>
        <w:tc>
          <w:tcPr>
            <w:tcW w:w="8430" w:type="dxa"/>
          </w:tcPr>
          <w:p w:rsidR="007C0E11" w:rsidRDefault="00C64352" w:rsidP="007C0E11">
            <w:pPr>
              <w:pStyle w:val="centerednormalpictureseqns"/>
            </w:pPr>
            <m:oMathPara>
              <m:oMath>
                <m:sSub>
                  <m:sSubPr>
                    <m:ctrlPr>
                      <w:rPr>
                        <w:rFonts w:ascii="Cambria Math" w:hAnsi="Cambria Math"/>
                      </w:rPr>
                    </m:ctrlPr>
                  </m:sSubPr>
                  <m:e>
                    <m:r>
                      <w:rPr>
                        <w:rFonts w:ascii="Cambria Math" w:hAnsi="Cambria Math"/>
                      </w:rPr>
                      <m:t>I</m:t>
                    </m:r>
                  </m:e>
                  <m:sub>
                    <m:r>
                      <m:rPr>
                        <m:sty m:val="p"/>
                      </m:rPr>
                      <w:rPr>
                        <w:rFonts w:ascii="Cambria Math" w:hAnsi="Cambria Math"/>
                      </w:rPr>
                      <m:t>ref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HB</m:t>
                        </m:r>
                      </m:sub>
                    </m:sSub>
                  </m:num>
                  <m:den>
                    <m:r>
                      <m:rPr>
                        <m:sty m:val="p"/>
                      </m:rPr>
                      <w:rPr>
                        <w:rFonts w:ascii="Cambria Math" w:hAnsi="Cambria Math"/>
                      </w:rPr>
                      <m:t>2</m:t>
                    </m:r>
                    <m:sSub>
                      <m:sSubPr>
                        <m:ctrlPr>
                          <w:rPr>
                            <w:rFonts w:ascii="Cambria Math" w:hAnsi="Cambria Math"/>
                          </w:rPr>
                        </m:ctrlPr>
                      </m:sSubPr>
                      <m:e>
                        <m:r>
                          <w:rPr>
                            <w:rFonts w:ascii="Cambria Math" w:hAnsi="Cambria Math"/>
                          </w:rPr>
                          <m:t>R</m:t>
                        </m:r>
                      </m:e>
                      <m:sub>
                        <m:r>
                          <m:rPr>
                            <m:sty m:val="p"/>
                          </m:rPr>
                          <w:rPr>
                            <w:rFonts w:ascii="Cambria Math" w:hAnsi="Cambria Math"/>
                          </w:rPr>
                          <m:t>12</m:t>
                        </m:r>
                      </m:sub>
                    </m:sSub>
                  </m:den>
                </m:f>
              </m:oMath>
            </m:oMathPara>
          </w:p>
          <w:p w:rsidR="007C0E11" w:rsidRPr="006A1FE5" w:rsidRDefault="00C64352" w:rsidP="003A1F55">
            <w:pPr>
              <w:pStyle w:val="centerednormalpictureseqns"/>
            </w:pPr>
            <m:oMathPara>
              <m:oMath>
                <m:sSub>
                  <m:sSubPr>
                    <m:ctrlPr>
                      <w:rPr>
                        <w:rFonts w:ascii="Cambria Math" w:hAnsi="Cambria Math"/>
                      </w:rPr>
                    </m:ctrlPr>
                  </m:sSubPr>
                  <m:e>
                    <m:r>
                      <w:rPr>
                        <w:rFonts w:ascii="Cambria Math" w:hAnsi="Cambria Math"/>
                      </w:rPr>
                      <m:t>I</m:t>
                    </m:r>
                  </m:e>
                  <m:sub>
                    <m:r>
                      <m:rPr>
                        <m:sty m:val="p"/>
                      </m:rPr>
                      <w:rPr>
                        <w:rFonts w:ascii="Cambria Math" w:hAnsi="Cambria Math"/>
                      </w:rPr>
                      <m:t>ref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ref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bi"/>
                              </m:rPr>
                              <w:rPr>
                                <w:rFonts w:ascii="Cambria Math" w:hAnsi="Cambria Math"/>
                              </w:rPr>
                              <m:t>HB</m:t>
                            </m:r>
                          </m:sub>
                        </m:sSub>
                      </m:num>
                      <m:den>
                        <m:r>
                          <m:rPr>
                            <m:sty m:val="p"/>
                          </m:rPr>
                          <w:rPr>
                            <w:rFonts w:ascii="Cambria Math" w:hAnsi="Cambria Math"/>
                          </w:rPr>
                          <m:t>2</m:t>
                        </m:r>
                      </m:den>
                    </m:f>
                  </m:num>
                  <m:den>
                    <m:r>
                      <m:rPr>
                        <m:sty m:val="p"/>
                      </m:rPr>
                      <w:rPr>
                        <w:rFonts w:ascii="Cambria Math" w:hAnsi="Cambria Math"/>
                      </w:rPr>
                      <m:t>2</m:t>
                    </m:r>
                    <m:sSub>
                      <m:sSubPr>
                        <m:ctrlPr>
                          <w:rPr>
                            <w:rFonts w:ascii="Cambria Math" w:hAnsi="Cambria Math"/>
                          </w:rPr>
                        </m:ctrlPr>
                      </m:sSubPr>
                      <m:e>
                        <m:r>
                          <w:rPr>
                            <w:rFonts w:ascii="Cambria Math" w:hAnsi="Cambria Math"/>
                          </w:rPr>
                          <m:t>R</m:t>
                        </m:r>
                      </m:e>
                      <m:sub>
                        <m:r>
                          <m:rPr>
                            <m:sty m:val="p"/>
                          </m:rPr>
                          <w:rPr>
                            <w:rFonts w:ascii="Cambria Math" w:hAnsi="Cambria Math"/>
                          </w:rPr>
                          <m:t>11</m:t>
                        </m:r>
                      </m:sub>
                    </m:sSub>
                  </m:den>
                </m:f>
              </m:oMath>
            </m:oMathPara>
          </w:p>
        </w:tc>
        <w:bookmarkStart w:id="638" w:name="_Ref199074796"/>
        <w:tc>
          <w:tcPr>
            <w:tcW w:w="507" w:type="dxa"/>
            <w:vAlign w:val="center"/>
          </w:tcPr>
          <w:p w:rsidR="007C0E11" w:rsidRPr="006A1FE5" w:rsidRDefault="00C64352" w:rsidP="007C0E11">
            <w:pPr>
              <w:pStyle w:val="centerednormalpictureseqns"/>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1</w:t>
              </w:r>
            </w:fldSimple>
            <w:bookmarkEnd w:id="638"/>
          </w:p>
        </w:tc>
      </w:tr>
    </w:tbl>
    <w:p w:rsidR="003A1F55" w:rsidRDefault="003A1F55" w:rsidP="003A1F55">
      <w:pPr>
        <w:pStyle w:val="centerednormalpictureseqns"/>
        <w:jc w:val="both"/>
      </w:pPr>
      <w:bookmarkStart w:id="639" w:name="_Ref198448374"/>
      <w:bookmarkStart w:id="640" w:name="_Toc172869394"/>
      <w:r>
        <w:t xml:space="preserve">Solving for </w:t>
      </w:r>
      <m:oMath>
        <m:sSub>
          <m:sSubPr>
            <m:ctrlPr>
              <w:rPr>
                <w:rFonts w:ascii="Cambria Math" w:hAnsi="Cambria Math"/>
              </w:rPr>
            </m:ctrlPr>
          </m:sSubPr>
          <m:e>
            <m:r>
              <w:rPr>
                <w:rFonts w:ascii="Cambria Math" w:hAnsi="Cambria Math"/>
              </w:rPr>
              <m:t>V</m:t>
            </m:r>
          </m:e>
          <m:sub>
            <m:r>
              <w:rPr>
                <w:rFonts w:ascii="Cambria Math" w:hAnsi="Cambria Math"/>
              </w:rPr>
              <m:t>HB</m:t>
            </m:r>
          </m:sub>
        </m:sSub>
      </m:oMath>
    </w:p>
    <w:tbl>
      <w:tblPr>
        <w:tblW w:w="0" w:type="auto"/>
        <w:jc w:val="center"/>
        <w:tblLook w:val="04A0"/>
      </w:tblPr>
      <w:tblGrid>
        <w:gridCol w:w="8430"/>
        <w:gridCol w:w="507"/>
      </w:tblGrid>
      <w:tr w:rsidR="003A1F55" w:rsidTr="003B3C7B">
        <w:trPr>
          <w:trHeight w:val="822"/>
          <w:jc w:val="center"/>
        </w:trPr>
        <w:tc>
          <w:tcPr>
            <w:tcW w:w="8430" w:type="dxa"/>
          </w:tcPr>
          <w:p w:rsidR="003A1F55" w:rsidRPr="006A1FE5" w:rsidRDefault="00C64352" w:rsidP="003A1F55">
            <w:pPr>
              <w:pStyle w:val="centerednormalpictureseqns"/>
            </w:pPr>
            <m:oMathPara>
              <m:oMath>
                <m:sSub>
                  <m:sSubPr>
                    <m:ctrlPr>
                      <w:rPr>
                        <w:rFonts w:ascii="Cambria Math" w:hAnsi="Cambria Math"/>
                      </w:rPr>
                    </m:ctrlPr>
                  </m:sSubPr>
                  <m:e>
                    <m:r>
                      <w:rPr>
                        <w:rFonts w:ascii="Cambria Math" w:hAnsi="Cambria Math"/>
                      </w:rPr>
                      <m:t>V</m:t>
                    </m:r>
                  </m:e>
                  <m:sub>
                    <m:r>
                      <m:rPr>
                        <m:sty m:val="p"/>
                      </m:rPr>
                      <w:rPr>
                        <w:rFonts w:ascii="Cambria Math" w:hAnsi="Cambria Math"/>
                      </w:rPr>
                      <m:t>HB</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ref</m:t>
                        </m:r>
                      </m:sub>
                    </m:sSub>
                  </m:num>
                  <m:den>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12</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11</m:t>
                            </m:r>
                          </m:sub>
                        </m:sSub>
                      </m:den>
                    </m:f>
                    <m:r>
                      <m:rPr>
                        <m:sty m:val="p"/>
                      </m:rPr>
                      <w:rPr>
                        <w:rFonts w:ascii="Cambria Math" w:hAnsi="Cambria Math"/>
                      </w:rPr>
                      <m:t>+1/2</m:t>
                    </m:r>
                  </m:den>
                </m:f>
              </m:oMath>
            </m:oMathPara>
          </w:p>
        </w:tc>
        <w:tc>
          <w:tcPr>
            <w:tcW w:w="507" w:type="dxa"/>
            <w:vAlign w:val="center"/>
          </w:tcPr>
          <w:p w:rsidR="003A1F55" w:rsidRPr="006A1FE5" w:rsidRDefault="00C64352" w:rsidP="003A1F55">
            <w:pPr>
              <w:pStyle w:val="centerednormalpictureseqns"/>
            </w:pPr>
            <w:fldSimple w:instr=" STYLEREF 1 \s ">
              <w:r w:rsidR="00D46473">
                <w:rPr>
                  <w:noProof/>
                </w:rPr>
                <w:t>5</w:t>
              </w:r>
            </w:fldSimple>
            <w:r w:rsidR="003A1F55">
              <w:noBreakHyphen/>
            </w:r>
            <w:fldSimple w:instr=" SEQ Equation \* ARABIC \s 1 ">
              <w:r w:rsidR="00D46473">
                <w:rPr>
                  <w:noProof/>
                </w:rPr>
                <w:t>2</w:t>
              </w:r>
            </w:fldSimple>
          </w:p>
        </w:tc>
      </w:tr>
    </w:tbl>
    <w:p w:rsidR="003A1F55" w:rsidRDefault="003A1F55" w:rsidP="003A1F55">
      <w:pPr>
        <w:pStyle w:val="centerednormalpictureseqns"/>
        <w:jc w:val="both"/>
      </w:pPr>
      <w:r>
        <w:t xml:space="preserve">Solving for the trip point </w:t>
      </w:r>
    </w:p>
    <w:tbl>
      <w:tblPr>
        <w:tblW w:w="0" w:type="auto"/>
        <w:jc w:val="center"/>
        <w:tblLook w:val="04A0"/>
      </w:tblPr>
      <w:tblGrid>
        <w:gridCol w:w="8430"/>
        <w:gridCol w:w="507"/>
      </w:tblGrid>
      <w:tr w:rsidR="003A1F55" w:rsidTr="005F4EDA">
        <w:trPr>
          <w:trHeight w:val="1964"/>
          <w:jc w:val="center"/>
        </w:trPr>
        <w:tc>
          <w:tcPr>
            <w:tcW w:w="8430" w:type="dxa"/>
          </w:tcPr>
          <w:p w:rsidR="003A1F55" w:rsidRDefault="00C64352" w:rsidP="003A1F55">
            <w:pPr>
              <w:pStyle w:val="centerednormalpictureseqns"/>
            </w:pPr>
            <m:oMathPara>
              <m:oMathParaPr>
                <m:jc m:val="left"/>
              </m:oMathParaPr>
              <m:oMath>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10</m:t>
                        </m:r>
                      </m:sub>
                    </m:sSub>
                  </m:den>
                </m:f>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trip</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ref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HB</m:t>
                                </m:r>
                              </m:sub>
                            </m:sSub>
                          </m:num>
                          <m:den>
                            <m:r>
                              <m:rPr>
                                <m:sty m:val="p"/>
                              </m:rPr>
                              <w:rPr>
                                <w:rFonts w:ascii="Cambria Math" w:hAnsi="Cambria Math"/>
                              </w:rPr>
                              <m:t>2</m:t>
                            </m:r>
                          </m:den>
                        </m:f>
                      </m:den>
                    </m:f>
                    <m:r>
                      <m:rPr>
                        <m:sty m:val="p"/>
                      </m:rPr>
                      <w:rPr>
                        <w:rFonts w:ascii="Cambria Math" w:hAnsi="Cambria Math"/>
                      </w:rPr>
                      <m:t>-1</m:t>
                    </m:r>
                  </m:e>
                </m:d>
              </m:oMath>
            </m:oMathPara>
          </w:p>
          <w:p w:rsidR="003A1F55" w:rsidRDefault="00C64352" w:rsidP="003A1F55">
            <w:pPr>
              <w:pStyle w:val="centerednormalpictureseqns"/>
            </w:pPr>
            <m:oMathPara>
              <m:oMath>
                <m:sSub>
                  <m:sSubPr>
                    <m:ctrlPr>
                      <w:rPr>
                        <w:rFonts w:ascii="Cambria Math" w:hAnsi="Cambria Math"/>
                      </w:rPr>
                    </m:ctrlPr>
                  </m:sSubPr>
                  <m:e>
                    <m:r>
                      <w:rPr>
                        <w:rFonts w:ascii="Cambria Math" w:hAnsi="Cambria Math"/>
                      </w:rPr>
                      <m:t>V</m:t>
                    </m:r>
                  </m:e>
                  <m:sub>
                    <m:r>
                      <m:rPr>
                        <m:sty m:val="p"/>
                      </m:rPr>
                      <w:rPr>
                        <w:rFonts w:ascii="Cambria Math" w:hAnsi="Cambria Math"/>
                      </w:rPr>
                      <m:t>trip</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ref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HB</m:t>
                            </m:r>
                          </m:sub>
                        </m:sSub>
                      </m:num>
                      <m:den>
                        <m:r>
                          <m:rPr>
                            <m:sty m:val="p"/>
                          </m:rPr>
                          <w:rPr>
                            <w:rFonts w:ascii="Cambria Math" w:hAnsi="Cambria Math"/>
                          </w:rPr>
                          <m:t>2</m:t>
                        </m:r>
                      </m:den>
                    </m:f>
                  </m:e>
                </m:d>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9</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10</m:t>
                            </m:r>
                          </m:sub>
                        </m:sSub>
                      </m:den>
                    </m:f>
                    <m:r>
                      <m:rPr>
                        <m:sty m:val="p"/>
                      </m:rPr>
                      <w:rPr>
                        <w:rFonts w:ascii="Cambria Math" w:hAnsi="Cambria Math"/>
                      </w:rPr>
                      <m:t>+1</m:t>
                    </m:r>
                  </m:e>
                </m:d>
              </m:oMath>
            </m:oMathPara>
          </w:p>
          <w:p w:rsidR="003A1F55" w:rsidRPr="006A1FE5" w:rsidRDefault="00C64352" w:rsidP="003A1F55">
            <w:pPr>
              <w:pStyle w:val="centerednormalpictureseqns"/>
            </w:pPr>
            <m:oMathPara>
              <m:oMath>
                <m:sSub>
                  <m:sSubPr>
                    <m:ctrlPr>
                      <w:rPr>
                        <w:rFonts w:ascii="Cambria Math" w:hAnsi="Cambria Math"/>
                      </w:rPr>
                    </m:ctrlPr>
                  </m:sSubPr>
                  <m:e>
                    <m:r>
                      <w:rPr>
                        <w:rFonts w:ascii="Cambria Math" w:hAnsi="Cambria Math"/>
                      </w:rPr>
                      <m:t>V</m:t>
                    </m:r>
                  </m:e>
                  <m:sub>
                    <m:r>
                      <m:rPr>
                        <m:sty m:val="p"/>
                      </m:rPr>
                      <w:rPr>
                        <w:rFonts w:ascii="Cambria Math" w:hAnsi="Cambria Math"/>
                      </w:rPr>
                      <m:t>Hysteresi</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actual</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HB</m:t>
                        </m:r>
                      </m:sub>
                    </m:sSub>
                    <m:sSub>
                      <m:sSubPr>
                        <m:ctrlPr>
                          <w:rPr>
                            <w:rFonts w:ascii="Cambria Math" w:hAnsi="Cambria Math"/>
                          </w:rPr>
                        </m:ctrlPr>
                      </m:sSubPr>
                      <m:e>
                        <m:r>
                          <w:rPr>
                            <w:rFonts w:ascii="Cambria Math" w:hAnsi="Cambria Math"/>
                          </w:rPr>
                          <m:t>V</m:t>
                        </m:r>
                      </m:e>
                      <m:sub>
                        <m:r>
                          <m:rPr>
                            <m:sty m:val="p"/>
                          </m:rPr>
                          <w:rPr>
                            <w:rFonts w:ascii="Cambria Math" w:hAnsi="Cambria Math"/>
                          </w:rPr>
                          <m:t>trip</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ref</m:t>
                        </m:r>
                      </m:sub>
                    </m:sSub>
                  </m:den>
                </m:f>
              </m:oMath>
            </m:oMathPara>
          </w:p>
        </w:tc>
        <w:bookmarkStart w:id="641" w:name="_Ref207085951"/>
        <w:tc>
          <w:tcPr>
            <w:tcW w:w="507" w:type="dxa"/>
            <w:vAlign w:val="center"/>
          </w:tcPr>
          <w:p w:rsidR="003A1F55" w:rsidRPr="006A1FE5" w:rsidRDefault="00C64352" w:rsidP="003A1F55">
            <w:pPr>
              <w:pStyle w:val="centerednormalpictureseqns"/>
            </w:pPr>
            <w:r>
              <w:fldChar w:fldCharType="begin"/>
            </w:r>
            <w:r w:rsidR="00AC6154">
              <w:instrText xml:space="preserve"> STYLEREF 1 \s </w:instrText>
            </w:r>
            <w:r>
              <w:fldChar w:fldCharType="separate"/>
            </w:r>
            <w:r w:rsidR="00D46473">
              <w:rPr>
                <w:noProof/>
              </w:rPr>
              <w:t>5</w:t>
            </w:r>
            <w:r>
              <w:fldChar w:fldCharType="end"/>
            </w:r>
            <w:r w:rsidR="003A1F55">
              <w:noBreakHyphen/>
            </w:r>
            <w:fldSimple w:instr=" SEQ Equation \* ARABIC \s 1 ">
              <w:r w:rsidR="00D46473">
                <w:rPr>
                  <w:noProof/>
                </w:rPr>
                <w:t>3</w:t>
              </w:r>
            </w:fldSimple>
            <w:bookmarkEnd w:id="641"/>
          </w:p>
        </w:tc>
      </w:tr>
    </w:tbl>
    <w:p w:rsidR="005101F2" w:rsidRPr="00C37B52" w:rsidRDefault="005101F2" w:rsidP="00C37B52">
      <w:pPr>
        <w:pStyle w:val="Heading3"/>
      </w:pPr>
      <w:bookmarkStart w:id="642" w:name="_Toc172869344"/>
      <w:bookmarkStart w:id="643" w:name="_Toc204748281"/>
      <w:bookmarkStart w:id="644" w:name="_Toc207775137"/>
      <w:bookmarkStart w:id="645" w:name="_Ref198547207"/>
      <w:bookmarkEnd w:id="639"/>
      <w:bookmarkEnd w:id="640"/>
      <w:r w:rsidRPr="00C37B52">
        <w:lastRenderedPageBreak/>
        <w:t>Solar Cell Measurement and Power Transfer Bus</w:t>
      </w:r>
      <w:bookmarkEnd w:id="642"/>
      <w:bookmarkEnd w:id="643"/>
      <w:bookmarkEnd w:id="644"/>
    </w:p>
    <w:p w:rsidR="005101F2" w:rsidRPr="00244006" w:rsidRDefault="005101F2" w:rsidP="00C37B52">
      <w:r>
        <w:t xml:space="preserve">This part of the circuit has been designed to function with a wide variety of solar cells and is adaptable to different configurations for future missions. The input bus consists </w:t>
      </w:r>
      <w:proofErr w:type="gramStart"/>
      <w:r>
        <w:t>of six diode</w:t>
      </w:r>
      <w:proofErr w:type="gramEnd"/>
      <w:r>
        <w:t xml:space="preserve"> protected input ports and one unprotected crossover link to allow for charging on the ground or the grouping of multiple power subsystems in future missions. </w:t>
      </w:r>
    </w:p>
    <w:p w:rsidR="007C0E11" w:rsidRDefault="007C0E11" w:rsidP="007C0E11">
      <w:pPr>
        <w:pStyle w:val="Caption"/>
      </w:pPr>
      <w:bookmarkStart w:id="646" w:name="_Ref207268567"/>
      <w:bookmarkStart w:id="647" w:name="_Ref207268566"/>
      <w:bookmarkStart w:id="648" w:name="_Toc207775295"/>
      <w:r>
        <w:t xml:space="preserve">Table </w:t>
      </w:r>
      <w:fldSimple w:instr=" SEQ Table \* ARABIC ">
        <w:r w:rsidR="00D46473">
          <w:rPr>
            <w:noProof/>
          </w:rPr>
          <w:t>56</w:t>
        </w:r>
      </w:fldSimple>
      <w:bookmarkEnd w:id="645"/>
      <w:bookmarkEnd w:id="646"/>
      <w:r>
        <w:t>: LTC 1440 resistor sizing table</w:t>
      </w:r>
      <w:bookmarkEnd w:id="647"/>
      <w:bookmarkEnd w:id="648"/>
    </w:p>
    <w:tbl>
      <w:tblPr>
        <w:tblStyle w:val="latexlike"/>
        <w:tblW w:w="0" w:type="auto"/>
        <w:tblLook w:val="04A0"/>
      </w:tblPr>
      <w:tblGrid>
        <w:gridCol w:w="1806"/>
        <w:gridCol w:w="3025"/>
        <w:gridCol w:w="809"/>
        <w:gridCol w:w="672"/>
        <w:gridCol w:w="672"/>
      </w:tblGrid>
      <w:tr w:rsidR="007C0E11" w:rsidTr="00CF530E">
        <w:trPr>
          <w:cnfStyle w:val="100000000000"/>
          <w:trHeight w:val="255"/>
        </w:trPr>
        <w:tc>
          <w:tcPr>
            <w:tcW w:w="0" w:type="auto"/>
            <w:gridSpan w:val="2"/>
            <w:noWrap/>
            <w:hideMark/>
          </w:tcPr>
          <w:p w:rsidR="007C0E11" w:rsidRDefault="007C0E11" w:rsidP="00CF530E">
            <w:pPr>
              <w:pStyle w:val="TD"/>
            </w:pPr>
            <w:r>
              <w:t>Resistors selected (same as Fig.33)</w:t>
            </w:r>
          </w:p>
        </w:tc>
        <w:tc>
          <w:tcPr>
            <w:tcW w:w="0" w:type="auto"/>
            <w:noWrap/>
            <w:hideMark/>
          </w:tcPr>
          <w:p w:rsidR="007C0E11" w:rsidRDefault="007C0E11" w:rsidP="00CF530E">
            <w:pPr>
              <w:pStyle w:val="TD"/>
            </w:pPr>
          </w:p>
        </w:tc>
        <w:tc>
          <w:tcPr>
            <w:tcW w:w="0" w:type="auto"/>
            <w:noWrap/>
            <w:hideMark/>
          </w:tcPr>
          <w:p w:rsidR="007C0E11" w:rsidRDefault="007C0E11" w:rsidP="00CF530E">
            <w:pPr>
              <w:pStyle w:val="TD"/>
            </w:pPr>
          </w:p>
        </w:tc>
        <w:tc>
          <w:tcPr>
            <w:tcW w:w="0" w:type="auto"/>
            <w:noWrap/>
            <w:hideMark/>
          </w:tcPr>
          <w:p w:rsidR="007C0E11" w:rsidRDefault="007C0E11" w:rsidP="00CF530E">
            <w:pPr>
              <w:pStyle w:val="TD"/>
            </w:pPr>
          </w:p>
        </w:tc>
      </w:tr>
      <w:tr w:rsidR="007C0E11" w:rsidTr="00CF530E">
        <w:trPr>
          <w:trHeight w:val="255"/>
        </w:trPr>
        <w:tc>
          <w:tcPr>
            <w:tcW w:w="0" w:type="auto"/>
            <w:tcBorders>
              <w:bottom w:val="nil"/>
            </w:tcBorders>
            <w:noWrap/>
            <w:hideMark/>
          </w:tcPr>
          <w:p w:rsidR="007C0E11" w:rsidRDefault="007C0E11" w:rsidP="00CF530E">
            <w:pPr>
              <w:pStyle w:val="TD"/>
            </w:pPr>
            <w:r>
              <w:t>R10</w:t>
            </w:r>
          </w:p>
        </w:tc>
        <w:tc>
          <w:tcPr>
            <w:tcW w:w="0" w:type="auto"/>
            <w:tcBorders>
              <w:bottom w:val="nil"/>
            </w:tcBorders>
            <w:noWrap/>
            <w:hideMark/>
          </w:tcPr>
          <w:p w:rsidR="007C0E11" w:rsidRDefault="007C0E11" w:rsidP="00CF530E">
            <w:pPr>
              <w:pStyle w:val="TD"/>
            </w:pPr>
            <w:r>
              <w:t>R9</w:t>
            </w:r>
          </w:p>
        </w:tc>
        <w:tc>
          <w:tcPr>
            <w:tcW w:w="0" w:type="auto"/>
            <w:tcBorders>
              <w:bottom w:val="nil"/>
            </w:tcBorders>
            <w:noWrap/>
            <w:hideMark/>
          </w:tcPr>
          <w:p w:rsidR="007C0E11" w:rsidRDefault="007C0E11" w:rsidP="00CF530E">
            <w:pPr>
              <w:pStyle w:val="TD"/>
            </w:pPr>
            <w:r>
              <w:t>R11</w:t>
            </w:r>
          </w:p>
        </w:tc>
        <w:tc>
          <w:tcPr>
            <w:tcW w:w="0" w:type="auto"/>
            <w:tcBorders>
              <w:bottom w:val="nil"/>
            </w:tcBorders>
            <w:noWrap/>
            <w:hideMark/>
          </w:tcPr>
          <w:p w:rsidR="007C0E11" w:rsidRDefault="007C0E11" w:rsidP="00CF530E">
            <w:pPr>
              <w:pStyle w:val="TD"/>
            </w:pPr>
            <w:r>
              <w:t>R12</w:t>
            </w:r>
          </w:p>
        </w:tc>
        <w:tc>
          <w:tcPr>
            <w:tcW w:w="0" w:type="auto"/>
            <w:tcBorders>
              <w:bottom w:val="nil"/>
            </w:tcBorders>
            <w:noWrap/>
            <w:hideMark/>
          </w:tcPr>
          <w:p w:rsidR="007C0E11" w:rsidRDefault="007C0E11" w:rsidP="00CF530E">
            <w:pPr>
              <w:pStyle w:val="TD"/>
            </w:pPr>
            <w:r>
              <w:t>Vref</w:t>
            </w:r>
          </w:p>
        </w:tc>
      </w:tr>
      <w:tr w:rsidR="007C0E11" w:rsidTr="00CF530E">
        <w:trPr>
          <w:trHeight w:val="255"/>
        </w:trPr>
        <w:tc>
          <w:tcPr>
            <w:tcW w:w="0" w:type="auto"/>
            <w:tcBorders>
              <w:top w:val="nil"/>
              <w:bottom w:val="single" w:sz="8" w:space="0" w:color="auto"/>
            </w:tcBorders>
            <w:noWrap/>
            <w:hideMark/>
          </w:tcPr>
          <w:p w:rsidR="007C0E11" w:rsidRDefault="007C0E11" w:rsidP="00CF530E">
            <w:pPr>
              <w:pStyle w:val="TD"/>
            </w:pPr>
            <w:r>
              <w:t>510000Ω</w:t>
            </w:r>
          </w:p>
        </w:tc>
        <w:tc>
          <w:tcPr>
            <w:tcW w:w="0" w:type="auto"/>
            <w:tcBorders>
              <w:top w:val="nil"/>
              <w:bottom w:val="single" w:sz="8" w:space="0" w:color="auto"/>
            </w:tcBorders>
            <w:noWrap/>
            <w:hideMark/>
          </w:tcPr>
          <w:p w:rsidR="007C0E11" w:rsidRDefault="007C0E11" w:rsidP="00CF530E">
            <w:pPr>
              <w:pStyle w:val="TD"/>
            </w:pPr>
            <w:r>
              <w:t>1000000Ω</w:t>
            </w:r>
          </w:p>
        </w:tc>
        <w:tc>
          <w:tcPr>
            <w:tcW w:w="0" w:type="auto"/>
            <w:tcBorders>
              <w:top w:val="nil"/>
              <w:bottom w:val="single" w:sz="8" w:space="0" w:color="auto"/>
            </w:tcBorders>
            <w:noWrap/>
            <w:hideMark/>
          </w:tcPr>
          <w:p w:rsidR="007C0E11" w:rsidRDefault="007C0E11" w:rsidP="00CF530E">
            <w:pPr>
              <w:pStyle w:val="TD"/>
            </w:pPr>
            <w:r>
              <w:t>300000Ω</w:t>
            </w:r>
          </w:p>
        </w:tc>
        <w:tc>
          <w:tcPr>
            <w:tcW w:w="0" w:type="auto"/>
            <w:tcBorders>
              <w:top w:val="nil"/>
              <w:bottom w:val="single" w:sz="8" w:space="0" w:color="auto"/>
            </w:tcBorders>
            <w:noWrap/>
            <w:hideMark/>
          </w:tcPr>
          <w:p w:rsidR="007C0E11" w:rsidRDefault="007C0E11" w:rsidP="00CF530E">
            <w:pPr>
              <w:pStyle w:val="TD"/>
            </w:pPr>
            <w:r>
              <w:t>6800Ω</w:t>
            </w:r>
          </w:p>
        </w:tc>
        <w:tc>
          <w:tcPr>
            <w:tcW w:w="0" w:type="auto"/>
            <w:tcBorders>
              <w:top w:val="nil"/>
              <w:bottom w:val="single" w:sz="8" w:space="0" w:color="auto"/>
            </w:tcBorders>
            <w:noWrap/>
            <w:hideMark/>
          </w:tcPr>
          <w:p w:rsidR="007C0E11" w:rsidRDefault="007C0E11" w:rsidP="00CF530E">
            <w:pPr>
              <w:pStyle w:val="TD"/>
            </w:pPr>
            <w:r>
              <w:t>1.182V</w:t>
            </w:r>
          </w:p>
        </w:tc>
      </w:tr>
      <w:tr w:rsidR="007C0E11" w:rsidTr="00CF530E">
        <w:trPr>
          <w:trHeight w:val="255"/>
        </w:trPr>
        <w:tc>
          <w:tcPr>
            <w:tcW w:w="0" w:type="auto"/>
            <w:tcBorders>
              <w:top w:val="single" w:sz="8" w:space="0" w:color="auto"/>
              <w:bottom w:val="nil"/>
            </w:tcBorders>
            <w:noWrap/>
            <w:hideMark/>
          </w:tcPr>
          <w:p w:rsidR="007C0E11" w:rsidRDefault="007C0E11" w:rsidP="00CF530E">
            <w:pPr>
              <w:pStyle w:val="TD"/>
            </w:pPr>
            <w:r>
              <w:t> </w:t>
            </w:r>
          </w:p>
        </w:tc>
        <w:tc>
          <w:tcPr>
            <w:tcW w:w="0" w:type="auto"/>
            <w:tcBorders>
              <w:top w:val="single" w:sz="8" w:space="0" w:color="auto"/>
              <w:bottom w:val="nil"/>
            </w:tcBorders>
            <w:noWrap/>
            <w:hideMark/>
          </w:tcPr>
          <w:p w:rsidR="007C0E11" w:rsidRDefault="007C0E11" w:rsidP="00CF530E">
            <w:pPr>
              <w:pStyle w:val="TD"/>
            </w:pPr>
            <w:r>
              <w:t> </w:t>
            </w:r>
          </w:p>
        </w:tc>
        <w:tc>
          <w:tcPr>
            <w:tcW w:w="0" w:type="auto"/>
            <w:tcBorders>
              <w:top w:val="single" w:sz="8" w:space="0" w:color="auto"/>
              <w:bottom w:val="nil"/>
            </w:tcBorders>
            <w:noWrap/>
            <w:hideMark/>
          </w:tcPr>
          <w:p w:rsidR="007C0E11" w:rsidRDefault="007C0E11" w:rsidP="00CF530E">
            <w:pPr>
              <w:pStyle w:val="TD"/>
            </w:pPr>
            <w:r>
              <w:t> </w:t>
            </w:r>
          </w:p>
        </w:tc>
        <w:tc>
          <w:tcPr>
            <w:tcW w:w="0" w:type="auto"/>
            <w:tcBorders>
              <w:top w:val="single" w:sz="8" w:space="0" w:color="auto"/>
              <w:bottom w:val="nil"/>
            </w:tcBorders>
            <w:noWrap/>
            <w:hideMark/>
          </w:tcPr>
          <w:p w:rsidR="007C0E11" w:rsidRDefault="007C0E11" w:rsidP="00CF530E">
            <w:pPr>
              <w:pStyle w:val="TD"/>
            </w:pPr>
            <w:r>
              <w:t> </w:t>
            </w:r>
          </w:p>
        </w:tc>
        <w:tc>
          <w:tcPr>
            <w:tcW w:w="0" w:type="auto"/>
            <w:tcBorders>
              <w:top w:val="single" w:sz="8" w:space="0" w:color="auto"/>
              <w:bottom w:val="nil"/>
            </w:tcBorders>
            <w:noWrap/>
            <w:hideMark/>
          </w:tcPr>
          <w:p w:rsidR="007C0E11" w:rsidRDefault="007C0E11" w:rsidP="00CF530E">
            <w:pPr>
              <w:pStyle w:val="TD"/>
            </w:pPr>
            <w:r>
              <w:t> </w:t>
            </w:r>
          </w:p>
        </w:tc>
      </w:tr>
      <w:tr w:rsidR="007C0E11" w:rsidTr="00CF530E">
        <w:trPr>
          <w:trHeight w:val="255"/>
        </w:trPr>
        <w:tc>
          <w:tcPr>
            <w:tcW w:w="0" w:type="auto"/>
            <w:tcBorders>
              <w:top w:val="nil"/>
              <w:bottom w:val="single" w:sz="24" w:space="0" w:color="auto"/>
            </w:tcBorders>
            <w:noWrap/>
            <w:hideMark/>
          </w:tcPr>
          <w:p w:rsidR="007C0E11" w:rsidRDefault="007C0E11" w:rsidP="00CF530E">
            <w:pPr>
              <w:pStyle w:val="TD"/>
            </w:pPr>
            <w:r>
              <w:t>Output voltages</w:t>
            </w:r>
          </w:p>
        </w:tc>
        <w:tc>
          <w:tcPr>
            <w:tcW w:w="0" w:type="auto"/>
            <w:tcBorders>
              <w:top w:val="nil"/>
              <w:bottom w:val="single" w:sz="24" w:space="0" w:color="auto"/>
            </w:tcBorders>
            <w:noWrap/>
            <w:hideMark/>
          </w:tcPr>
          <w:p w:rsidR="007C0E11" w:rsidRDefault="007C0E11" w:rsidP="00CF530E">
            <w:pPr>
              <w:pStyle w:val="TD"/>
            </w:pPr>
            <w:r>
              <w:t> </w:t>
            </w:r>
          </w:p>
        </w:tc>
        <w:tc>
          <w:tcPr>
            <w:tcW w:w="0" w:type="auto"/>
            <w:tcBorders>
              <w:top w:val="nil"/>
              <w:bottom w:val="single" w:sz="24" w:space="0" w:color="auto"/>
            </w:tcBorders>
            <w:noWrap/>
            <w:hideMark/>
          </w:tcPr>
          <w:p w:rsidR="007C0E11" w:rsidRDefault="007C0E11" w:rsidP="00CF530E">
            <w:pPr>
              <w:pStyle w:val="TD"/>
            </w:pPr>
            <w:r>
              <w:t> </w:t>
            </w:r>
          </w:p>
        </w:tc>
        <w:tc>
          <w:tcPr>
            <w:tcW w:w="0" w:type="auto"/>
            <w:tcBorders>
              <w:top w:val="nil"/>
              <w:bottom w:val="single" w:sz="24" w:space="0" w:color="auto"/>
            </w:tcBorders>
            <w:noWrap/>
            <w:hideMark/>
          </w:tcPr>
          <w:p w:rsidR="007C0E11" w:rsidRDefault="007C0E11" w:rsidP="00CF530E">
            <w:pPr>
              <w:pStyle w:val="TD"/>
            </w:pPr>
            <w:r>
              <w:t> </w:t>
            </w:r>
          </w:p>
        </w:tc>
        <w:tc>
          <w:tcPr>
            <w:tcW w:w="0" w:type="auto"/>
            <w:tcBorders>
              <w:top w:val="nil"/>
              <w:bottom w:val="single" w:sz="24" w:space="0" w:color="auto"/>
            </w:tcBorders>
            <w:noWrap/>
            <w:hideMark/>
          </w:tcPr>
          <w:p w:rsidR="007C0E11" w:rsidRDefault="007C0E11" w:rsidP="00CF530E">
            <w:pPr>
              <w:pStyle w:val="TD"/>
            </w:pPr>
            <w:r>
              <w:t> </w:t>
            </w:r>
          </w:p>
        </w:tc>
      </w:tr>
      <w:tr w:rsidR="007C0E11" w:rsidTr="00CF530E">
        <w:trPr>
          <w:trHeight w:val="255"/>
        </w:trPr>
        <w:tc>
          <w:tcPr>
            <w:tcW w:w="0" w:type="auto"/>
            <w:tcBorders>
              <w:top w:val="single" w:sz="24" w:space="0" w:color="auto"/>
              <w:bottom w:val="nil"/>
            </w:tcBorders>
            <w:noWrap/>
            <w:hideMark/>
          </w:tcPr>
          <w:p w:rsidR="007C0E11" w:rsidRDefault="007C0E11" w:rsidP="00CF530E">
            <w:pPr>
              <w:pStyle w:val="TD"/>
            </w:pPr>
            <w:r>
              <w:t>Vtrip</w:t>
            </w:r>
          </w:p>
        </w:tc>
        <w:tc>
          <w:tcPr>
            <w:tcW w:w="0" w:type="auto"/>
            <w:tcBorders>
              <w:top w:val="single" w:sz="24" w:space="0" w:color="auto"/>
              <w:bottom w:val="nil"/>
            </w:tcBorders>
            <w:noWrap/>
            <w:hideMark/>
          </w:tcPr>
          <w:p w:rsidR="007C0E11" w:rsidRDefault="007C0E11" w:rsidP="00CF530E">
            <w:pPr>
              <w:pStyle w:val="TD"/>
            </w:pPr>
            <w:r>
              <w:t xml:space="preserve">Vhin </w:t>
            </w:r>
          </w:p>
        </w:tc>
        <w:tc>
          <w:tcPr>
            <w:tcW w:w="0" w:type="auto"/>
            <w:tcBorders>
              <w:top w:val="single" w:sz="24" w:space="0" w:color="auto"/>
              <w:bottom w:val="nil"/>
            </w:tcBorders>
            <w:noWrap/>
            <w:hideMark/>
          </w:tcPr>
          <w:p w:rsidR="007C0E11" w:rsidRDefault="007C0E11" w:rsidP="00CF530E">
            <w:pPr>
              <w:pStyle w:val="TD"/>
            </w:pPr>
            <w:r>
              <w:t xml:space="preserve">Vlow </w:t>
            </w:r>
          </w:p>
        </w:tc>
        <w:tc>
          <w:tcPr>
            <w:tcW w:w="0" w:type="auto"/>
            <w:tcBorders>
              <w:top w:val="single" w:sz="24" w:space="0" w:color="auto"/>
              <w:bottom w:val="nil"/>
            </w:tcBorders>
            <w:noWrap/>
            <w:hideMark/>
          </w:tcPr>
          <w:p w:rsidR="007C0E11" w:rsidRDefault="007C0E11" w:rsidP="00CF530E">
            <w:pPr>
              <w:pStyle w:val="TD"/>
            </w:pPr>
            <w:r>
              <w:t>Vhigh</w:t>
            </w:r>
          </w:p>
        </w:tc>
        <w:tc>
          <w:tcPr>
            <w:tcW w:w="0" w:type="auto"/>
            <w:tcBorders>
              <w:top w:val="single" w:sz="24" w:space="0" w:color="auto"/>
              <w:bottom w:val="nil"/>
            </w:tcBorders>
            <w:noWrap/>
            <w:hideMark/>
          </w:tcPr>
          <w:p w:rsidR="007C0E11" w:rsidRDefault="007C0E11" w:rsidP="00CF530E">
            <w:pPr>
              <w:pStyle w:val="TD"/>
            </w:pPr>
            <w:r>
              <w:t> </w:t>
            </w:r>
          </w:p>
        </w:tc>
      </w:tr>
      <w:tr w:rsidR="007C0E11" w:rsidTr="00CF530E">
        <w:trPr>
          <w:trHeight w:val="255"/>
        </w:trPr>
        <w:tc>
          <w:tcPr>
            <w:tcW w:w="0" w:type="auto"/>
            <w:tcBorders>
              <w:top w:val="nil"/>
              <w:bottom w:val="single" w:sz="8" w:space="0" w:color="auto"/>
            </w:tcBorders>
            <w:noWrap/>
            <w:hideMark/>
          </w:tcPr>
          <w:p w:rsidR="007C0E11" w:rsidRDefault="007C0E11" w:rsidP="00CF530E">
            <w:pPr>
              <w:pStyle w:val="TD"/>
            </w:pPr>
            <w:r>
              <w:t>3.539V</w:t>
            </w:r>
          </w:p>
        </w:tc>
        <w:tc>
          <w:tcPr>
            <w:tcW w:w="0" w:type="auto"/>
            <w:tcBorders>
              <w:top w:val="nil"/>
              <w:bottom w:val="single" w:sz="8" w:space="0" w:color="auto"/>
            </w:tcBorders>
            <w:noWrap/>
            <w:hideMark/>
          </w:tcPr>
          <w:p w:rsidR="007C0E11" w:rsidRDefault="007C0E11" w:rsidP="00CF530E">
            <w:pPr>
              <w:pStyle w:val="TD"/>
            </w:pPr>
            <w:r>
              <w:t>0.079V</w:t>
            </w:r>
          </w:p>
        </w:tc>
        <w:tc>
          <w:tcPr>
            <w:tcW w:w="0" w:type="auto"/>
            <w:tcBorders>
              <w:top w:val="nil"/>
              <w:bottom w:val="single" w:sz="8" w:space="0" w:color="auto"/>
            </w:tcBorders>
            <w:noWrap/>
            <w:hideMark/>
          </w:tcPr>
          <w:p w:rsidR="007C0E11" w:rsidRDefault="007C0E11" w:rsidP="00CF530E">
            <w:pPr>
              <w:pStyle w:val="TD"/>
            </w:pPr>
            <w:r>
              <w:t>3.460V</w:t>
            </w:r>
          </w:p>
        </w:tc>
        <w:tc>
          <w:tcPr>
            <w:tcW w:w="0" w:type="auto"/>
            <w:tcBorders>
              <w:top w:val="nil"/>
              <w:bottom w:val="single" w:sz="8" w:space="0" w:color="auto"/>
            </w:tcBorders>
            <w:noWrap/>
            <w:hideMark/>
          </w:tcPr>
          <w:p w:rsidR="007C0E11" w:rsidRDefault="007C0E11" w:rsidP="00CF530E">
            <w:pPr>
              <w:pStyle w:val="TD"/>
            </w:pPr>
            <w:r>
              <w:t>3.618V</w:t>
            </w:r>
          </w:p>
        </w:tc>
        <w:tc>
          <w:tcPr>
            <w:tcW w:w="0" w:type="auto"/>
            <w:tcBorders>
              <w:top w:val="nil"/>
              <w:bottom w:val="single" w:sz="8" w:space="0" w:color="auto"/>
            </w:tcBorders>
            <w:noWrap/>
            <w:hideMark/>
          </w:tcPr>
          <w:p w:rsidR="007C0E11" w:rsidRDefault="007C0E11" w:rsidP="00CF530E">
            <w:pPr>
              <w:pStyle w:val="TD"/>
            </w:pPr>
            <w:r>
              <w:t> </w:t>
            </w:r>
          </w:p>
        </w:tc>
      </w:tr>
      <w:tr w:rsidR="007C0E11" w:rsidTr="00CF530E">
        <w:trPr>
          <w:trHeight w:val="255"/>
        </w:trPr>
        <w:tc>
          <w:tcPr>
            <w:tcW w:w="0" w:type="auto"/>
            <w:tcBorders>
              <w:top w:val="single" w:sz="8" w:space="0" w:color="auto"/>
              <w:bottom w:val="nil"/>
            </w:tcBorders>
            <w:noWrap/>
            <w:hideMark/>
          </w:tcPr>
          <w:p w:rsidR="007C0E11" w:rsidRDefault="007C0E11" w:rsidP="00CF530E">
            <w:pPr>
              <w:pStyle w:val="TD"/>
            </w:pPr>
            <w:r>
              <w:t> </w:t>
            </w:r>
          </w:p>
        </w:tc>
        <w:tc>
          <w:tcPr>
            <w:tcW w:w="0" w:type="auto"/>
            <w:tcBorders>
              <w:top w:val="single" w:sz="8" w:space="0" w:color="auto"/>
              <w:bottom w:val="nil"/>
            </w:tcBorders>
            <w:noWrap/>
            <w:hideMark/>
          </w:tcPr>
          <w:p w:rsidR="007C0E11" w:rsidRDefault="007C0E11" w:rsidP="00CF530E">
            <w:pPr>
              <w:pStyle w:val="TD"/>
            </w:pPr>
            <w:r>
              <w:t> </w:t>
            </w:r>
          </w:p>
        </w:tc>
        <w:tc>
          <w:tcPr>
            <w:tcW w:w="0" w:type="auto"/>
            <w:tcBorders>
              <w:top w:val="single" w:sz="8" w:space="0" w:color="auto"/>
              <w:bottom w:val="nil"/>
            </w:tcBorders>
            <w:noWrap/>
            <w:hideMark/>
          </w:tcPr>
          <w:p w:rsidR="007C0E11" w:rsidRDefault="007C0E11" w:rsidP="00CF530E">
            <w:pPr>
              <w:pStyle w:val="TD"/>
            </w:pPr>
            <w:r>
              <w:t> </w:t>
            </w:r>
          </w:p>
        </w:tc>
        <w:tc>
          <w:tcPr>
            <w:tcW w:w="0" w:type="auto"/>
            <w:tcBorders>
              <w:top w:val="single" w:sz="8" w:space="0" w:color="auto"/>
              <w:bottom w:val="nil"/>
            </w:tcBorders>
            <w:noWrap/>
            <w:hideMark/>
          </w:tcPr>
          <w:p w:rsidR="007C0E11" w:rsidRDefault="007C0E11" w:rsidP="00CF530E">
            <w:pPr>
              <w:pStyle w:val="TD"/>
            </w:pPr>
            <w:r>
              <w:t> </w:t>
            </w:r>
          </w:p>
        </w:tc>
        <w:tc>
          <w:tcPr>
            <w:tcW w:w="0" w:type="auto"/>
            <w:tcBorders>
              <w:top w:val="single" w:sz="8" w:space="0" w:color="auto"/>
              <w:bottom w:val="nil"/>
            </w:tcBorders>
            <w:noWrap/>
            <w:hideMark/>
          </w:tcPr>
          <w:p w:rsidR="007C0E11" w:rsidRDefault="007C0E11" w:rsidP="00CF530E">
            <w:pPr>
              <w:pStyle w:val="TD"/>
            </w:pPr>
            <w:r>
              <w:t> </w:t>
            </w:r>
          </w:p>
        </w:tc>
      </w:tr>
      <w:tr w:rsidR="007C0E11" w:rsidTr="00CF530E">
        <w:trPr>
          <w:trHeight w:val="255"/>
        </w:trPr>
        <w:tc>
          <w:tcPr>
            <w:tcW w:w="0" w:type="auto"/>
            <w:tcBorders>
              <w:top w:val="nil"/>
              <w:bottom w:val="single" w:sz="24" w:space="0" w:color="auto"/>
            </w:tcBorders>
            <w:noWrap/>
            <w:hideMark/>
          </w:tcPr>
          <w:p w:rsidR="007C0E11" w:rsidRDefault="007C0E11" w:rsidP="00CF530E">
            <w:pPr>
              <w:pStyle w:val="TD"/>
            </w:pPr>
            <w:r>
              <w:t>VHB cannot exceed .05V</w:t>
            </w:r>
          </w:p>
        </w:tc>
        <w:tc>
          <w:tcPr>
            <w:tcW w:w="0" w:type="auto"/>
            <w:tcBorders>
              <w:top w:val="nil"/>
              <w:bottom w:val="single" w:sz="24" w:space="0" w:color="auto"/>
            </w:tcBorders>
            <w:noWrap/>
            <w:hideMark/>
          </w:tcPr>
          <w:p w:rsidR="007C0E11" w:rsidRDefault="005F4EDA" w:rsidP="00CF530E">
            <w:pPr>
              <w:pStyle w:val="TD"/>
            </w:pPr>
            <w:r>
              <w:t>Iref and I</w:t>
            </w:r>
            <w:r w:rsidR="007C0E11">
              <w:t>bais should be as small as possible</w:t>
            </w:r>
          </w:p>
        </w:tc>
        <w:tc>
          <w:tcPr>
            <w:tcW w:w="0" w:type="auto"/>
            <w:tcBorders>
              <w:top w:val="nil"/>
              <w:bottom w:val="single" w:sz="24" w:space="0" w:color="auto"/>
            </w:tcBorders>
            <w:noWrap/>
            <w:hideMark/>
          </w:tcPr>
          <w:p w:rsidR="007C0E11" w:rsidRDefault="007C0E11" w:rsidP="00CF530E">
            <w:pPr>
              <w:pStyle w:val="TD"/>
            </w:pPr>
            <w:r>
              <w:t> </w:t>
            </w:r>
          </w:p>
        </w:tc>
        <w:tc>
          <w:tcPr>
            <w:tcW w:w="0" w:type="auto"/>
            <w:tcBorders>
              <w:top w:val="nil"/>
              <w:bottom w:val="single" w:sz="24" w:space="0" w:color="auto"/>
            </w:tcBorders>
            <w:noWrap/>
            <w:hideMark/>
          </w:tcPr>
          <w:p w:rsidR="007C0E11" w:rsidRDefault="007C0E11" w:rsidP="00CF530E">
            <w:pPr>
              <w:pStyle w:val="TD"/>
            </w:pPr>
            <w:r>
              <w:t> </w:t>
            </w:r>
          </w:p>
        </w:tc>
        <w:tc>
          <w:tcPr>
            <w:tcW w:w="0" w:type="auto"/>
            <w:tcBorders>
              <w:top w:val="nil"/>
              <w:bottom w:val="single" w:sz="24" w:space="0" w:color="auto"/>
            </w:tcBorders>
            <w:noWrap/>
            <w:hideMark/>
          </w:tcPr>
          <w:p w:rsidR="007C0E11" w:rsidRDefault="007C0E11" w:rsidP="00CF530E">
            <w:pPr>
              <w:pStyle w:val="TD"/>
            </w:pPr>
            <w:r>
              <w:t> </w:t>
            </w:r>
          </w:p>
        </w:tc>
      </w:tr>
      <w:tr w:rsidR="007C0E11" w:rsidTr="00CF530E">
        <w:trPr>
          <w:trHeight w:val="255"/>
        </w:trPr>
        <w:tc>
          <w:tcPr>
            <w:tcW w:w="0" w:type="auto"/>
            <w:tcBorders>
              <w:top w:val="single" w:sz="24" w:space="0" w:color="auto"/>
            </w:tcBorders>
            <w:noWrap/>
            <w:hideMark/>
          </w:tcPr>
          <w:p w:rsidR="007C0E11" w:rsidRDefault="007C0E11" w:rsidP="00CF530E">
            <w:pPr>
              <w:pStyle w:val="TD"/>
            </w:pPr>
            <w:r>
              <w:t>Vhb</w:t>
            </w:r>
          </w:p>
        </w:tc>
        <w:tc>
          <w:tcPr>
            <w:tcW w:w="0" w:type="auto"/>
            <w:tcBorders>
              <w:top w:val="single" w:sz="24" w:space="0" w:color="auto"/>
            </w:tcBorders>
            <w:noWrap/>
            <w:hideMark/>
          </w:tcPr>
          <w:p w:rsidR="007C0E11" w:rsidRDefault="007C0E11" w:rsidP="00CF530E">
            <w:pPr>
              <w:pStyle w:val="TD"/>
            </w:pPr>
            <w:r>
              <w:t>Iref</w:t>
            </w:r>
          </w:p>
        </w:tc>
        <w:tc>
          <w:tcPr>
            <w:tcW w:w="0" w:type="auto"/>
            <w:tcBorders>
              <w:top w:val="single" w:sz="24" w:space="0" w:color="auto"/>
            </w:tcBorders>
            <w:noWrap/>
            <w:hideMark/>
          </w:tcPr>
          <w:p w:rsidR="007C0E11" w:rsidRDefault="007C0E11" w:rsidP="00CF530E">
            <w:pPr>
              <w:pStyle w:val="TD"/>
            </w:pPr>
            <w:r>
              <w:t>Ibias</w:t>
            </w:r>
          </w:p>
        </w:tc>
        <w:tc>
          <w:tcPr>
            <w:tcW w:w="0" w:type="auto"/>
            <w:tcBorders>
              <w:top w:val="single" w:sz="24" w:space="0" w:color="auto"/>
            </w:tcBorders>
            <w:noWrap/>
            <w:hideMark/>
          </w:tcPr>
          <w:p w:rsidR="007C0E11" w:rsidRDefault="007C0E11" w:rsidP="00CF530E">
            <w:pPr>
              <w:pStyle w:val="TD"/>
            </w:pPr>
            <w:r>
              <w:t> </w:t>
            </w:r>
          </w:p>
        </w:tc>
        <w:tc>
          <w:tcPr>
            <w:tcW w:w="0" w:type="auto"/>
            <w:tcBorders>
              <w:top w:val="single" w:sz="24" w:space="0" w:color="auto"/>
            </w:tcBorders>
            <w:noWrap/>
            <w:hideMark/>
          </w:tcPr>
          <w:p w:rsidR="007C0E11" w:rsidRDefault="007C0E11" w:rsidP="00CF530E">
            <w:pPr>
              <w:pStyle w:val="TD"/>
            </w:pPr>
            <w:r>
              <w:t> </w:t>
            </w:r>
          </w:p>
        </w:tc>
      </w:tr>
      <w:tr w:rsidR="007C0E11" w:rsidTr="00CF530E">
        <w:trPr>
          <w:trHeight w:val="255"/>
        </w:trPr>
        <w:tc>
          <w:tcPr>
            <w:tcW w:w="0" w:type="auto"/>
            <w:noWrap/>
            <w:hideMark/>
          </w:tcPr>
          <w:p w:rsidR="007C0E11" w:rsidRDefault="007C0E11" w:rsidP="00CF530E">
            <w:pPr>
              <w:pStyle w:val="TD"/>
            </w:pPr>
            <w:r>
              <w:t>0.026V</w:t>
            </w:r>
          </w:p>
        </w:tc>
        <w:tc>
          <w:tcPr>
            <w:tcW w:w="0" w:type="auto"/>
            <w:noWrap/>
            <w:hideMark/>
          </w:tcPr>
          <w:p w:rsidR="007C0E11" w:rsidRDefault="007C0E11" w:rsidP="00CF530E">
            <w:pPr>
              <w:pStyle w:val="TD"/>
            </w:pPr>
            <w:r>
              <w:t>25.97E-9A</w:t>
            </w:r>
          </w:p>
        </w:tc>
        <w:tc>
          <w:tcPr>
            <w:tcW w:w="0" w:type="auto"/>
            <w:noWrap/>
            <w:hideMark/>
          </w:tcPr>
          <w:p w:rsidR="007C0E11" w:rsidRDefault="007C0E11" w:rsidP="00CF530E">
            <w:pPr>
              <w:pStyle w:val="TD"/>
            </w:pPr>
            <w:r>
              <w:t>2.32E-6A</w:t>
            </w:r>
          </w:p>
        </w:tc>
        <w:tc>
          <w:tcPr>
            <w:tcW w:w="0" w:type="auto"/>
            <w:noWrap/>
            <w:hideMark/>
          </w:tcPr>
          <w:p w:rsidR="007C0E11" w:rsidRDefault="007C0E11" w:rsidP="00CF530E">
            <w:pPr>
              <w:pStyle w:val="TD"/>
            </w:pPr>
            <w:r>
              <w:t> </w:t>
            </w:r>
          </w:p>
        </w:tc>
        <w:tc>
          <w:tcPr>
            <w:tcW w:w="0" w:type="auto"/>
            <w:noWrap/>
            <w:hideMark/>
          </w:tcPr>
          <w:p w:rsidR="007C0E11" w:rsidRDefault="007C0E11" w:rsidP="00CF530E">
            <w:pPr>
              <w:pStyle w:val="TD"/>
            </w:pPr>
            <w:r>
              <w:t> </w:t>
            </w:r>
          </w:p>
        </w:tc>
      </w:tr>
    </w:tbl>
    <w:p w:rsidR="007C0E11" w:rsidRPr="008F31F5" w:rsidRDefault="007C0E11" w:rsidP="007C0E11">
      <w:pPr>
        <w:pStyle w:val="Heading4"/>
      </w:pPr>
      <w:r>
        <w:t>Diode Protected Inputs</w:t>
      </w:r>
    </w:p>
    <w:p w:rsidR="007C0E11" w:rsidRDefault="007C0E11" w:rsidP="007C0E11">
      <w:r>
        <w:t xml:space="preserve">These inputs were designed to measure the current being produced by the solar cells on one side of the spacecraft utilizing a LT1787 current sensor. A 10bq015 schottky diode is used to protect the solar cell and the current sensor from reverse currents. These </w:t>
      </w:r>
      <w:r w:rsidR="005101F2">
        <w:t>d</w:t>
      </w:r>
      <w:r>
        <w:t>iodes will prevent up to 15V flowing in the reverse direction.</w:t>
      </w:r>
      <w:r w:rsidR="005101F2">
        <w:t xml:space="preserve"> The circuit is shown in </w:t>
      </w:r>
      <w:r w:rsidR="00C64352">
        <w:fldChar w:fldCharType="begin"/>
      </w:r>
      <w:r w:rsidR="005101F2">
        <w:instrText xml:space="preserve"> REF _Ref207086167 \h </w:instrText>
      </w:r>
      <w:r w:rsidR="00C64352">
        <w:fldChar w:fldCharType="separate"/>
      </w:r>
      <w:r w:rsidR="00D46473">
        <w:t xml:space="preserve">Figure </w:t>
      </w:r>
      <w:r w:rsidR="00D46473">
        <w:rPr>
          <w:noProof/>
        </w:rPr>
        <w:t>32</w:t>
      </w:r>
      <w:r w:rsidR="00C64352">
        <w:fldChar w:fldCharType="end"/>
      </w:r>
      <w:r w:rsidR="005101F2">
        <w:t>.</w:t>
      </w:r>
    </w:p>
    <w:p w:rsidR="007C0E11" w:rsidRPr="008F31F5" w:rsidRDefault="007C0E11" w:rsidP="007C0E11">
      <w:pPr>
        <w:pStyle w:val="Heading5"/>
      </w:pPr>
      <w:r w:rsidRPr="008F31F5">
        <w:t xml:space="preserve">Sizing the </w:t>
      </w:r>
      <w:r>
        <w:t>C</w:t>
      </w:r>
      <w:r w:rsidRPr="008F31F5">
        <w:t xml:space="preserve">urrent </w:t>
      </w:r>
      <w:r>
        <w:t>S</w:t>
      </w:r>
      <w:r w:rsidRPr="008F31F5">
        <w:t>ensor</w:t>
      </w:r>
    </w:p>
    <w:p w:rsidR="007C0E11" w:rsidRDefault="007C0E11" w:rsidP="007C0E11">
      <w:pPr>
        <w:tabs>
          <w:tab w:val="left" w:pos="4820"/>
        </w:tabs>
      </w:pPr>
      <w:r>
        <w:t xml:space="preserve">The candidate solar cell manufacturer indicates that the peak power of the cells occurs at 2.4 V per cell and 400mAhrs for the given size selected. </w:t>
      </w:r>
      <w:r w:rsidR="007F59FB">
        <w:t>It is plan</w:t>
      </w:r>
      <w:r w:rsidR="00587EC2">
        <w:t>n</w:t>
      </w:r>
      <w:r w:rsidR="007F59FB">
        <w:t>ed that</w:t>
      </w:r>
      <w:r>
        <w:t xml:space="preserve"> two cells in series will be used per side giving a maximum voltage and current around 4.8V and 400mAhrs</w:t>
      </w:r>
      <w:r w:rsidR="005101F2">
        <w:t>,</w:t>
      </w:r>
      <w:r>
        <w:t xml:space="preserve"> respectively.  </w:t>
      </w:r>
    </w:p>
    <w:p w:rsidR="007C0E11" w:rsidRPr="008F31F5" w:rsidRDefault="007C0E11" w:rsidP="007C0E11">
      <w:pPr>
        <w:pStyle w:val="Heading5"/>
      </w:pPr>
      <w:r w:rsidRPr="008F31F5">
        <w:t xml:space="preserve">Diode </w:t>
      </w:r>
      <w:r>
        <w:t>S</w:t>
      </w:r>
      <w:r w:rsidRPr="008F31F5">
        <w:t>election</w:t>
      </w:r>
    </w:p>
    <w:p w:rsidR="007C0E11" w:rsidRDefault="007C0E11" w:rsidP="007C0E11">
      <w:r>
        <w:t>The schottky diode selected (10bq015) was chosen to minimize</w:t>
      </w:r>
      <w:r w:rsidR="005101F2">
        <w:t xml:space="preserve"> the</w:t>
      </w:r>
      <w:r w:rsidR="007F59FB">
        <w:t xml:space="preserve"> voltage drop across the diode </w:t>
      </w:r>
      <w:r>
        <w:t>to maximize the power supplied to the charging bus. It was also chosen to prevent a maximum current of 800mA from traveling in reverse through solar cells shadowed and not producing power. This diode was utilized throughout the design to minimize ordering errors.</w:t>
      </w:r>
      <w:r w:rsidR="005101F2">
        <w:t xml:space="preserve"> The key characteristics of the chosen diode are shown in </w:t>
      </w:r>
      <w:r w:rsidR="00C64352">
        <w:fldChar w:fldCharType="begin"/>
      </w:r>
      <w:r w:rsidR="005101F2">
        <w:instrText xml:space="preserve"> REF _Ref207086096 \h </w:instrText>
      </w:r>
      <w:r w:rsidR="00C64352">
        <w:fldChar w:fldCharType="separate"/>
      </w:r>
      <w:r w:rsidR="00D46473">
        <w:t xml:space="preserve">Table </w:t>
      </w:r>
      <w:r w:rsidR="00D46473">
        <w:rPr>
          <w:noProof/>
        </w:rPr>
        <w:t>57</w:t>
      </w:r>
      <w:r w:rsidR="00C64352">
        <w:fldChar w:fldCharType="end"/>
      </w:r>
      <w:r w:rsidR="005101F2">
        <w:t>.</w:t>
      </w:r>
    </w:p>
    <w:p w:rsidR="007C0E11" w:rsidRPr="006A1FE5" w:rsidRDefault="007C0E11" w:rsidP="007C0E11">
      <w:pPr>
        <w:pStyle w:val="Caption"/>
      </w:pPr>
      <w:bookmarkStart w:id="649" w:name="_Ref207086096"/>
      <w:bookmarkStart w:id="650" w:name="_Toc172869395"/>
      <w:bookmarkStart w:id="651" w:name="_Toc207775296"/>
      <w:r>
        <w:t xml:space="preserve">Table </w:t>
      </w:r>
      <w:fldSimple w:instr=" SEQ Table \* ARABIC ">
        <w:r w:rsidR="00D46473">
          <w:rPr>
            <w:noProof/>
          </w:rPr>
          <w:t>57</w:t>
        </w:r>
      </w:fldSimple>
      <w:bookmarkEnd w:id="649"/>
      <w:r w:rsidRPr="006A1FE5">
        <w:t>: Key Diode Characteristics</w:t>
      </w:r>
      <w:bookmarkEnd w:id="650"/>
      <w:bookmarkEnd w:id="651"/>
    </w:p>
    <w:tbl>
      <w:tblPr>
        <w:tblW w:w="0" w:type="auto"/>
        <w:jc w:val="center"/>
        <w:tblBorders>
          <w:top w:val="single" w:sz="24" w:space="0" w:color="auto"/>
          <w:bottom w:val="single" w:sz="24" w:space="0" w:color="auto"/>
        </w:tblBorders>
        <w:tblLook w:val="01C0"/>
      </w:tblPr>
      <w:tblGrid>
        <w:gridCol w:w="3097"/>
        <w:gridCol w:w="1450"/>
      </w:tblGrid>
      <w:tr w:rsidR="007C0E11" w:rsidTr="00527773">
        <w:trPr>
          <w:jc w:val="center"/>
        </w:trPr>
        <w:tc>
          <w:tcPr>
            <w:tcW w:w="0" w:type="auto"/>
            <w:tcBorders>
              <w:top w:val="single" w:sz="24" w:space="0" w:color="auto"/>
            </w:tcBorders>
          </w:tcPr>
          <w:p w:rsidR="007C0E11" w:rsidRPr="00B0106D" w:rsidRDefault="007C0E11" w:rsidP="00EC673F">
            <w:pPr>
              <w:pStyle w:val="Table"/>
            </w:pPr>
            <w:r>
              <w:lastRenderedPageBreak/>
              <w:t>Max average forward current</w:t>
            </w:r>
          </w:p>
        </w:tc>
        <w:tc>
          <w:tcPr>
            <w:tcW w:w="0" w:type="auto"/>
            <w:tcBorders>
              <w:top w:val="single" w:sz="24" w:space="0" w:color="auto"/>
            </w:tcBorders>
            <w:vAlign w:val="center"/>
          </w:tcPr>
          <w:p w:rsidR="007C0E11" w:rsidRDefault="007C0E11" w:rsidP="00527773">
            <w:pPr>
              <w:pStyle w:val="Table"/>
              <w:jc w:val="center"/>
            </w:pPr>
            <w:r>
              <w:t>1A</w:t>
            </w:r>
          </w:p>
        </w:tc>
      </w:tr>
      <w:tr w:rsidR="007C0E11" w:rsidTr="00527773">
        <w:trPr>
          <w:jc w:val="center"/>
        </w:trPr>
        <w:tc>
          <w:tcPr>
            <w:tcW w:w="0" w:type="auto"/>
          </w:tcPr>
          <w:p w:rsidR="007C0E11" w:rsidRDefault="007C0E11" w:rsidP="00EC673F">
            <w:pPr>
              <w:pStyle w:val="Table"/>
            </w:pPr>
            <w:r>
              <w:t>Max peak forward current</w:t>
            </w:r>
          </w:p>
        </w:tc>
        <w:tc>
          <w:tcPr>
            <w:tcW w:w="0" w:type="auto"/>
            <w:vAlign w:val="center"/>
          </w:tcPr>
          <w:p w:rsidR="007C0E11" w:rsidRDefault="007C0E11" w:rsidP="00527773">
            <w:pPr>
              <w:pStyle w:val="Table"/>
              <w:jc w:val="center"/>
            </w:pPr>
            <w:r>
              <w:t>140 A</w:t>
            </w:r>
          </w:p>
        </w:tc>
      </w:tr>
      <w:tr w:rsidR="007C0E11" w:rsidTr="00527773">
        <w:trPr>
          <w:jc w:val="center"/>
        </w:trPr>
        <w:tc>
          <w:tcPr>
            <w:tcW w:w="0" w:type="auto"/>
          </w:tcPr>
          <w:p w:rsidR="007C0E11" w:rsidRDefault="007C0E11" w:rsidP="00EC673F">
            <w:pPr>
              <w:pStyle w:val="Table"/>
            </w:pPr>
            <w:r>
              <w:t>Max Forward voltage drop</w:t>
            </w:r>
          </w:p>
        </w:tc>
        <w:tc>
          <w:tcPr>
            <w:tcW w:w="0" w:type="auto"/>
            <w:vAlign w:val="center"/>
          </w:tcPr>
          <w:p w:rsidR="007C0E11" w:rsidRDefault="007C0E11" w:rsidP="00527773">
            <w:pPr>
              <w:pStyle w:val="Table"/>
              <w:jc w:val="center"/>
            </w:pPr>
            <w:r>
              <w:t>.34V</w:t>
            </w:r>
          </w:p>
        </w:tc>
      </w:tr>
      <w:tr w:rsidR="007C0E11" w:rsidTr="00527773">
        <w:trPr>
          <w:jc w:val="center"/>
        </w:trPr>
        <w:tc>
          <w:tcPr>
            <w:tcW w:w="0" w:type="auto"/>
          </w:tcPr>
          <w:p w:rsidR="007C0E11" w:rsidRPr="00B0106D" w:rsidRDefault="007C0E11" w:rsidP="00EC673F">
            <w:pPr>
              <w:pStyle w:val="Table"/>
            </w:pPr>
            <w:r>
              <w:t>Max reverse leakage current 25</w:t>
            </w:r>
            <w:r w:rsidRPr="00B0106D">
              <w:t>°C</w:t>
            </w:r>
          </w:p>
        </w:tc>
        <w:tc>
          <w:tcPr>
            <w:tcW w:w="0" w:type="auto"/>
            <w:vAlign w:val="center"/>
          </w:tcPr>
          <w:p w:rsidR="007C0E11" w:rsidRDefault="007C0E11" w:rsidP="00527773">
            <w:pPr>
              <w:pStyle w:val="Table"/>
              <w:jc w:val="center"/>
            </w:pPr>
            <w:r>
              <w:t>.50 mA</w:t>
            </w:r>
          </w:p>
        </w:tc>
      </w:tr>
      <w:tr w:rsidR="007C0E11" w:rsidTr="00527773">
        <w:trPr>
          <w:jc w:val="center"/>
        </w:trPr>
        <w:tc>
          <w:tcPr>
            <w:tcW w:w="0" w:type="auto"/>
          </w:tcPr>
          <w:p w:rsidR="007C0E11" w:rsidRPr="00B0106D" w:rsidRDefault="007C0E11" w:rsidP="00EC673F">
            <w:pPr>
              <w:pStyle w:val="Table"/>
            </w:pPr>
            <w:r>
              <w:t>Max Reverse leakage current 100</w:t>
            </w:r>
            <w:r w:rsidRPr="00B0106D">
              <w:t>°C</w:t>
            </w:r>
          </w:p>
        </w:tc>
        <w:tc>
          <w:tcPr>
            <w:tcW w:w="0" w:type="auto"/>
            <w:vAlign w:val="center"/>
          </w:tcPr>
          <w:p w:rsidR="007C0E11" w:rsidRDefault="007C0E11" w:rsidP="00527773">
            <w:pPr>
              <w:pStyle w:val="Table"/>
              <w:jc w:val="center"/>
            </w:pPr>
            <w:r>
              <w:t>12 mA</w:t>
            </w:r>
          </w:p>
        </w:tc>
      </w:tr>
      <w:tr w:rsidR="007C0E11" w:rsidTr="00527773">
        <w:trPr>
          <w:jc w:val="center"/>
        </w:trPr>
        <w:tc>
          <w:tcPr>
            <w:tcW w:w="0" w:type="auto"/>
            <w:tcBorders>
              <w:bottom w:val="single" w:sz="24" w:space="0" w:color="auto"/>
            </w:tcBorders>
          </w:tcPr>
          <w:p w:rsidR="007C0E11" w:rsidRDefault="007C0E11" w:rsidP="00EC673F">
            <w:pPr>
              <w:pStyle w:val="Table"/>
            </w:pPr>
            <w:r>
              <w:t>Max Reverse DC voltage</w:t>
            </w:r>
          </w:p>
        </w:tc>
        <w:tc>
          <w:tcPr>
            <w:tcW w:w="0" w:type="auto"/>
            <w:tcBorders>
              <w:bottom w:val="single" w:sz="24" w:space="0" w:color="auto"/>
            </w:tcBorders>
            <w:vAlign w:val="center"/>
          </w:tcPr>
          <w:p w:rsidR="007C0E11" w:rsidRDefault="007C0E11" w:rsidP="00527773">
            <w:pPr>
              <w:pStyle w:val="Table"/>
              <w:jc w:val="center"/>
            </w:pPr>
            <w:r>
              <w:t>15V (25V Peak)</w:t>
            </w:r>
          </w:p>
        </w:tc>
      </w:tr>
    </w:tbl>
    <w:p w:rsidR="007C0E11" w:rsidRPr="006A1FE5" w:rsidRDefault="007C0E11" w:rsidP="007C0E11">
      <w:pPr>
        <w:pStyle w:val="centerednormalpictureseqns"/>
      </w:pPr>
      <w:r>
        <w:rPr>
          <w:noProof/>
          <w:lang w:val="en-CA" w:eastAsia="en-CA" w:bidi="ar-SA"/>
        </w:rPr>
        <w:drawing>
          <wp:inline distT="0" distB="0" distL="0" distR="0">
            <wp:extent cx="3095625" cy="2724150"/>
            <wp:effectExtent l="19050" t="0" r="9525" b="0"/>
            <wp:docPr id="54" name="Picture 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3"/>
                    <pic:cNvPicPr>
                      <a:picLocks noChangeAspect="1" noChangeArrowheads="1"/>
                    </pic:cNvPicPr>
                  </pic:nvPicPr>
                  <pic:blipFill>
                    <a:blip r:embed="rId64"/>
                    <a:srcRect l="60335" t="8374" r="6511" b="46753"/>
                    <a:stretch>
                      <a:fillRect/>
                    </a:stretch>
                  </pic:blipFill>
                  <pic:spPr bwMode="auto">
                    <a:xfrm>
                      <a:off x="0" y="0"/>
                      <a:ext cx="3095625" cy="2724150"/>
                    </a:xfrm>
                    <a:prstGeom prst="rect">
                      <a:avLst/>
                    </a:prstGeom>
                    <a:noFill/>
                    <a:ln w="9525">
                      <a:noFill/>
                      <a:miter lim="800000"/>
                      <a:headEnd/>
                      <a:tailEnd/>
                    </a:ln>
                  </pic:spPr>
                </pic:pic>
              </a:graphicData>
            </a:graphic>
          </wp:inline>
        </w:drawing>
      </w:r>
    </w:p>
    <w:p w:rsidR="007C0E11" w:rsidRPr="00280A10" w:rsidRDefault="007C0E11" w:rsidP="007C0E11">
      <w:pPr>
        <w:pStyle w:val="Caption"/>
      </w:pPr>
      <w:bookmarkStart w:id="652" w:name="_Ref207086167"/>
      <w:bookmarkStart w:id="653" w:name="_Toc172869384"/>
      <w:bookmarkStart w:id="654" w:name="_Toc207775207"/>
      <w:r>
        <w:t xml:space="preserve">Figure </w:t>
      </w:r>
      <w:fldSimple w:instr=" SEQ Figure \* ARABIC ">
        <w:r w:rsidR="00D46473">
          <w:rPr>
            <w:noProof/>
          </w:rPr>
          <w:t>32</w:t>
        </w:r>
      </w:fldSimple>
      <w:bookmarkEnd w:id="652"/>
      <w:r>
        <w:t>: Two solar cell circuit</w:t>
      </w:r>
      <w:bookmarkEnd w:id="653"/>
      <w:bookmarkEnd w:id="654"/>
    </w:p>
    <w:p w:rsidR="007C0E11" w:rsidRDefault="007C0E11" w:rsidP="007C0E11">
      <w:pPr>
        <w:pStyle w:val="Heading3"/>
      </w:pPr>
      <w:bookmarkStart w:id="655" w:name="_Toc172869347"/>
      <w:bookmarkStart w:id="656" w:name="_Toc204748282"/>
      <w:bookmarkStart w:id="657" w:name="_Toc207775138"/>
      <w:r>
        <w:t>Battery Charger</w:t>
      </w:r>
      <w:bookmarkEnd w:id="655"/>
      <w:bookmarkEnd w:id="656"/>
      <w:bookmarkEnd w:id="657"/>
    </w:p>
    <w:p w:rsidR="007C0E11" w:rsidRDefault="007C0E11" w:rsidP="007C0E11">
      <w:r>
        <w:t>The main component of the battery charging system is the bq24002 from Texas instruments.  This device</w:t>
      </w:r>
      <w:r w:rsidR="005101F2">
        <w:t>,</w:t>
      </w:r>
      <w:r>
        <w:t xml:space="preserve"> along with a DC- DC boost voltage converter (MAX1760) and voltage divider, will charge the battery and supply current for the system when it is exposed to sunlight.</w:t>
      </w:r>
      <w:r w:rsidR="005101F2">
        <w:t xml:space="preserve"> The circuit is shown in </w:t>
      </w:r>
      <w:r w:rsidR="00C64352">
        <w:fldChar w:fldCharType="begin"/>
      </w:r>
      <w:r w:rsidR="005101F2">
        <w:instrText xml:space="preserve"> REF _Ref207086269 \h </w:instrText>
      </w:r>
      <w:r w:rsidR="00C64352">
        <w:fldChar w:fldCharType="separate"/>
      </w:r>
      <w:r w:rsidR="00D46473">
        <w:t xml:space="preserve">Figure </w:t>
      </w:r>
      <w:r w:rsidR="00D46473">
        <w:rPr>
          <w:noProof/>
        </w:rPr>
        <w:t>33</w:t>
      </w:r>
      <w:r w:rsidR="00C64352">
        <w:fldChar w:fldCharType="end"/>
      </w:r>
      <w:r w:rsidR="005101F2">
        <w:t>.</w:t>
      </w:r>
    </w:p>
    <w:p w:rsidR="007C0E11" w:rsidRPr="008F31F5" w:rsidRDefault="007C0E11" w:rsidP="007C0E11">
      <w:pPr>
        <w:pStyle w:val="Heading4"/>
      </w:pPr>
      <w:bookmarkStart w:id="658" w:name="_Toc172869348"/>
      <w:r w:rsidRPr="008F31F5">
        <w:t xml:space="preserve">BQ24002 </w:t>
      </w:r>
      <w:r>
        <w:t>M</w:t>
      </w:r>
      <w:r w:rsidRPr="008F31F5">
        <w:t xml:space="preserve">onolithic </w:t>
      </w:r>
      <w:r>
        <w:t>C</w:t>
      </w:r>
      <w:r w:rsidRPr="008F31F5">
        <w:t>harger IC</w:t>
      </w:r>
      <w:bookmarkEnd w:id="658"/>
    </w:p>
    <w:p w:rsidR="007C0E11" w:rsidRDefault="007C0E11" w:rsidP="007C0E11">
      <w:r>
        <w:t>This device was selected amongst the many available on the market for its simplicity,  ability to change charge current, indication of charge status features, and easy to solder TSSOP package.  This device</w:t>
      </w:r>
      <w:r w:rsidR="005101F2">
        <w:t>,</w:t>
      </w:r>
      <w:r>
        <w:t xml:space="preserve"> however</w:t>
      </w:r>
      <w:r w:rsidR="005101F2">
        <w:t>,</w:t>
      </w:r>
      <w:r>
        <w:t xml:space="preserve"> has a slightly higher input voltage. This requires the use of a DC-DC converter to ensure power will transfer from the cells on non ideal orientations of the solar cells and the </w:t>
      </w:r>
      <w:r w:rsidR="000B6F67">
        <w:t>Sun</w:t>
      </w:r>
      <w:r>
        <w:t>.  To ensure this device utilizes the most amount of available solar power and does not burn out the DC-DC voltage step up converter</w:t>
      </w:r>
      <w:r w:rsidR="005101F2">
        <w:t>,</w:t>
      </w:r>
      <w:r>
        <w:t xml:space="preserve"> the charge current will be limited to </w:t>
      </w:r>
      <w:r w:rsidR="00587EC2">
        <w:t>0</w:t>
      </w:r>
      <w:r>
        <w:t>.5A.</w:t>
      </w:r>
    </w:p>
    <w:p w:rsidR="007C0E11" w:rsidRPr="006A1FE5" w:rsidRDefault="007C0E11" w:rsidP="007C0E11">
      <w:pPr>
        <w:pStyle w:val="centerednormalpictureseqns"/>
      </w:pPr>
      <w:r>
        <w:rPr>
          <w:noProof/>
          <w:lang w:val="en-CA" w:eastAsia="en-CA" w:bidi="ar-SA"/>
        </w:rPr>
        <w:lastRenderedPageBreak/>
        <w:drawing>
          <wp:inline distT="0" distB="0" distL="0" distR="0">
            <wp:extent cx="4886325" cy="2514600"/>
            <wp:effectExtent l="19050" t="0" r="9525" b="0"/>
            <wp:docPr id="55" name="Picture 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7"/>
                    <pic:cNvPicPr>
                      <a:picLocks noChangeAspect="1" noChangeArrowheads="1"/>
                    </pic:cNvPicPr>
                  </pic:nvPicPr>
                  <pic:blipFill>
                    <a:blip r:embed="rId65"/>
                    <a:srcRect l="16653" t="16435" r="8415" b="20705"/>
                    <a:stretch>
                      <a:fillRect/>
                    </a:stretch>
                  </pic:blipFill>
                  <pic:spPr bwMode="auto">
                    <a:xfrm>
                      <a:off x="0" y="0"/>
                      <a:ext cx="4886325" cy="2514600"/>
                    </a:xfrm>
                    <a:prstGeom prst="rect">
                      <a:avLst/>
                    </a:prstGeom>
                    <a:noFill/>
                    <a:ln w="9525">
                      <a:noFill/>
                      <a:miter lim="800000"/>
                      <a:headEnd/>
                      <a:tailEnd/>
                    </a:ln>
                  </pic:spPr>
                </pic:pic>
              </a:graphicData>
            </a:graphic>
          </wp:inline>
        </w:drawing>
      </w:r>
    </w:p>
    <w:p w:rsidR="007C0E11" w:rsidRPr="008F0ED7" w:rsidRDefault="007C0E11" w:rsidP="007C0E11">
      <w:pPr>
        <w:pStyle w:val="Caption"/>
      </w:pPr>
      <w:bookmarkStart w:id="659" w:name="_Ref207086269"/>
      <w:bookmarkStart w:id="660" w:name="_Toc172869386"/>
      <w:bookmarkStart w:id="661" w:name="_Toc207775208"/>
      <w:r>
        <w:t xml:space="preserve">Figure </w:t>
      </w:r>
      <w:fldSimple w:instr=" SEQ Figure \* ARABIC ">
        <w:r w:rsidR="00D46473">
          <w:rPr>
            <w:noProof/>
          </w:rPr>
          <w:t>33</w:t>
        </w:r>
      </w:fldSimple>
      <w:bookmarkEnd w:id="659"/>
      <w:r>
        <w:t>: Battery charger circuit</w:t>
      </w:r>
      <w:bookmarkEnd w:id="660"/>
      <w:bookmarkEnd w:id="661"/>
    </w:p>
    <w:p w:rsidR="007C0E11" w:rsidRDefault="007C0E11" w:rsidP="007C0E11">
      <w:pPr>
        <w:pStyle w:val="Heading3"/>
      </w:pPr>
      <w:bookmarkStart w:id="662" w:name="_Toc172869351"/>
      <w:bookmarkStart w:id="663" w:name="_Toc204748283"/>
      <w:bookmarkStart w:id="664" w:name="_Toc207775139"/>
      <w:r>
        <w:t>Battery Monitor</w:t>
      </w:r>
      <w:bookmarkEnd w:id="662"/>
      <w:bookmarkEnd w:id="663"/>
      <w:bookmarkEnd w:id="664"/>
    </w:p>
    <w:p w:rsidR="007C0E11" w:rsidRDefault="007C0E11" w:rsidP="007C0E11">
      <w:r>
        <w:t>The battery monitor will consist of the subsystem microcontroller estimating the battery draw/recharge current over time. A current sensor (LT1787) will be used to directly measure the current. To help verify these estimates, the battery voltage will be measured using a simple voltage divider</w:t>
      </w:r>
      <w:r w:rsidR="005101F2">
        <w:t xml:space="preserve">. The circuit for this is shown in </w:t>
      </w:r>
      <w:r w:rsidR="00C64352">
        <w:fldChar w:fldCharType="begin"/>
      </w:r>
      <w:r w:rsidR="005101F2">
        <w:instrText xml:space="preserve"> REF _Ref207086286 \h </w:instrText>
      </w:r>
      <w:r w:rsidR="00C64352">
        <w:fldChar w:fldCharType="separate"/>
      </w:r>
      <w:r w:rsidR="00D46473">
        <w:t xml:space="preserve">Figure </w:t>
      </w:r>
      <w:r w:rsidR="00D46473">
        <w:rPr>
          <w:noProof/>
        </w:rPr>
        <w:t>34</w:t>
      </w:r>
      <w:r w:rsidR="00C64352">
        <w:fldChar w:fldCharType="end"/>
      </w:r>
      <w:r w:rsidR="005101F2">
        <w:t>.</w:t>
      </w:r>
    </w:p>
    <w:p w:rsidR="007C0E11" w:rsidRPr="006A1FE5" w:rsidRDefault="007C0E11" w:rsidP="007C0E11">
      <w:pPr>
        <w:pStyle w:val="centerednormalpictureseqns"/>
      </w:pPr>
      <w:r>
        <w:rPr>
          <w:noProof/>
          <w:lang w:val="en-CA" w:eastAsia="en-CA" w:bidi="ar-SA"/>
        </w:rPr>
        <w:drawing>
          <wp:inline distT="0" distB="0" distL="0" distR="0">
            <wp:extent cx="3409950" cy="1581150"/>
            <wp:effectExtent l="19050" t="0" r="0" b="0"/>
            <wp:docPr id="56" name="Picture 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9"/>
                    <pic:cNvPicPr>
                      <a:picLocks noChangeAspect="1" noChangeArrowheads="1"/>
                    </pic:cNvPicPr>
                  </pic:nvPicPr>
                  <pic:blipFill>
                    <a:blip r:embed="rId66"/>
                    <a:srcRect l="18690" t="60130" r="41736" b="10077"/>
                    <a:stretch>
                      <a:fillRect/>
                    </a:stretch>
                  </pic:blipFill>
                  <pic:spPr bwMode="auto">
                    <a:xfrm>
                      <a:off x="0" y="0"/>
                      <a:ext cx="3409950" cy="1581150"/>
                    </a:xfrm>
                    <a:prstGeom prst="rect">
                      <a:avLst/>
                    </a:prstGeom>
                    <a:noFill/>
                    <a:ln w="9525">
                      <a:noFill/>
                      <a:miter lim="800000"/>
                      <a:headEnd/>
                      <a:tailEnd/>
                    </a:ln>
                  </pic:spPr>
                </pic:pic>
              </a:graphicData>
            </a:graphic>
          </wp:inline>
        </w:drawing>
      </w:r>
    </w:p>
    <w:p w:rsidR="007C0E11" w:rsidRPr="008F0ED7" w:rsidRDefault="007C0E11" w:rsidP="007C0E11">
      <w:pPr>
        <w:pStyle w:val="Caption"/>
      </w:pPr>
      <w:bookmarkStart w:id="665" w:name="_Ref207086286"/>
      <w:bookmarkStart w:id="666" w:name="_Toc172869387"/>
      <w:bookmarkStart w:id="667" w:name="_Toc207775209"/>
      <w:r>
        <w:t xml:space="preserve">Figure </w:t>
      </w:r>
      <w:fldSimple w:instr=" SEQ Figure \* ARABIC ">
        <w:r w:rsidR="00D46473">
          <w:rPr>
            <w:noProof/>
          </w:rPr>
          <w:t>34</w:t>
        </w:r>
      </w:fldSimple>
      <w:bookmarkEnd w:id="665"/>
      <w:r>
        <w:t>: Battery monitor circuit</w:t>
      </w:r>
      <w:bookmarkEnd w:id="666"/>
      <w:bookmarkEnd w:id="667"/>
    </w:p>
    <w:p w:rsidR="007C0E11" w:rsidRDefault="007C0E11" w:rsidP="007C0E11">
      <w:pPr>
        <w:pStyle w:val="Heading3"/>
      </w:pPr>
      <w:bookmarkStart w:id="668" w:name="_Toc172869352"/>
      <w:bookmarkStart w:id="669" w:name="_Toc204748284"/>
      <w:bookmarkStart w:id="670" w:name="_Toc207775140"/>
      <w:r>
        <w:t>System Wide Interface</w:t>
      </w:r>
      <w:bookmarkEnd w:id="668"/>
      <w:bookmarkEnd w:id="669"/>
      <w:bookmarkEnd w:id="670"/>
    </w:p>
    <w:p w:rsidR="007C0E11" w:rsidRPr="00EC715D" w:rsidRDefault="007C0E11" w:rsidP="007C0E11">
      <w:r>
        <w:t>The power subsystem will be connected to the rest of the satellite</w:t>
      </w:r>
      <w:r w:rsidR="005101F2">
        <w:t xml:space="preserve"> using a standardized interface, </w:t>
      </w:r>
      <w:r>
        <w:t xml:space="preserve">which includes </w:t>
      </w:r>
      <w:r w:rsidR="005101F2">
        <w:t>a 30 pin connector a bus switch</w:t>
      </w:r>
      <w:r>
        <w:t xml:space="preserve"> and programming enable jumpers</w:t>
      </w:r>
      <w:r w:rsidR="005101F2">
        <w:t xml:space="preserve">. </w:t>
      </w:r>
      <w:r w:rsidR="00C64352">
        <w:fldChar w:fldCharType="begin"/>
      </w:r>
      <w:r w:rsidR="005101F2">
        <w:instrText xml:space="preserve"> REF _Ref207086332 \h </w:instrText>
      </w:r>
      <w:r w:rsidR="00C64352">
        <w:fldChar w:fldCharType="separate"/>
      </w:r>
      <w:r w:rsidR="00D46473">
        <w:t xml:space="preserve">Figure </w:t>
      </w:r>
      <w:r w:rsidR="00D46473">
        <w:rPr>
          <w:noProof/>
        </w:rPr>
        <w:t>35</w:t>
      </w:r>
      <w:r w:rsidR="00C64352">
        <w:fldChar w:fldCharType="end"/>
      </w:r>
      <w:r w:rsidR="005101F2">
        <w:t xml:space="preserve"> shows the circuit for the systems interface. </w:t>
      </w:r>
    </w:p>
    <w:p w:rsidR="007C0E11" w:rsidRPr="006A1FE5" w:rsidRDefault="007C0E11" w:rsidP="007C0E11">
      <w:pPr>
        <w:pStyle w:val="centerednormalpictureseqns"/>
      </w:pPr>
    </w:p>
    <w:p w:rsidR="007C0E11" w:rsidRDefault="007C0E11" w:rsidP="007C0E11">
      <w:pPr>
        <w:pStyle w:val="Heading3"/>
      </w:pPr>
      <w:bookmarkStart w:id="671" w:name="_Toc172869353"/>
      <w:bookmarkStart w:id="672" w:name="_Toc204748285"/>
      <w:bookmarkStart w:id="673" w:name="_Toc207775141"/>
      <w:r>
        <w:lastRenderedPageBreak/>
        <w:t>Microcontroller</w:t>
      </w:r>
      <w:bookmarkEnd w:id="671"/>
      <w:bookmarkEnd w:id="672"/>
      <w:bookmarkEnd w:id="673"/>
    </w:p>
    <w:p w:rsidR="007C0E11" w:rsidRDefault="00C64352" w:rsidP="007C0E11">
      <w:fldSimple w:instr=" REF _Ref169871924 \h  \* MERGEFORMAT ">
        <w:r w:rsidR="00D46473">
          <w:t>Figure 36</w:t>
        </w:r>
      </w:fldSimple>
      <w:r w:rsidR="007C0E11">
        <w:t xml:space="preserve"> </w:t>
      </w:r>
      <w:r w:rsidR="005101F2">
        <w:t>illustrates</w:t>
      </w:r>
      <w:r w:rsidR="007C0E11">
        <w:t xml:space="preserve"> the connections made to the microcontroller (PIC 16F777). As it can be seen in</w:t>
      </w:r>
      <w:r w:rsidR="005101F2">
        <w:t xml:space="preserve"> this figure,</w:t>
      </w:r>
      <w:r w:rsidR="007C0E11">
        <w:t xml:space="preserve"> the microcontroller acts only to gather the sensor data (mainly Analog data) and control the power supply enable pins.</w:t>
      </w:r>
    </w:p>
    <w:tbl>
      <w:tblPr>
        <w:tblW w:w="0" w:type="auto"/>
        <w:tblLook w:val="04A0"/>
      </w:tblPr>
      <w:tblGrid>
        <w:gridCol w:w="4281"/>
        <w:gridCol w:w="4656"/>
      </w:tblGrid>
      <w:tr w:rsidR="007C0E11" w:rsidTr="008D577C">
        <w:tc>
          <w:tcPr>
            <w:tcW w:w="4608" w:type="dxa"/>
          </w:tcPr>
          <w:p w:rsidR="007C0E11" w:rsidRDefault="007C0E11" w:rsidP="008D577C">
            <w:r>
              <w:rPr>
                <w:noProof/>
                <w:lang w:eastAsia="en-CA"/>
              </w:rPr>
              <w:drawing>
                <wp:inline distT="0" distB="0" distL="0" distR="0">
                  <wp:extent cx="2505075" cy="1676400"/>
                  <wp:effectExtent l="19050" t="0" r="9525" b="0"/>
                  <wp:docPr id="57" name="Picture 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0"/>
                          <pic:cNvPicPr>
                            <a:picLocks noChangeAspect="1" noChangeArrowheads="1"/>
                          </pic:cNvPicPr>
                        </pic:nvPicPr>
                        <pic:blipFill>
                          <a:blip r:embed="rId67"/>
                          <a:srcRect l="29167" t="32408" r="39507" b="33606"/>
                          <a:stretch>
                            <a:fillRect/>
                          </a:stretch>
                        </pic:blipFill>
                        <pic:spPr bwMode="auto">
                          <a:xfrm>
                            <a:off x="0" y="0"/>
                            <a:ext cx="2505075" cy="1676400"/>
                          </a:xfrm>
                          <a:prstGeom prst="rect">
                            <a:avLst/>
                          </a:prstGeom>
                          <a:noFill/>
                          <a:ln w="9525">
                            <a:noFill/>
                            <a:miter lim="800000"/>
                            <a:headEnd/>
                            <a:tailEnd/>
                          </a:ln>
                        </pic:spPr>
                      </pic:pic>
                    </a:graphicData>
                  </a:graphic>
                </wp:inline>
              </w:drawing>
            </w:r>
          </w:p>
        </w:tc>
        <w:tc>
          <w:tcPr>
            <w:tcW w:w="4608" w:type="dxa"/>
          </w:tcPr>
          <w:p w:rsidR="007C0E11" w:rsidRDefault="007C0E11" w:rsidP="008D577C">
            <w:r>
              <w:rPr>
                <w:noProof/>
                <w:lang w:eastAsia="en-CA"/>
              </w:rPr>
              <w:drawing>
                <wp:inline distT="0" distB="0" distL="0" distR="0">
                  <wp:extent cx="2800350" cy="2333625"/>
                  <wp:effectExtent l="19050" t="0" r="0" b="0"/>
                  <wp:docPr id="58" name="Picture 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
                          <pic:cNvPicPr>
                            <a:picLocks noChangeAspect="1" noChangeArrowheads="1"/>
                          </pic:cNvPicPr>
                        </pic:nvPicPr>
                        <pic:blipFill>
                          <a:blip r:embed="rId68"/>
                          <a:srcRect l="24567" t="21596" r="41620" b="35368"/>
                          <a:stretch>
                            <a:fillRect/>
                          </a:stretch>
                        </pic:blipFill>
                        <pic:spPr bwMode="auto">
                          <a:xfrm>
                            <a:off x="0" y="0"/>
                            <a:ext cx="2800350" cy="2333625"/>
                          </a:xfrm>
                          <a:prstGeom prst="rect">
                            <a:avLst/>
                          </a:prstGeom>
                          <a:noFill/>
                          <a:ln w="9525">
                            <a:noFill/>
                            <a:miter lim="800000"/>
                            <a:headEnd/>
                            <a:tailEnd/>
                          </a:ln>
                        </pic:spPr>
                      </pic:pic>
                    </a:graphicData>
                  </a:graphic>
                </wp:inline>
              </w:drawing>
            </w:r>
          </w:p>
        </w:tc>
      </w:tr>
      <w:tr w:rsidR="007C0E11" w:rsidTr="008D577C">
        <w:tc>
          <w:tcPr>
            <w:tcW w:w="4608" w:type="dxa"/>
          </w:tcPr>
          <w:p w:rsidR="007C0E11" w:rsidRDefault="007C0E11" w:rsidP="003A1F55">
            <w:pPr>
              <w:pStyle w:val="Caption"/>
            </w:pPr>
            <w:bookmarkStart w:id="674" w:name="_Ref207086332"/>
            <w:bookmarkStart w:id="675" w:name="_Toc172869388"/>
            <w:bookmarkStart w:id="676" w:name="_Toc207775210"/>
            <w:r>
              <w:t xml:space="preserve">Figure </w:t>
            </w:r>
            <w:fldSimple w:instr=" SEQ Figure \* ARABIC ">
              <w:r w:rsidR="00D46473">
                <w:rPr>
                  <w:noProof/>
                </w:rPr>
                <w:t>35</w:t>
              </w:r>
            </w:fldSimple>
            <w:bookmarkEnd w:id="674"/>
            <w:r>
              <w:t>: Interface to the satellite</w:t>
            </w:r>
            <w:bookmarkEnd w:id="675"/>
            <w:r w:rsidR="003A1F55">
              <w:t xml:space="preserve"> bus</w:t>
            </w:r>
            <w:bookmarkEnd w:id="676"/>
          </w:p>
        </w:tc>
        <w:tc>
          <w:tcPr>
            <w:tcW w:w="4608" w:type="dxa"/>
          </w:tcPr>
          <w:p w:rsidR="007C0E11" w:rsidRDefault="007C0E11" w:rsidP="008D577C">
            <w:pPr>
              <w:pStyle w:val="Caption"/>
            </w:pPr>
            <w:bookmarkStart w:id="677" w:name="_Ref169871924"/>
            <w:bookmarkStart w:id="678" w:name="_Toc172869389"/>
            <w:bookmarkStart w:id="679" w:name="_Toc207775211"/>
            <w:r>
              <w:t xml:space="preserve">Figure </w:t>
            </w:r>
            <w:fldSimple w:instr=" SEQ Figure \* ARABIC ">
              <w:r w:rsidR="00D46473">
                <w:rPr>
                  <w:noProof/>
                </w:rPr>
                <w:t>36</w:t>
              </w:r>
            </w:fldSimple>
            <w:bookmarkEnd w:id="677"/>
            <w:r>
              <w:t>: Microcontroller pin-out</w:t>
            </w:r>
            <w:bookmarkEnd w:id="678"/>
            <w:bookmarkEnd w:id="679"/>
          </w:p>
        </w:tc>
      </w:tr>
    </w:tbl>
    <w:p w:rsidR="007C0E11" w:rsidRPr="006A1FE5" w:rsidRDefault="007C0E11" w:rsidP="007C0E11">
      <w:pPr>
        <w:pStyle w:val="centerednormalpictureseqns"/>
      </w:pPr>
    </w:p>
    <w:p w:rsidR="007C0E11" w:rsidRDefault="007C0E11" w:rsidP="007C0E11">
      <w:pPr>
        <w:pStyle w:val="Heading3"/>
      </w:pPr>
      <w:bookmarkStart w:id="680" w:name="_Toc172869354"/>
      <w:bookmarkStart w:id="681" w:name="_Toc204748286"/>
      <w:bookmarkStart w:id="682" w:name="_Toc207775142"/>
      <w:r>
        <w:t>Overall Schematic Design</w:t>
      </w:r>
      <w:bookmarkEnd w:id="680"/>
      <w:bookmarkEnd w:id="681"/>
      <w:bookmarkEnd w:id="682"/>
    </w:p>
    <w:p w:rsidR="00F83F98" w:rsidRDefault="007C0E11" w:rsidP="007767CE">
      <w:r>
        <w:t xml:space="preserve">The following figures </w:t>
      </w:r>
      <w:r w:rsidR="005101F2">
        <w:t>(</w:t>
      </w:r>
      <w:r w:rsidR="00C64352">
        <w:fldChar w:fldCharType="begin"/>
      </w:r>
      <w:r w:rsidR="005101F2">
        <w:instrText xml:space="preserve"> REF _Ref207086462 \h </w:instrText>
      </w:r>
      <w:r w:rsidR="00C64352">
        <w:fldChar w:fldCharType="separate"/>
      </w:r>
      <w:r w:rsidR="00D46473">
        <w:t xml:space="preserve">Figure </w:t>
      </w:r>
      <w:r w:rsidR="00D46473">
        <w:rPr>
          <w:noProof/>
        </w:rPr>
        <w:t>37</w:t>
      </w:r>
      <w:r w:rsidR="00C64352">
        <w:fldChar w:fldCharType="end"/>
      </w:r>
      <w:r w:rsidR="005101F2">
        <w:t xml:space="preserve"> and </w:t>
      </w:r>
      <w:r w:rsidR="00C64352">
        <w:fldChar w:fldCharType="begin"/>
      </w:r>
      <w:r w:rsidR="005101F2">
        <w:instrText xml:space="preserve"> REF _Ref207086468 \h </w:instrText>
      </w:r>
      <w:r w:rsidR="00C64352">
        <w:fldChar w:fldCharType="separate"/>
      </w:r>
      <w:r w:rsidR="00D46473">
        <w:t xml:space="preserve">Figure </w:t>
      </w:r>
      <w:r w:rsidR="00D46473">
        <w:rPr>
          <w:noProof/>
        </w:rPr>
        <w:t>38</w:t>
      </w:r>
      <w:r w:rsidR="00C64352">
        <w:fldChar w:fldCharType="end"/>
      </w:r>
      <w:r w:rsidR="005101F2">
        <w:t xml:space="preserve">) </w:t>
      </w:r>
      <w:r>
        <w:t>show the full circuit for the power subsystem in detail.</w:t>
      </w:r>
    </w:p>
    <w:p w:rsidR="00F83F98" w:rsidRDefault="00F83F98" w:rsidP="007767CE">
      <w:pPr>
        <w:sectPr w:rsidR="00F83F98" w:rsidSect="003032DD">
          <w:type w:val="oddPage"/>
          <w:pgSz w:w="12242" w:h="15842" w:code="1"/>
          <w:pgMar w:top="1440" w:right="1440" w:bottom="1440" w:left="1797" w:header="720" w:footer="720" w:gutter="284"/>
          <w:cols w:space="720"/>
          <w:titlePg/>
          <w:docGrid w:linePitch="360"/>
        </w:sectPr>
      </w:pPr>
    </w:p>
    <w:p w:rsidR="007C0E11" w:rsidRPr="006A1FE5" w:rsidRDefault="007C0E11" w:rsidP="007767CE">
      <w:r>
        <w:rPr>
          <w:noProof/>
          <w:lang w:eastAsia="en-CA"/>
        </w:rPr>
        <w:lastRenderedPageBreak/>
        <w:drawing>
          <wp:inline distT="0" distB="0" distL="0" distR="0">
            <wp:extent cx="8143875" cy="5133975"/>
            <wp:effectExtent l="19050" t="0" r="9525" b="0"/>
            <wp:docPr id="59"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pic:cNvPicPr>
                      <a:picLocks noChangeAspect="1" noChangeArrowheads="1"/>
                    </pic:cNvPicPr>
                  </pic:nvPicPr>
                  <pic:blipFill>
                    <a:blip r:embed="rId69"/>
                    <a:srcRect/>
                    <a:stretch>
                      <a:fillRect/>
                    </a:stretch>
                  </pic:blipFill>
                  <pic:spPr bwMode="auto">
                    <a:xfrm>
                      <a:off x="0" y="0"/>
                      <a:ext cx="8143875" cy="5133975"/>
                    </a:xfrm>
                    <a:prstGeom prst="rect">
                      <a:avLst/>
                    </a:prstGeom>
                    <a:noFill/>
                    <a:ln w="9525">
                      <a:noFill/>
                      <a:miter lim="800000"/>
                      <a:headEnd/>
                      <a:tailEnd/>
                    </a:ln>
                  </pic:spPr>
                </pic:pic>
              </a:graphicData>
            </a:graphic>
          </wp:inline>
        </w:drawing>
      </w:r>
    </w:p>
    <w:p w:rsidR="007C0E11" w:rsidRDefault="007C0E11" w:rsidP="007C0E11">
      <w:pPr>
        <w:pStyle w:val="Caption"/>
      </w:pPr>
      <w:bookmarkStart w:id="683" w:name="_Toc172346408"/>
      <w:bookmarkStart w:id="684" w:name="_Ref207086462"/>
      <w:bookmarkStart w:id="685" w:name="_Toc207775212"/>
      <w:r>
        <w:t xml:space="preserve">Figure </w:t>
      </w:r>
      <w:fldSimple w:instr=" SEQ Figure \* ARABIC ">
        <w:r w:rsidR="00D46473">
          <w:rPr>
            <w:noProof/>
          </w:rPr>
          <w:t>37</w:t>
        </w:r>
      </w:fldSimple>
      <w:bookmarkEnd w:id="683"/>
      <w:bookmarkEnd w:id="684"/>
      <w:r>
        <w:t>: Power subsystem schematic</w:t>
      </w:r>
      <w:bookmarkEnd w:id="685"/>
      <w:r>
        <w:t xml:space="preserve"> </w:t>
      </w:r>
    </w:p>
    <w:p w:rsidR="007C0E11" w:rsidRPr="006A1FE5" w:rsidRDefault="007C0E11" w:rsidP="007C0E11">
      <w:pPr>
        <w:pStyle w:val="centerednormalpictureseqns"/>
      </w:pPr>
      <w:r>
        <w:rPr>
          <w:noProof/>
          <w:lang w:val="en-CA" w:eastAsia="en-CA" w:bidi="ar-SA"/>
        </w:rPr>
        <w:lastRenderedPageBreak/>
        <w:drawing>
          <wp:inline distT="0" distB="0" distL="0" distR="0">
            <wp:extent cx="7848600" cy="4943475"/>
            <wp:effectExtent l="19050" t="0" r="0" b="0"/>
            <wp:docPr id="6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70"/>
                    <a:srcRect/>
                    <a:stretch>
                      <a:fillRect/>
                    </a:stretch>
                  </pic:blipFill>
                  <pic:spPr bwMode="auto">
                    <a:xfrm>
                      <a:off x="0" y="0"/>
                      <a:ext cx="7848600" cy="4943475"/>
                    </a:xfrm>
                    <a:prstGeom prst="rect">
                      <a:avLst/>
                    </a:prstGeom>
                    <a:noFill/>
                    <a:ln w="9525">
                      <a:noFill/>
                      <a:miter lim="800000"/>
                      <a:headEnd/>
                      <a:tailEnd/>
                    </a:ln>
                  </pic:spPr>
                </pic:pic>
              </a:graphicData>
            </a:graphic>
          </wp:inline>
        </w:drawing>
      </w:r>
    </w:p>
    <w:p w:rsidR="00F83F98" w:rsidRDefault="007C0E11" w:rsidP="00F83F98">
      <w:pPr>
        <w:pStyle w:val="Caption"/>
      </w:pPr>
      <w:bookmarkStart w:id="686" w:name="_Toc172346409"/>
      <w:bookmarkStart w:id="687" w:name="_Ref207086468"/>
      <w:bookmarkStart w:id="688" w:name="_Toc207775213"/>
      <w:r>
        <w:t xml:space="preserve">Figure </w:t>
      </w:r>
      <w:fldSimple w:instr=" SEQ Figure \* ARABIC ">
        <w:r w:rsidR="00D46473">
          <w:rPr>
            <w:noProof/>
          </w:rPr>
          <w:t>38</w:t>
        </w:r>
      </w:fldSimple>
      <w:bookmarkEnd w:id="686"/>
      <w:bookmarkEnd w:id="687"/>
      <w:r w:rsidRPr="006A1FE5">
        <w:t>:</w:t>
      </w:r>
      <w:r>
        <w:t xml:space="preserve"> Power subsystem schematic </w:t>
      </w:r>
      <w:r w:rsidR="00FC2E0D">
        <w:t>continued</w:t>
      </w:r>
      <w:bookmarkEnd w:id="688"/>
      <w:r w:rsidR="00FC2E0D">
        <w:t xml:space="preserve"> </w:t>
      </w:r>
      <w:r>
        <w:t xml:space="preserve"> </w:t>
      </w:r>
    </w:p>
    <w:p w:rsidR="00F83F98" w:rsidRDefault="00F83F98" w:rsidP="00F83F98">
      <w:pPr>
        <w:pStyle w:val="Caption"/>
        <w:sectPr w:rsidR="00F83F98" w:rsidSect="002C2DCC">
          <w:type w:val="nextColumn"/>
          <w:pgSz w:w="15842" w:h="12242" w:orient="landscape" w:code="1"/>
          <w:pgMar w:top="1440" w:right="1440" w:bottom="1440" w:left="1797" w:header="720" w:footer="720" w:gutter="284"/>
          <w:cols w:space="720"/>
          <w:titlePg/>
          <w:docGrid w:linePitch="360"/>
        </w:sectPr>
      </w:pPr>
    </w:p>
    <w:p w:rsidR="007C0E11" w:rsidRDefault="007C0E11" w:rsidP="007C0E11">
      <w:pPr>
        <w:pStyle w:val="Heading3"/>
      </w:pPr>
      <w:bookmarkStart w:id="689" w:name="_Toc172869355"/>
      <w:bookmarkStart w:id="690" w:name="_Toc200387100"/>
      <w:bookmarkStart w:id="691" w:name="_Toc200387798"/>
      <w:bookmarkStart w:id="692" w:name="_Toc200388069"/>
      <w:bookmarkStart w:id="693" w:name="_Toc204748287"/>
      <w:bookmarkStart w:id="694" w:name="_Toc207775143"/>
      <w:r>
        <w:lastRenderedPageBreak/>
        <w:t>Physical Implementation</w:t>
      </w:r>
      <w:bookmarkEnd w:id="689"/>
      <w:bookmarkEnd w:id="690"/>
      <w:bookmarkEnd w:id="691"/>
      <w:bookmarkEnd w:id="692"/>
      <w:bookmarkEnd w:id="693"/>
      <w:bookmarkEnd w:id="694"/>
    </w:p>
    <w:p w:rsidR="007C0E11" w:rsidRPr="00714933" w:rsidRDefault="007C0E11" w:rsidP="007C0E11">
      <w:r>
        <w:t>The power subsystem circuit must only occupy a single PCB card in the satellite. A battery will rest on a second blank PCB and will be connected to the first using the BATT1 input.</w:t>
      </w:r>
      <w:r w:rsidR="00587EC2">
        <w:t xml:space="preserve"> </w:t>
      </w:r>
      <w:r w:rsidR="00C64352">
        <w:fldChar w:fldCharType="begin"/>
      </w:r>
      <w:r w:rsidR="005101F2">
        <w:instrText xml:space="preserve"> REF _Ref167852979 \h </w:instrText>
      </w:r>
      <w:r w:rsidR="00C64352">
        <w:fldChar w:fldCharType="separate"/>
      </w:r>
      <w:r w:rsidR="00D46473">
        <w:t xml:space="preserve">Figure </w:t>
      </w:r>
      <w:r w:rsidR="00D46473">
        <w:rPr>
          <w:noProof/>
        </w:rPr>
        <w:t>39</w:t>
      </w:r>
      <w:r w:rsidR="00C64352">
        <w:fldChar w:fldCharType="end"/>
      </w:r>
      <w:r w:rsidR="005101F2">
        <w:t xml:space="preserve"> </w:t>
      </w:r>
      <w:r>
        <w:t>illustrates the layout of the final power subsystem.</w:t>
      </w:r>
    </w:p>
    <w:p w:rsidR="007C0E11" w:rsidRPr="006A1FE5" w:rsidRDefault="007C0E11" w:rsidP="007C0E11">
      <w:pPr>
        <w:pStyle w:val="centerednormalpictureseqns"/>
      </w:pPr>
      <w:r>
        <w:rPr>
          <w:noProof/>
          <w:lang w:val="en-CA" w:eastAsia="en-CA" w:bidi="ar-SA"/>
        </w:rPr>
        <w:drawing>
          <wp:inline distT="0" distB="0" distL="0" distR="0">
            <wp:extent cx="3457575" cy="3457575"/>
            <wp:effectExtent l="19050" t="0" r="9525" b="0"/>
            <wp:docPr id="61" name="Picture 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1"/>
                    <pic:cNvPicPr>
                      <a:picLocks noChangeAspect="1" noChangeArrowheads="1"/>
                    </pic:cNvPicPr>
                  </pic:nvPicPr>
                  <pic:blipFill>
                    <a:blip r:embed="rId71"/>
                    <a:srcRect/>
                    <a:stretch>
                      <a:fillRect/>
                    </a:stretch>
                  </pic:blipFill>
                  <pic:spPr bwMode="auto">
                    <a:xfrm>
                      <a:off x="0" y="0"/>
                      <a:ext cx="3457575" cy="3457575"/>
                    </a:xfrm>
                    <a:prstGeom prst="rect">
                      <a:avLst/>
                    </a:prstGeom>
                    <a:noFill/>
                    <a:ln w="9525">
                      <a:noFill/>
                      <a:miter lim="800000"/>
                      <a:headEnd/>
                      <a:tailEnd/>
                    </a:ln>
                  </pic:spPr>
                </pic:pic>
              </a:graphicData>
            </a:graphic>
          </wp:inline>
        </w:drawing>
      </w:r>
    </w:p>
    <w:p w:rsidR="007C0E11" w:rsidRPr="008C6B98" w:rsidRDefault="007C0E11" w:rsidP="007C0E11">
      <w:pPr>
        <w:pStyle w:val="Caption"/>
      </w:pPr>
      <w:bookmarkStart w:id="695" w:name="_Ref167852979"/>
      <w:bookmarkStart w:id="696" w:name="_Toc172869392"/>
      <w:bookmarkStart w:id="697" w:name="_Toc207775214"/>
      <w:r>
        <w:t xml:space="preserve">Figure </w:t>
      </w:r>
      <w:fldSimple w:instr=" SEQ Figure \* ARABIC ">
        <w:r w:rsidR="00D46473">
          <w:rPr>
            <w:noProof/>
          </w:rPr>
          <w:t>39</w:t>
        </w:r>
      </w:fldSimple>
      <w:bookmarkEnd w:id="695"/>
      <w:r>
        <w:t>: PCB layout</w:t>
      </w:r>
      <w:bookmarkEnd w:id="696"/>
      <w:bookmarkEnd w:id="697"/>
    </w:p>
    <w:p w:rsidR="007C0E11" w:rsidRDefault="007C0E11" w:rsidP="007C0E11">
      <w:pPr>
        <w:pStyle w:val="Heading3"/>
      </w:pPr>
      <w:bookmarkStart w:id="698" w:name="_Toc200387101"/>
      <w:bookmarkStart w:id="699" w:name="_Toc200387799"/>
      <w:bookmarkStart w:id="700" w:name="_Toc200388070"/>
      <w:bookmarkStart w:id="701" w:name="_Toc204748288"/>
      <w:bookmarkStart w:id="702" w:name="_Toc207775144"/>
      <w:r>
        <w:t>Firmware Design</w:t>
      </w:r>
      <w:bookmarkEnd w:id="698"/>
      <w:bookmarkEnd w:id="699"/>
      <w:bookmarkEnd w:id="700"/>
      <w:bookmarkEnd w:id="701"/>
      <w:bookmarkEnd w:id="702"/>
    </w:p>
    <w:p w:rsidR="007C0E11" w:rsidRDefault="007C0E11" w:rsidP="007C0E11">
      <w:r>
        <w:t>The firmware design consists of two main parts</w:t>
      </w:r>
      <w:r w:rsidR="005101F2">
        <w:t>:</w:t>
      </w:r>
      <w:r>
        <w:t xml:space="preserve"> the main continuous loop and the interrupt routine (</w:t>
      </w:r>
      <w:fldSimple w:instr=" REF _Ref198547695 \h  \* MERGEFORMAT ">
        <w:r w:rsidR="00D46473">
          <w:t xml:space="preserve">Figure </w:t>
        </w:r>
        <w:r w:rsidR="00D46473">
          <w:rPr>
            <w:noProof/>
          </w:rPr>
          <w:t>40</w:t>
        </w:r>
      </w:fldSimple>
      <w:r>
        <w:t xml:space="preserve">). The </w:t>
      </w:r>
      <w:r w:rsidR="005101F2">
        <w:t>m</w:t>
      </w:r>
      <w:r>
        <w:t>ain loop will constantly measure the charge status, the current drawn from the solar cells and battery and write these values to registers accessible during an interrupt. The interrupt will then send data out to the system that requested it (C&amp;DH or ADS). The interrupt will perform error checking on the incoming signal to ensure it is valid (</w:t>
      </w:r>
      <w:fldSimple w:instr=" REF _Ref198547696 \h  \* MERGEFORMAT ">
        <w:r w:rsidR="00D46473">
          <w:t xml:space="preserve">Figure </w:t>
        </w:r>
        <w:r w:rsidR="00D46473">
          <w:rPr>
            <w:noProof/>
          </w:rPr>
          <w:t>41</w:t>
        </w:r>
      </w:fldSimple>
      <w:r>
        <w:t>) and then</w:t>
      </w:r>
      <w:r w:rsidR="002924ED">
        <w:t>,</w:t>
      </w:r>
      <w:r>
        <w:t xml:space="preserve"> if the command is correct</w:t>
      </w:r>
      <w:r w:rsidR="002924ED">
        <w:t>,</w:t>
      </w:r>
      <w:r>
        <w:t xml:space="preserve"> it will then execute the appropriate case to load the data output variable (</w:t>
      </w:r>
      <w:fldSimple w:instr=" REF _Ref198547697 \h  \* MERGEFORMAT ">
        <w:r w:rsidR="00D46473">
          <w:t xml:space="preserve">Figure </w:t>
        </w:r>
        <w:r w:rsidR="00D46473">
          <w:rPr>
            <w:noProof/>
          </w:rPr>
          <w:t>42</w:t>
        </w:r>
      </w:fldSimple>
      <w:r>
        <w:t xml:space="preserve">). </w:t>
      </w:r>
    </w:p>
    <w:p w:rsidR="007C0E11" w:rsidRDefault="007C0E11" w:rsidP="007C0E11">
      <w:pPr>
        <w:pStyle w:val="centerednormalpictureseqns"/>
      </w:pPr>
      <w:r>
        <w:rPr>
          <w:noProof/>
          <w:lang w:val="en-CA" w:eastAsia="en-CA" w:bidi="ar-SA"/>
        </w:rPr>
        <w:lastRenderedPageBreak/>
        <w:drawing>
          <wp:inline distT="0" distB="0" distL="0" distR="0">
            <wp:extent cx="5212706" cy="120993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srcRect/>
                    <a:stretch>
                      <a:fillRect/>
                    </a:stretch>
                  </pic:blipFill>
                  <pic:spPr bwMode="auto">
                    <a:xfrm>
                      <a:off x="0" y="0"/>
                      <a:ext cx="5234129" cy="1214902"/>
                    </a:xfrm>
                    <a:prstGeom prst="rect">
                      <a:avLst/>
                    </a:prstGeom>
                    <a:noFill/>
                    <a:ln w="9525">
                      <a:noFill/>
                      <a:miter lim="800000"/>
                      <a:headEnd/>
                      <a:tailEnd/>
                    </a:ln>
                  </pic:spPr>
                </pic:pic>
              </a:graphicData>
            </a:graphic>
          </wp:inline>
        </w:drawing>
      </w:r>
      <w:bookmarkStart w:id="703" w:name="_Ref197747524"/>
      <w:bookmarkStart w:id="704" w:name="_Ref197747518"/>
    </w:p>
    <w:p w:rsidR="007C0E11" w:rsidRPr="006C7317" w:rsidRDefault="007C0E11" w:rsidP="007C0E11">
      <w:pPr>
        <w:pStyle w:val="Caption"/>
      </w:pPr>
      <w:bookmarkStart w:id="705" w:name="_Ref198547695"/>
      <w:bookmarkStart w:id="706" w:name="_Ref198547694"/>
      <w:bookmarkStart w:id="707" w:name="_Toc207775215"/>
      <w:r>
        <w:t xml:space="preserve">Figure </w:t>
      </w:r>
      <w:fldSimple w:instr=" SEQ Figure \* ARABIC ">
        <w:r w:rsidR="00D46473">
          <w:rPr>
            <w:noProof/>
          </w:rPr>
          <w:t>40</w:t>
        </w:r>
      </w:fldSimple>
      <w:bookmarkEnd w:id="703"/>
      <w:bookmarkEnd w:id="705"/>
      <w:r>
        <w:t xml:space="preserve">: Firmware </w:t>
      </w:r>
      <w:r w:rsidR="003C1603">
        <w:t>Design (</w:t>
      </w:r>
      <w:r>
        <w:t>Main loop</w:t>
      </w:r>
      <w:bookmarkEnd w:id="704"/>
      <w:bookmarkEnd w:id="706"/>
      <w:r w:rsidR="003C1603">
        <w:t>)</w:t>
      </w:r>
      <w:bookmarkEnd w:id="707"/>
    </w:p>
    <w:p w:rsidR="007C0E11" w:rsidRDefault="007C0E11" w:rsidP="007C0E11"/>
    <w:p w:rsidR="007C0E11" w:rsidRDefault="007C0E11" w:rsidP="007C0E11">
      <w:pPr>
        <w:pStyle w:val="centerednormalpictureseqns"/>
      </w:pPr>
      <w:r>
        <w:rPr>
          <w:noProof/>
          <w:lang w:val="en-CA" w:eastAsia="en-CA" w:bidi="ar-SA"/>
        </w:rPr>
        <w:drawing>
          <wp:inline distT="0" distB="0" distL="0" distR="0">
            <wp:extent cx="5788123" cy="1850972"/>
            <wp:effectExtent l="19050" t="0" r="3077"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srcRect/>
                    <a:stretch>
                      <a:fillRect/>
                    </a:stretch>
                  </pic:blipFill>
                  <pic:spPr bwMode="auto">
                    <a:xfrm>
                      <a:off x="0" y="0"/>
                      <a:ext cx="5793335" cy="1852639"/>
                    </a:xfrm>
                    <a:prstGeom prst="rect">
                      <a:avLst/>
                    </a:prstGeom>
                    <a:noFill/>
                    <a:ln w="9525">
                      <a:noFill/>
                      <a:miter lim="800000"/>
                      <a:headEnd/>
                      <a:tailEnd/>
                    </a:ln>
                  </pic:spPr>
                </pic:pic>
              </a:graphicData>
            </a:graphic>
          </wp:inline>
        </w:drawing>
      </w:r>
      <w:bookmarkStart w:id="708" w:name="_Ref197747606"/>
    </w:p>
    <w:p w:rsidR="007C0E11" w:rsidRDefault="007C0E11" w:rsidP="007C0E11">
      <w:pPr>
        <w:pStyle w:val="Caption"/>
      </w:pPr>
      <w:bookmarkStart w:id="709" w:name="_Ref198547696"/>
      <w:bookmarkStart w:id="710" w:name="_Toc207775216"/>
      <w:r>
        <w:t xml:space="preserve">Figure </w:t>
      </w:r>
      <w:fldSimple w:instr=" SEQ Figure \* ARABIC ">
        <w:r w:rsidR="00D46473">
          <w:rPr>
            <w:noProof/>
          </w:rPr>
          <w:t>41</w:t>
        </w:r>
      </w:fldSimple>
      <w:bookmarkEnd w:id="708"/>
      <w:bookmarkEnd w:id="709"/>
      <w:r w:rsidR="002A4F05">
        <w:t>: Firmware</w:t>
      </w:r>
      <w:r w:rsidR="003C1603">
        <w:t xml:space="preserve"> design</w:t>
      </w:r>
      <w:r>
        <w:t xml:space="preserve"> </w:t>
      </w:r>
      <w:r w:rsidR="003C1603">
        <w:t>(</w:t>
      </w:r>
      <w:r>
        <w:t>Interrupt</w:t>
      </w:r>
      <w:r w:rsidR="003C1603">
        <w:t>)</w:t>
      </w:r>
      <w:bookmarkEnd w:id="710"/>
    </w:p>
    <w:p w:rsidR="007C0E11" w:rsidRPr="00E55A5C" w:rsidRDefault="007C0E11" w:rsidP="007C0E11"/>
    <w:p w:rsidR="007C0E11" w:rsidRDefault="007C0E11" w:rsidP="003A1F55">
      <w:pPr>
        <w:pStyle w:val="centerednormalpictureseqns"/>
        <w:ind w:left="-993"/>
      </w:pPr>
      <w:r>
        <w:rPr>
          <w:noProof/>
          <w:lang w:val="en-CA" w:eastAsia="en-CA" w:bidi="ar-SA"/>
        </w:rPr>
        <w:drawing>
          <wp:inline distT="0" distB="0" distL="0" distR="0">
            <wp:extent cx="6783572" cy="2881424"/>
            <wp:effectExtent l="0" t="0" r="0" b="0"/>
            <wp:docPr id="10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srcRect/>
                    <a:stretch>
                      <a:fillRect/>
                    </a:stretch>
                  </pic:blipFill>
                  <pic:spPr bwMode="auto">
                    <a:xfrm>
                      <a:off x="0" y="0"/>
                      <a:ext cx="6798580" cy="2887799"/>
                    </a:xfrm>
                    <a:prstGeom prst="rect">
                      <a:avLst/>
                    </a:prstGeom>
                    <a:noFill/>
                    <a:ln w="9525">
                      <a:noFill/>
                      <a:miter lim="800000"/>
                      <a:headEnd/>
                      <a:tailEnd/>
                    </a:ln>
                  </pic:spPr>
                </pic:pic>
              </a:graphicData>
            </a:graphic>
          </wp:inline>
        </w:drawing>
      </w:r>
      <w:bookmarkStart w:id="711" w:name="_Ref197747730"/>
    </w:p>
    <w:p w:rsidR="007C0E11" w:rsidRPr="000B35A8" w:rsidRDefault="007C0E11" w:rsidP="007C0E11">
      <w:pPr>
        <w:pStyle w:val="Caption"/>
      </w:pPr>
      <w:bookmarkStart w:id="712" w:name="_Ref198547697"/>
      <w:bookmarkStart w:id="713" w:name="_Toc207775217"/>
      <w:r>
        <w:t xml:space="preserve">Figure </w:t>
      </w:r>
      <w:fldSimple w:instr=" SEQ Figure \* ARABIC ">
        <w:r w:rsidR="00D46473">
          <w:rPr>
            <w:noProof/>
          </w:rPr>
          <w:t>42</w:t>
        </w:r>
      </w:fldSimple>
      <w:bookmarkEnd w:id="711"/>
      <w:bookmarkEnd w:id="712"/>
      <w:r>
        <w:t xml:space="preserve">: </w:t>
      </w:r>
      <w:r w:rsidR="003C1603">
        <w:t>Firmware design (Interrupt) continued</w:t>
      </w:r>
      <w:bookmarkEnd w:id="713"/>
      <w:r w:rsidR="003C1603">
        <w:t xml:space="preserve"> </w:t>
      </w:r>
    </w:p>
    <w:p w:rsidR="007C0E11" w:rsidRDefault="007C0E11" w:rsidP="007C0E11">
      <w:bookmarkStart w:id="714" w:name="_Toc194488716"/>
      <w:bookmarkEnd w:id="528"/>
      <w:bookmarkEnd w:id="529"/>
      <w:bookmarkEnd w:id="530"/>
    </w:p>
    <w:p w:rsidR="007C0E11" w:rsidRDefault="007C0E11" w:rsidP="007C0E11">
      <w:pPr>
        <w:pStyle w:val="Heading3"/>
      </w:pPr>
      <w:bookmarkStart w:id="715" w:name="_Toc200387102"/>
      <w:bookmarkStart w:id="716" w:name="_Toc200387800"/>
      <w:bookmarkStart w:id="717" w:name="_Toc200388071"/>
      <w:bookmarkStart w:id="718" w:name="_Toc204748289"/>
      <w:bookmarkStart w:id="719" w:name="_Toc207775145"/>
      <w:r>
        <w:lastRenderedPageBreak/>
        <w:t>Commands to Control Power Subsystem</w:t>
      </w:r>
      <w:bookmarkEnd w:id="715"/>
      <w:bookmarkEnd w:id="716"/>
      <w:bookmarkEnd w:id="717"/>
      <w:bookmarkEnd w:id="718"/>
      <w:bookmarkEnd w:id="719"/>
      <w:r>
        <w:t xml:space="preserve"> </w:t>
      </w:r>
    </w:p>
    <w:p w:rsidR="007C0E11" w:rsidRDefault="007C0E11" w:rsidP="007C0E11">
      <w:r>
        <w:t xml:space="preserve">Commands to the power subsystem will be sent via </w:t>
      </w:r>
      <w:r w:rsidR="002A4F05">
        <w:t>I²C and</w:t>
      </w:r>
      <w:r>
        <w:t xml:space="preserve"> will be formatted as shown in Section </w:t>
      </w:r>
      <w:r w:rsidR="00C64352">
        <w:fldChar w:fldCharType="begin"/>
      </w:r>
      <w:r>
        <w:instrText xml:space="preserve"> REF _Ref198454331 \r \h </w:instrText>
      </w:r>
      <w:r w:rsidR="00C64352">
        <w:fldChar w:fldCharType="separate"/>
      </w:r>
      <w:r w:rsidR="00D46473">
        <w:t>5.1</w:t>
      </w:r>
      <w:r w:rsidR="00C64352">
        <w:fldChar w:fldCharType="end"/>
      </w:r>
      <w:r>
        <w:t xml:space="preserve"> (pg </w:t>
      </w:r>
      <w:r w:rsidR="00C64352">
        <w:fldChar w:fldCharType="begin"/>
      </w:r>
      <w:r>
        <w:instrText xml:space="preserve"> PAGEREF _Ref198454331 \h </w:instrText>
      </w:r>
      <w:r w:rsidR="00C64352">
        <w:fldChar w:fldCharType="separate"/>
      </w:r>
      <w:r w:rsidR="00D46473">
        <w:rPr>
          <w:noProof/>
        </w:rPr>
        <w:t>61</w:t>
      </w:r>
      <w:r w:rsidR="00C64352">
        <w:fldChar w:fldCharType="end"/>
      </w:r>
      <w:r>
        <w:t>)</w:t>
      </w:r>
      <w:r w:rsidR="007F59FB">
        <w:t>.</w:t>
      </w:r>
      <w:r>
        <w:t xml:space="preserve"> </w:t>
      </w:r>
      <w:r w:rsidR="002924ED">
        <w:t>A</w:t>
      </w:r>
      <w:r>
        <w:t>t the time of writing</w:t>
      </w:r>
      <w:r w:rsidR="002924ED">
        <w:t>,</w:t>
      </w:r>
      <w:r>
        <w:t xml:space="preserve"> the power subsystem will respond to the commands listed in this subsection with the following responses. </w:t>
      </w:r>
    </w:p>
    <w:p w:rsidR="007C0E11" w:rsidRDefault="007C0E11" w:rsidP="007C0E11">
      <w:pPr>
        <w:pStyle w:val="Heading4"/>
      </w:pPr>
      <w:r>
        <w:t>Communications Test</w:t>
      </w:r>
    </w:p>
    <w:p w:rsidR="009D49CC" w:rsidRDefault="007C0E11" w:rsidP="007C0E11">
      <w:r>
        <w:t xml:space="preserve">This command simply tests if the </w:t>
      </w:r>
      <w:r w:rsidR="002A4F05">
        <w:t>I²C interface</w:t>
      </w:r>
      <w:r w:rsidR="009D49CC">
        <w:t xml:space="preserve"> is working properly. </w:t>
      </w:r>
      <w:r w:rsidR="00C64352">
        <w:fldChar w:fldCharType="begin"/>
      </w:r>
      <w:r w:rsidR="009D49CC">
        <w:instrText xml:space="preserve"> REF _Ref207089427 \h </w:instrText>
      </w:r>
      <w:r w:rsidR="00C64352">
        <w:fldChar w:fldCharType="separate"/>
      </w:r>
      <w:r w:rsidR="00D46473">
        <w:t xml:space="preserve">Table </w:t>
      </w:r>
      <w:r w:rsidR="00D46473">
        <w:rPr>
          <w:noProof/>
        </w:rPr>
        <w:t>58</w:t>
      </w:r>
      <w:r w:rsidR="00C64352">
        <w:fldChar w:fldCharType="end"/>
      </w:r>
      <w:r w:rsidR="009D49CC">
        <w:t xml:space="preserve"> </w:t>
      </w:r>
      <w:r w:rsidR="002A4F05">
        <w:t>summarizes</w:t>
      </w:r>
      <w:r w:rsidR="009D49CC">
        <w:t xml:space="preserve"> the </w:t>
      </w:r>
      <w:r w:rsidR="007F59FB">
        <w:t>command;</w:t>
      </w:r>
      <w:r w:rsidR="009D49CC">
        <w:t xml:space="preserve"> </w:t>
      </w:r>
      <w:r w:rsidR="00C64352">
        <w:fldChar w:fldCharType="begin"/>
      </w:r>
      <w:r w:rsidR="009D49CC">
        <w:instrText xml:space="preserve"> REF _Ref207089438 \h </w:instrText>
      </w:r>
      <w:r w:rsidR="00C64352">
        <w:fldChar w:fldCharType="separate"/>
      </w:r>
      <w:r w:rsidR="00D46473">
        <w:t xml:space="preserve">Table </w:t>
      </w:r>
      <w:r w:rsidR="00D46473">
        <w:rPr>
          <w:noProof/>
        </w:rPr>
        <w:t>59</w:t>
      </w:r>
      <w:r w:rsidR="00C64352">
        <w:fldChar w:fldCharType="end"/>
      </w:r>
      <w:r w:rsidR="009D49CC">
        <w:t xml:space="preserve"> and </w:t>
      </w:r>
      <w:r w:rsidR="00C64352">
        <w:fldChar w:fldCharType="begin"/>
      </w:r>
      <w:r w:rsidR="009D49CC">
        <w:instrText xml:space="preserve"> REF _Ref207089440 \h </w:instrText>
      </w:r>
      <w:r w:rsidR="00C64352">
        <w:fldChar w:fldCharType="separate"/>
      </w:r>
      <w:r w:rsidR="00D46473">
        <w:t xml:space="preserve">Table </w:t>
      </w:r>
      <w:r w:rsidR="00D46473">
        <w:rPr>
          <w:noProof/>
        </w:rPr>
        <w:t>60</w:t>
      </w:r>
      <w:r w:rsidR="00C64352">
        <w:fldChar w:fldCharType="end"/>
      </w:r>
      <w:r w:rsidR="009D49CC">
        <w:t xml:space="preserve"> show the input and output of this command.</w:t>
      </w:r>
    </w:p>
    <w:p w:rsidR="00C32DC4" w:rsidRDefault="00C32DC4" w:rsidP="00C32DC4">
      <w:pPr>
        <w:pStyle w:val="Caption"/>
        <w:keepNext/>
      </w:pPr>
      <w:bookmarkStart w:id="720" w:name="_Ref207089427"/>
      <w:bookmarkStart w:id="721" w:name="_Toc207775297"/>
      <w:r>
        <w:t xml:space="preserve">Table </w:t>
      </w:r>
      <w:fldSimple w:instr=" SEQ Table \* ARABIC ">
        <w:r w:rsidR="00D46473">
          <w:rPr>
            <w:noProof/>
          </w:rPr>
          <w:t>58</w:t>
        </w:r>
      </w:fldSimple>
      <w:bookmarkEnd w:id="720"/>
      <w:r>
        <w:t>: Summary of the communications test command</w:t>
      </w:r>
      <w:bookmarkEnd w:id="721"/>
    </w:p>
    <w:tbl>
      <w:tblPr>
        <w:tblStyle w:val="latexlike"/>
        <w:tblW w:w="3743" w:type="pct"/>
        <w:tblLook w:val="0020"/>
      </w:tblPr>
      <w:tblGrid>
        <w:gridCol w:w="1192"/>
        <w:gridCol w:w="1477"/>
        <w:gridCol w:w="1192"/>
        <w:gridCol w:w="2829"/>
      </w:tblGrid>
      <w:tr w:rsidR="007C0E11" w:rsidRPr="001F66CF" w:rsidTr="008D577C">
        <w:trPr>
          <w:cnfStyle w:val="100000000000"/>
          <w:trHeight w:val="243"/>
        </w:trPr>
        <w:tc>
          <w:tcPr>
            <w:tcW w:w="891" w:type="pct"/>
            <w:noWrap/>
          </w:tcPr>
          <w:p w:rsidR="007C0E11" w:rsidRPr="00B0106D" w:rsidRDefault="007C0E11" w:rsidP="00EC673F">
            <w:pPr>
              <w:pStyle w:val="TD"/>
            </w:pPr>
            <w:r w:rsidRPr="007631CF">
              <w:t>Description</w:t>
            </w:r>
          </w:p>
        </w:tc>
        <w:tc>
          <w:tcPr>
            <w:tcW w:w="1104" w:type="pct"/>
          </w:tcPr>
          <w:p w:rsidR="007C0E11" w:rsidRPr="007631CF" w:rsidRDefault="007C0E11" w:rsidP="00EC673F">
            <w:pPr>
              <w:pStyle w:val="TD"/>
            </w:pPr>
            <w:r w:rsidRPr="007631CF">
              <w:t>Communications interface testing.</w:t>
            </w:r>
          </w:p>
        </w:tc>
        <w:tc>
          <w:tcPr>
            <w:tcW w:w="891" w:type="pct"/>
            <w:noWrap/>
          </w:tcPr>
          <w:p w:rsidR="007C0E11" w:rsidRPr="007631CF" w:rsidRDefault="007C0E11" w:rsidP="00EC673F">
            <w:pPr>
              <w:pStyle w:val="TD"/>
            </w:pPr>
            <w:r w:rsidRPr="007631CF">
              <w:t>description</w:t>
            </w:r>
          </w:p>
        </w:tc>
        <w:tc>
          <w:tcPr>
            <w:tcW w:w="2114" w:type="pct"/>
          </w:tcPr>
          <w:p w:rsidR="007C0E11" w:rsidRPr="007631CF" w:rsidRDefault="007C0E11" w:rsidP="00EC673F">
            <w:pPr>
              <w:pStyle w:val="TD"/>
            </w:pPr>
            <w:r w:rsidRPr="007631CF">
              <w:t>Comm. IF test response.</w:t>
            </w:r>
          </w:p>
        </w:tc>
      </w:tr>
      <w:tr w:rsidR="007C0E11" w:rsidRPr="001F66CF" w:rsidTr="008D577C">
        <w:trPr>
          <w:trHeight w:val="243"/>
        </w:trPr>
        <w:tc>
          <w:tcPr>
            <w:tcW w:w="891" w:type="pct"/>
            <w:noWrap/>
          </w:tcPr>
          <w:p w:rsidR="007C0E11" w:rsidRPr="007631CF" w:rsidRDefault="007C0E11" w:rsidP="00EC673F">
            <w:pPr>
              <w:pStyle w:val="TD"/>
            </w:pPr>
            <w:r w:rsidRPr="007631CF">
              <w:t>Control byte</w:t>
            </w:r>
          </w:p>
        </w:tc>
        <w:tc>
          <w:tcPr>
            <w:tcW w:w="1104" w:type="pct"/>
          </w:tcPr>
          <w:p w:rsidR="007C0E11" w:rsidRPr="007631CF" w:rsidRDefault="007C0E11" w:rsidP="00EC673F">
            <w:pPr>
              <w:pStyle w:val="TD"/>
            </w:pPr>
            <w:r w:rsidRPr="007631CF">
              <w:t>0x00</w:t>
            </w:r>
          </w:p>
        </w:tc>
        <w:tc>
          <w:tcPr>
            <w:tcW w:w="891" w:type="pct"/>
            <w:noWrap/>
          </w:tcPr>
          <w:p w:rsidR="007C0E11" w:rsidRPr="007631CF" w:rsidRDefault="007C0E11" w:rsidP="00EC673F">
            <w:pPr>
              <w:pStyle w:val="TD"/>
            </w:pPr>
            <w:r w:rsidRPr="007631CF">
              <w:t>Control byte</w:t>
            </w:r>
          </w:p>
        </w:tc>
        <w:tc>
          <w:tcPr>
            <w:tcW w:w="2114" w:type="pct"/>
          </w:tcPr>
          <w:p w:rsidR="007C0E11" w:rsidRPr="007631CF" w:rsidRDefault="007C0E11" w:rsidP="00EC673F">
            <w:pPr>
              <w:pStyle w:val="TD"/>
            </w:pPr>
            <w:r w:rsidRPr="007631CF">
              <w:t>0x00</w:t>
            </w:r>
          </w:p>
        </w:tc>
      </w:tr>
      <w:tr w:rsidR="007C0E11" w:rsidRPr="001F66CF" w:rsidTr="008D577C">
        <w:trPr>
          <w:trHeight w:val="243"/>
        </w:trPr>
        <w:tc>
          <w:tcPr>
            <w:tcW w:w="891" w:type="pct"/>
            <w:noWrap/>
          </w:tcPr>
          <w:p w:rsidR="007C0E11" w:rsidRPr="007631CF" w:rsidRDefault="007C0E11" w:rsidP="00EC673F">
            <w:pPr>
              <w:pStyle w:val="TD"/>
            </w:pPr>
            <w:r w:rsidRPr="007631CF">
              <w:t>packet length</w:t>
            </w:r>
          </w:p>
        </w:tc>
        <w:tc>
          <w:tcPr>
            <w:tcW w:w="1104" w:type="pct"/>
          </w:tcPr>
          <w:p w:rsidR="007C0E11" w:rsidRPr="007631CF" w:rsidRDefault="007C0E11" w:rsidP="00EC673F">
            <w:pPr>
              <w:pStyle w:val="TD"/>
            </w:pPr>
            <w:r w:rsidRPr="007631CF">
              <w:t>0x000A</w:t>
            </w:r>
          </w:p>
        </w:tc>
        <w:tc>
          <w:tcPr>
            <w:tcW w:w="891" w:type="pct"/>
            <w:noWrap/>
          </w:tcPr>
          <w:p w:rsidR="007C0E11" w:rsidRPr="007631CF" w:rsidRDefault="007C0E11" w:rsidP="00EC673F">
            <w:pPr>
              <w:pStyle w:val="TD"/>
            </w:pPr>
            <w:r w:rsidRPr="007631CF">
              <w:t>packet length</w:t>
            </w:r>
          </w:p>
        </w:tc>
        <w:tc>
          <w:tcPr>
            <w:tcW w:w="2114" w:type="pct"/>
          </w:tcPr>
          <w:p w:rsidR="007C0E11" w:rsidRPr="007631CF" w:rsidRDefault="007C0E11" w:rsidP="00EC673F">
            <w:pPr>
              <w:pStyle w:val="TD"/>
            </w:pPr>
            <w:r w:rsidRPr="007631CF">
              <w:t>0x000A</w:t>
            </w:r>
          </w:p>
        </w:tc>
      </w:tr>
      <w:tr w:rsidR="007C0E11" w:rsidRPr="001F66CF" w:rsidTr="008D577C">
        <w:trPr>
          <w:trHeight w:val="243"/>
        </w:trPr>
        <w:tc>
          <w:tcPr>
            <w:tcW w:w="891" w:type="pct"/>
            <w:noWrap/>
          </w:tcPr>
          <w:p w:rsidR="007C0E11" w:rsidRPr="007631CF" w:rsidRDefault="007C0E11" w:rsidP="00EC673F">
            <w:pPr>
              <w:pStyle w:val="TD"/>
            </w:pPr>
            <w:r w:rsidRPr="007631CF">
              <w:t>DATA</w:t>
            </w:r>
          </w:p>
        </w:tc>
        <w:tc>
          <w:tcPr>
            <w:tcW w:w="1104" w:type="pct"/>
          </w:tcPr>
          <w:p w:rsidR="007C0E11" w:rsidRPr="007631CF" w:rsidRDefault="007C0E11" w:rsidP="00EC673F">
            <w:pPr>
              <w:pStyle w:val="TD"/>
            </w:pPr>
            <w:r w:rsidRPr="007631CF">
              <w:t>HELLO</w:t>
            </w:r>
          </w:p>
        </w:tc>
        <w:tc>
          <w:tcPr>
            <w:tcW w:w="891" w:type="pct"/>
            <w:noWrap/>
          </w:tcPr>
          <w:p w:rsidR="007C0E11" w:rsidRPr="007631CF" w:rsidRDefault="007C0E11" w:rsidP="00EC673F">
            <w:pPr>
              <w:pStyle w:val="TD"/>
            </w:pPr>
            <w:r w:rsidRPr="007631CF">
              <w:t>DATA</w:t>
            </w:r>
          </w:p>
        </w:tc>
        <w:tc>
          <w:tcPr>
            <w:tcW w:w="2114" w:type="pct"/>
          </w:tcPr>
          <w:p w:rsidR="007C0E11" w:rsidRPr="007631CF" w:rsidRDefault="007C0E11" w:rsidP="00EC673F">
            <w:pPr>
              <w:pStyle w:val="TD"/>
            </w:pPr>
            <w:r w:rsidRPr="007631CF">
              <w:t>HOWDY</w:t>
            </w:r>
          </w:p>
        </w:tc>
      </w:tr>
      <w:tr w:rsidR="007C0E11" w:rsidRPr="001F66CF" w:rsidTr="008D577C">
        <w:trPr>
          <w:trHeight w:val="243"/>
        </w:trPr>
        <w:tc>
          <w:tcPr>
            <w:tcW w:w="891" w:type="pct"/>
            <w:noWrap/>
          </w:tcPr>
          <w:p w:rsidR="007C0E11" w:rsidRPr="007631CF" w:rsidRDefault="007C0E11" w:rsidP="00EC673F">
            <w:pPr>
              <w:pStyle w:val="TD"/>
            </w:pPr>
            <w:r w:rsidRPr="007631CF">
              <w:t>checksum</w:t>
            </w:r>
          </w:p>
        </w:tc>
        <w:tc>
          <w:tcPr>
            <w:tcW w:w="1104" w:type="pct"/>
          </w:tcPr>
          <w:p w:rsidR="007C0E11" w:rsidRPr="007631CF" w:rsidRDefault="007C0E11" w:rsidP="00EC673F">
            <w:pPr>
              <w:pStyle w:val="TD"/>
            </w:pPr>
            <w:r w:rsidRPr="007631CF">
              <w:t>calculate</w:t>
            </w:r>
          </w:p>
        </w:tc>
        <w:tc>
          <w:tcPr>
            <w:tcW w:w="891" w:type="pct"/>
            <w:noWrap/>
          </w:tcPr>
          <w:p w:rsidR="007C0E11" w:rsidRPr="007631CF" w:rsidRDefault="007C0E11" w:rsidP="00EC673F">
            <w:pPr>
              <w:pStyle w:val="TD"/>
            </w:pPr>
            <w:r w:rsidRPr="007631CF">
              <w:t>checksum</w:t>
            </w:r>
          </w:p>
        </w:tc>
        <w:tc>
          <w:tcPr>
            <w:tcW w:w="2114" w:type="pct"/>
          </w:tcPr>
          <w:p w:rsidR="007C0E11" w:rsidRPr="007631CF" w:rsidRDefault="007C0E11" w:rsidP="00EC673F">
            <w:pPr>
              <w:pStyle w:val="TD"/>
            </w:pPr>
            <w:r w:rsidRPr="007631CF">
              <w:t>calculate</w:t>
            </w:r>
          </w:p>
        </w:tc>
      </w:tr>
    </w:tbl>
    <w:p w:rsidR="007C0E11" w:rsidRDefault="007C0E11" w:rsidP="007C0E11">
      <w:pPr>
        <w:pStyle w:val="Caption"/>
      </w:pPr>
    </w:p>
    <w:p w:rsidR="00C32DC4" w:rsidRDefault="00C32DC4" w:rsidP="00C32DC4">
      <w:pPr>
        <w:pStyle w:val="Caption"/>
        <w:keepNext/>
      </w:pPr>
      <w:bookmarkStart w:id="722" w:name="_Ref207089438"/>
      <w:bookmarkStart w:id="723" w:name="_Toc207775298"/>
      <w:r>
        <w:t xml:space="preserve">Table </w:t>
      </w:r>
      <w:fldSimple w:instr=" SEQ Table \* ARABIC ">
        <w:r w:rsidR="00D46473">
          <w:rPr>
            <w:noProof/>
          </w:rPr>
          <w:t>59</w:t>
        </w:r>
      </w:fldSimple>
      <w:bookmarkEnd w:id="722"/>
      <w:r>
        <w:t>: Communications test command input</w:t>
      </w:r>
      <w:bookmarkEnd w:id="723"/>
    </w:p>
    <w:tbl>
      <w:tblPr>
        <w:tblW w:w="0" w:type="auto"/>
        <w:jc w:val="center"/>
        <w:tblBorders>
          <w:top w:val="single" w:sz="24" w:space="0" w:color="auto"/>
          <w:bottom w:val="single" w:sz="24" w:space="0" w:color="auto"/>
          <w:insideV w:val="single" w:sz="4" w:space="0" w:color="auto"/>
        </w:tblBorders>
        <w:tblLook w:val="0000"/>
      </w:tblPr>
      <w:tblGrid>
        <w:gridCol w:w="885"/>
        <w:gridCol w:w="885"/>
        <w:gridCol w:w="885"/>
        <w:gridCol w:w="885"/>
        <w:gridCol w:w="886"/>
        <w:gridCol w:w="886"/>
        <w:gridCol w:w="886"/>
        <w:gridCol w:w="886"/>
        <w:gridCol w:w="886"/>
        <w:gridCol w:w="886"/>
      </w:tblGrid>
      <w:tr w:rsidR="007C0E11" w:rsidTr="008D577C">
        <w:trPr>
          <w:jc w:val="center"/>
        </w:trPr>
        <w:tc>
          <w:tcPr>
            <w:tcW w:w="885" w:type="dxa"/>
            <w:tcBorders>
              <w:top w:val="single" w:sz="24" w:space="0" w:color="auto"/>
            </w:tcBorders>
          </w:tcPr>
          <w:p w:rsidR="007C0E11" w:rsidRPr="00B0106D" w:rsidRDefault="007C0E11" w:rsidP="00EC673F">
            <w:pPr>
              <w:pStyle w:val="TD"/>
            </w:pPr>
            <w:r>
              <w:t>Ctrlbyte</w:t>
            </w:r>
          </w:p>
        </w:tc>
        <w:tc>
          <w:tcPr>
            <w:tcW w:w="885" w:type="dxa"/>
            <w:tcBorders>
              <w:top w:val="single" w:sz="24" w:space="0" w:color="auto"/>
            </w:tcBorders>
          </w:tcPr>
          <w:p w:rsidR="007C0E11" w:rsidRDefault="007C0E11" w:rsidP="00EC673F">
            <w:pPr>
              <w:pStyle w:val="TD"/>
            </w:pPr>
            <w:r>
              <w:t>length MSB</w:t>
            </w:r>
          </w:p>
        </w:tc>
        <w:tc>
          <w:tcPr>
            <w:tcW w:w="885" w:type="dxa"/>
            <w:tcBorders>
              <w:top w:val="single" w:sz="24" w:space="0" w:color="auto"/>
            </w:tcBorders>
          </w:tcPr>
          <w:p w:rsidR="007C0E11" w:rsidRDefault="007C0E11" w:rsidP="00EC673F">
            <w:pPr>
              <w:pStyle w:val="TD"/>
            </w:pPr>
            <w:r>
              <w:t>Length LSB</w:t>
            </w:r>
          </w:p>
        </w:tc>
        <w:tc>
          <w:tcPr>
            <w:tcW w:w="885" w:type="dxa"/>
            <w:tcBorders>
              <w:top w:val="single" w:sz="24" w:space="0" w:color="auto"/>
            </w:tcBorders>
          </w:tcPr>
          <w:p w:rsidR="007C0E11" w:rsidRDefault="007C0E11" w:rsidP="00EC673F">
            <w:pPr>
              <w:pStyle w:val="TD"/>
            </w:pPr>
            <w:r>
              <w:t>Data</w:t>
            </w: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r>
              <w:t>Check MSB</w:t>
            </w:r>
          </w:p>
        </w:tc>
        <w:tc>
          <w:tcPr>
            <w:tcW w:w="886" w:type="dxa"/>
            <w:tcBorders>
              <w:top w:val="single" w:sz="24" w:space="0" w:color="auto"/>
            </w:tcBorders>
          </w:tcPr>
          <w:p w:rsidR="007C0E11" w:rsidRDefault="007C0E11" w:rsidP="00EC673F">
            <w:pPr>
              <w:pStyle w:val="TD"/>
            </w:pPr>
            <w:r>
              <w:t>Check LSB</w:t>
            </w:r>
          </w:p>
        </w:tc>
      </w:tr>
      <w:tr w:rsidR="007C0E11" w:rsidTr="008D577C">
        <w:trPr>
          <w:jc w:val="center"/>
        </w:trPr>
        <w:tc>
          <w:tcPr>
            <w:tcW w:w="885" w:type="dxa"/>
            <w:tcBorders>
              <w:bottom w:val="single" w:sz="24" w:space="0" w:color="auto"/>
            </w:tcBorders>
          </w:tcPr>
          <w:p w:rsidR="007C0E11" w:rsidRDefault="007C0E11" w:rsidP="00EC673F">
            <w:pPr>
              <w:pStyle w:val="TD"/>
            </w:pPr>
            <w:r>
              <w:t>0x00</w:t>
            </w:r>
          </w:p>
        </w:tc>
        <w:tc>
          <w:tcPr>
            <w:tcW w:w="885" w:type="dxa"/>
            <w:tcBorders>
              <w:bottom w:val="single" w:sz="24" w:space="0" w:color="auto"/>
            </w:tcBorders>
          </w:tcPr>
          <w:p w:rsidR="007C0E11" w:rsidRDefault="007C0E11" w:rsidP="00EC673F">
            <w:pPr>
              <w:pStyle w:val="TD"/>
            </w:pPr>
            <w:r>
              <w:t>0x00</w:t>
            </w:r>
          </w:p>
        </w:tc>
        <w:tc>
          <w:tcPr>
            <w:tcW w:w="885" w:type="dxa"/>
            <w:tcBorders>
              <w:bottom w:val="single" w:sz="24" w:space="0" w:color="auto"/>
            </w:tcBorders>
          </w:tcPr>
          <w:p w:rsidR="007C0E11" w:rsidRDefault="007C0E11" w:rsidP="00EC673F">
            <w:pPr>
              <w:pStyle w:val="TD"/>
            </w:pPr>
            <w:r>
              <w:t>0x0A</w:t>
            </w:r>
          </w:p>
        </w:tc>
        <w:tc>
          <w:tcPr>
            <w:tcW w:w="885" w:type="dxa"/>
            <w:tcBorders>
              <w:bottom w:val="single" w:sz="24" w:space="0" w:color="auto"/>
            </w:tcBorders>
          </w:tcPr>
          <w:p w:rsidR="007C0E11" w:rsidRDefault="007C0E11" w:rsidP="00EC673F">
            <w:pPr>
              <w:pStyle w:val="TD"/>
            </w:pPr>
            <w:r>
              <w:t>'H'</w:t>
            </w:r>
          </w:p>
        </w:tc>
        <w:tc>
          <w:tcPr>
            <w:tcW w:w="886" w:type="dxa"/>
            <w:tcBorders>
              <w:bottom w:val="single" w:sz="24" w:space="0" w:color="auto"/>
            </w:tcBorders>
          </w:tcPr>
          <w:p w:rsidR="007C0E11" w:rsidRDefault="007C0E11" w:rsidP="00EC673F">
            <w:pPr>
              <w:pStyle w:val="TD"/>
            </w:pPr>
            <w:r>
              <w:t>'E'</w:t>
            </w:r>
          </w:p>
        </w:tc>
        <w:tc>
          <w:tcPr>
            <w:tcW w:w="886" w:type="dxa"/>
            <w:tcBorders>
              <w:bottom w:val="single" w:sz="24" w:space="0" w:color="auto"/>
            </w:tcBorders>
          </w:tcPr>
          <w:p w:rsidR="007C0E11" w:rsidRDefault="007C0E11" w:rsidP="00EC673F">
            <w:pPr>
              <w:pStyle w:val="TD"/>
            </w:pPr>
            <w:r>
              <w:t>'L'</w:t>
            </w:r>
          </w:p>
        </w:tc>
        <w:tc>
          <w:tcPr>
            <w:tcW w:w="886" w:type="dxa"/>
            <w:tcBorders>
              <w:bottom w:val="single" w:sz="24" w:space="0" w:color="auto"/>
            </w:tcBorders>
          </w:tcPr>
          <w:p w:rsidR="007C0E11" w:rsidRDefault="007C0E11" w:rsidP="00EC673F">
            <w:pPr>
              <w:pStyle w:val="TD"/>
            </w:pPr>
            <w:r>
              <w:t>'L'</w:t>
            </w:r>
          </w:p>
        </w:tc>
        <w:tc>
          <w:tcPr>
            <w:tcW w:w="886" w:type="dxa"/>
            <w:tcBorders>
              <w:bottom w:val="single" w:sz="24" w:space="0" w:color="auto"/>
            </w:tcBorders>
          </w:tcPr>
          <w:p w:rsidR="007C0E11" w:rsidRDefault="007C0E11" w:rsidP="00EC673F">
            <w:pPr>
              <w:pStyle w:val="TD"/>
            </w:pPr>
            <w:r>
              <w:t>'O'</w:t>
            </w:r>
          </w:p>
        </w:tc>
        <w:tc>
          <w:tcPr>
            <w:tcW w:w="886" w:type="dxa"/>
            <w:tcBorders>
              <w:bottom w:val="single" w:sz="24" w:space="0" w:color="auto"/>
            </w:tcBorders>
          </w:tcPr>
          <w:p w:rsidR="007C0E11" w:rsidRPr="00B0106D" w:rsidRDefault="007C0E11" w:rsidP="00EC673F">
            <w:pPr>
              <w:pStyle w:val="TD"/>
            </w:pPr>
            <w:r>
              <w:t>0x01</w:t>
            </w:r>
          </w:p>
        </w:tc>
        <w:tc>
          <w:tcPr>
            <w:tcW w:w="886" w:type="dxa"/>
            <w:tcBorders>
              <w:bottom w:val="single" w:sz="24" w:space="0" w:color="auto"/>
            </w:tcBorders>
          </w:tcPr>
          <w:p w:rsidR="007C0E11" w:rsidRPr="00B0106D" w:rsidRDefault="007C0E11" w:rsidP="00EC673F">
            <w:pPr>
              <w:pStyle w:val="TD"/>
            </w:pPr>
            <w:r>
              <w:t>0x7E</w:t>
            </w:r>
          </w:p>
        </w:tc>
      </w:tr>
    </w:tbl>
    <w:p w:rsidR="00C32DC4" w:rsidRDefault="00C32DC4" w:rsidP="00C32DC4">
      <w:pPr>
        <w:pStyle w:val="Caption"/>
        <w:keepNext/>
      </w:pPr>
    </w:p>
    <w:p w:rsidR="00C32DC4" w:rsidRDefault="00C32DC4" w:rsidP="00C32DC4">
      <w:pPr>
        <w:pStyle w:val="Caption"/>
        <w:keepNext/>
      </w:pPr>
      <w:bookmarkStart w:id="724" w:name="_Ref207089440"/>
      <w:bookmarkStart w:id="725" w:name="_Toc207775299"/>
      <w:r>
        <w:t xml:space="preserve">Table </w:t>
      </w:r>
      <w:fldSimple w:instr=" SEQ Table \* ARABIC ">
        <w:r w:rsidR="00D46473">
          <w:rPr>
            <w:noProof/>
          </w:rPr>
          <w:t>60</w:t>
        </w:r>
      </w:fldSimple>
      <w:bookmarkEnd w:id="724"/>
      <w:r>
        <w:t>: Communications test output</w:t>
      </w:r>
      <w:bookmarkEnd w:id="725"/>
    </w:p>
    <w:tbl>
      <w:tblPr>
        <w:tblW w:w="0" w:type="auto"/>
        <w:jc w:val="center"/>
        <w:tblBorders>
          <w:top w:val="single" w:sz="24" w:space="0" w:color="auto"/>
          <w:bottom w:val="single" w:sz="24" w:space="0" w:color="auto"/>
          <w:insideV w:val="single" w:sz="4" w:space="0" w:color="auto"/>
        </w:tblBorders>
        <w:tblLook w:val="0000"/>
      </w:tblPr>
      <w:tblGrid>
        <w:gridCol w:w="885"/>
        <w:gridCol w:w="885"/>
        <w:gridCol w:w="885"/>
        <w:gridCol w:w="885"/>
        <w:gridCol w:w="886"/>
        <w:gridCol w:w="886"/>
        <w:gridCol w:w="886"/>
        <w:gridCol w:w="886"/>
        <w:gridCol w:w="886"/>
        <w:gridCol w:w="886"/>
      </w:tblGrid>
      <w:tr w:rsidR="007C0E11" w:rsidTr="008D577C">
        <w:trPr>
          <w:jc w:val="center"/>
        </w:trPr>
        <w:tc>
          <w:tcPr>
            <w:tcW w:w="885" w:type="dxa"/>
            <w:tcBorders>
              <w:top w:val="single" w:sz="24" w:space="0" w:color="auto"/>
            </w:tcBorders>
          </w:tcPr>
          <w:p w:rsidR="007C0E11" w:rsidRPr="00B0106D" w:rsidRDefault="007C0E11" w:rsidP="00EC673F">
            <w:pPr>
              <w:pStyle w:val="TD"/>
            </w:pPr>
            <w:r>
              <w:t>Ctrlbyte</w:t>
            </w:r>
          </w:p>
        </w:tc>
        <w:tc>
          <w:tcPr>
            <w:tcW w:w="885" w:type="dxa"/>
            <w:tcBorders>
              <w:top w:val="single" w:sz="24" w:space="0" w:color="auto"/>
            </w:tcBorders>
          </w:tcPr>
          <w:p w:rsidR="007C0E11" w:rsidRDefault="007C0E11" w:rsidP="00EC673F">
            <w:pPr>
              <w:pStyle w:val="TD"/>
            </w:pPr>
            <w:r>
              <w:t>length MSB</w:t>
            </w:r>
          </w:p>
        </w:tc>
        <w:tc>
          <w:tcPr>
            <w:tcW w:w="885" w:type="dxa"/>
            <w:tcBorders>
              <w:top w:val="single" w:sz="24" w:space="0" w:color="auto"/>
            </w:tcBorders>
          </w:tcPr>
          <w:p w:rsidR="007C0E11" w:rsidRDefault="007C0E11" w:rsidP="00EC673F">
            <w:pPr>
              <w:pStyle w:val="TD"/>
            </w:pPr>
            <w:r>
              <w:t>Length LSB</w:t>
            </w:r>
          </w:p>
        </w:tc>
        <w:tc>
          <w:tcPr>
            <w:tcW w:w="885" w:type="dxa"/>
            <w:tcBorders>
              <w:top w:val="single" w:sz="24" w:space="0" w:color="auto"/>
            </w:tcBorders>
          </w:tcPr>
          <w:p w:rsidR="007C0E11" w:rsidRDefault="007C0E11" w:rsidP="00EC673F">
            <w:pPr>
              <w:pStyle w:val="TD"/>
            </w:pPr>
            <w:r>
              <w:t>Data</w:t>
            </w: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r>
              <w:t>Check MSB</w:t>
            </w:r>
          </w:p>
        </w:tc>
        <w:tc>
          <w:tcPr>
            <w:tcW w:w="886" w:type="dxa"/>
            <w:tcBorders>
              <w:top w:val="single" w:sz="24" w:space="0" w:color="auto"/>
            </w:tcBorders>
          </w:tcPr>
          <w:p w:rsidR="007C0E11" w:rsidRDefault="007C0E11" w:rsidP="00EC673F">
            <w:pPr>
              <w:pStyle w:val="TD"/>
            </w:pPr>
            <w:r>
              <w:t>Check LSB</w:t>
            </w:r>
          </w:p>
        </w:tc>
      </w:tr>
      <w:tr w:rsidR="007C0E11" w:rsidTr="008D577C">
        <w:trPr>
          <w:jc w:val="center"/>
        </w:trPr>
        <w:tc>
          <w:tcPr>
            <w:tcW w:w="885" w:type="dxa"/>
            <w:tcBorders>
              <w:bottom w:val="single" w:sz="24" w:space="0" w:color="auto"/>
            </w:tcBorders>
          </w:tcPr>
          <w:p w:rsidR="007C0E11" w:rsidRDefault="007C0E11" w:rsidP="00EC673F">
            <w:pPr>
              <w:pStyle w:val="TD"/>
            </w:pPr>
            <w:r>
              <w:t>0x00</w:t>
            </w:r>
          </w:p>
        </w:tc>
        <w:tc>
          <w:tcPr>
            <w:tcW w:w="885" w:type="dxa"/>
            <w:tcBorders>
              <w:bottom w:val="single" w:sz="24" w:space="0" w:color="auto"/>
            </w:tcBorders>
          </w:tcPr>
          <w:p w:rsidR="007C0E11" w:rsidRDefault="007C0E11" w:rsidP="00EC673F">
            <w:pPr>
              <w:pStyle w:val="TD"/>
            </w:pPr>
            <w:r>
              <w:t>0x00</w:t>
            </w:r>
          </w:p>
        </w:tc>
        <w:tc>
          <w:tcPr>
            <w:tcW w:w="885" w:type="dxa"/>
            <w:tcBorders>
              <w:bottom w:val="single" w:sz="24" w:space="0" w:color="auto"/>
            </w:tcBorders>
          </w:tcPr>
          <w:p w:rsidR="007C0E11" w:rsidRDefault="007C0E11" w:rsidP="00EC673F">
            <w:pPr>
              <w:pStyle w:val="TD"/>
            </w:pPr>
            <w:r>
              <w:t>0x0A</w:t>
            </w:r>
          </w:p>
        </w:tc>
        <w:tc>
          <w:tcPr>
            <w:tcW w:w="885" w:type="dxa"/>
            <w:tcBorders>
              <w:bottom w:val="single" w:sz="24" w:space="0" w:color="auto"/>
            </w:tcBorders>
          </w:tcPr>
          <w:p w:rsidR="007C0E11" w:rsidRDefault="007C0E11" w:rsidP="00EC673F">
            <w:pPr>
              <w:pStyle w:val="TD"/>
            </w:pPr>
            <w:r>
              <w:t>'H'</w:t>
            </w:r>
          </w:p>
        </w:tc>
        <w:tc>
          <w:tcPr>
            <w:tcW w:w="886" w:type="dxa"/>
            <w:tcBorders>
              <w:bottom w:val="single" w:sz="24" w:space="0" w:color="auto"/>
            </w:tcBorders>
          </w:tcPr>
          <w:p w:rsidR="007C0E11" w:rsidRDefault="007C0E11" w:rsidP="00EC673F">
            <w:pPr>
              <w:pStyle w:val="TD"/>
            </w:pPr>
            <w:r>
              <w:t>'O'</w:t>
            </w:r>
          </w:p>
        </w:tc>
        <w:tc>
          <w:tcPr>
            <w:tcW w:w="886" w:type="dxa"/>
            <w:tcBorders>
              <w:bottom w:val="single" w:sz="24" w:space="0" w:color="auto"/>
            </w:tcBorders>
          </w:tcPr>
          <w:p w:rsidR="007C0E11" w:rsidRDefault="007C0E11" w:rsidP="00EC673F">
            <w:pPr>
              <w:pStyle w:val="TD"/>
            </w:pPr>
            <w:r>
              <w:t>'W'</w:t>
            </w:r>
          </w:p>
        </w:tc>
        <w:tc>
          <w:tcPr>
            <w:tcW w:w="886" w:type="dxa"/>
            <w:tcBorders>
              <w:bottom w:val="single" w:sz="24" w:space="0" w:color="auto"/>
            </w:tcBorders>
          </w:tcPr>
          <w:p w:rsidR="007C0E11" w:rsidRDefault="007C0E11" w:rsidP="00EC673F">
            <w:pPr>
              <w:pStyle w:val="TD"/>
            </w:pPr>
            <w:r>
              <w:t>'D'</w:t>
            </w:r>
          </w:p>
        </w:tc>
        <w:tc>
          <w:tcPr>
            <w:tcW w:w="886" w:type="dxa"/>
            <w:tcBorders>
              <w:bottom w:val="single" w:sz="24" w:space="0" w:color="auto"/>
            </w:tcBorders>
          </w:tcPr>
          <w:p w:rsidR="007C0E11" w:rsidRDefault="007C0E11" w:rsidP="00EC673F">
            <w:pPr>
              <w:pStyle w:val="TD"/>
            </w:pPr>
            <w:r>
              <w:t>'Y'</w:t>
            </w:r>
          </w:p>
        </w:tc>
        <w:tc>
          <w:tcPr>
            <w:tcW w:w="886" w:type="dxa"/>
            <w:tcBorders>
              <w:bottom w:val="single" w:sz="24" w:space="0" w:color="auto"/>
            </w:tcBorders>
          </w:tcPr>
          <w:p w:rsidR="007C0E11" w:rsidRDefault="007C0E11" w:rsidP="00EC673F">
            <w:pPr>
              <w:pStyle w:val="TD"/>
            </w:pPr>
            <w:r>
              <w:t>0x01</w:t>
            </w:r>
          </w:p>
        </w:tc>
        <w:tc>
          <w:tcPr>
            <w:tcW w:w="886" w:type="dxa"/>
            <w:tcBorders>
              <w:bottom w:val="single" w:sz="24" w:space="0" w:color="auto"/>
            </w:tcBorders>
          </w:tcPr>
          <w:p w:rsidR="007C0E11" w:rsidRDefault="007C0E11" w:rsidP="00EC673F">
            <w:pPr>
              <w:pStyle w:val="TD"/>
            </w:pPr>
            <w:r>
              <w:t>0x95</w:t>
            </w:r>
          </w:p>
        </w:tc>
      </w:tr>
    </w:tbl>
    <w:p w:rsidR="007C0E11" w:rsidRDefault="007C0E11" w:rsidP="007C0E11">
      <w:pPr>
        <w:pStyle w:val="Heading4"/>
      </w:pPr>
      <w:r>
        <w:t>Power Distribution Control</w:t>
      </w:r>
    </w:p>
    <w:p w:rsidR="007C0E11" w:rsidRDefault="007C0E11" w:rsidP="007C0E11">
      <w:r>
        <w:t>PS1 PS2</w:t>
      </w:r>
      <w:r w:rsidR="007F59FB">
        <w:t>, PS3</w:t>
      </w:r>
      <w:r>
        <w:t xml:space="preserve">, </w:t>
      </w:r>
      <w:r w:rsidR="003C1603">
        <w:t>and</w:t>
      </w:r>
      <w:r>
        <w:t xml:space="preserve"> </w:t>
      </w:r>
      <w:r w:rsidR="007F59FB">
        <w:t>PS4 correspond</w:t>
      </w:r>
      <w:r>
        <w:t xml:space="preserve"> to the states of the controllable supply lines; if the supply needs to be turned on</w:t>
      </w:r>
      <w:r w:rsidR="007F59FB">
        <w:t>, a</w:t>
      </w:r>
      <w:r>
        <w:t xml:space="preserve"> </w:t>
      </w:r>
      <w:r w:rsidRPr="00C7675C">
        <w:t>0xFF</w:t>
      </w:r>
      <w:r>
        <w:t xml:space="preserve"> is sent</w:t>
      </w:r>
      <w:r w:rsidR="009D49CC">
        <w:t>;</w:t>
      </w:r>
      <w:r>
        <w:t xml:space="preserve"> if it needs to be turned off</w:t>
      </w:r>
      <w:r w:rsidR="007F59FB">
        <w:t>, a</w:t>
      </w:r>
      <w:r>
        <w:t xml:space="preserve"> </w:t>
      </w:r>
      <w:r w:rsidRPr="00C7675C">
        <w:t>0x11</w:t>
      </w:r>
      <w:r>
        <w:t xml:space="preserve"> is sent</w:t>
      </w:r>
      <w:r w:rsidR="007F59FB">
        <w:t>; if</w:t>
      </w:r>
      <w:r>
        <w:t xml:space="preserve"> no change is desired</w:t>
      </w:r>
      <w:r w:rsidR="007F59FB">
        <w:t>, a</w:t>
      </w:r>
      <w:r>
        <w:t xml:space="preserve"> 0x55 </w:t>
      </w:r>
      <w:r w:rsidR="007F59FB">
        <w:t xml:space="preserve">will </w:t>
      </w:r>
      <w:r>
        <w:t xml:space="preserve">be </w:t>
      </w:r>
      <w:r w:rsidR="009D49CC">
        <w:t>sent. The responses are similar,</w:t>
      </w:r>
      <w:r>
        <w:t xml:space="preserve"> with a 0xFF indicating the supply line is on and 0x11 indicating the line is off. </w:t>
      </w:r>
      <w:r w:rsidR="009D49CC">
        <w:t xml:space="preserve"> </w:t>
      </w:r>
      <w:r w:rsidR="00C64352">
        <w:fldChar w:fldCharType="begin"/>
      </w:r>
      <w:r w:rsidR="009D49CC">
        <w:instrText xml:space="preserve"> REF _Ref207089490 \h </w:instrText>
      </w:r>
      <w:r w:rsidR="00C64352">
        <w:fldChar w:fldCharType="separate"/>
      </w:r>
      <w:r w:rsidR="00D46473">
        <w:t xml:space="preserve">Table </w:t>
      </w:r>
      <w:r w:rsidR="00D46473">
        <w:rPr>
          <w:noProof/>
        </w:rPr>
        <w:t>61</w:t>
      </w:r>
      <w:r w:rsidR="00C64352">
        <w:fldChar w:fldCharType="end"/>
      </w:r>
      <w:r w:rsidR="002A4F05">
        <w:t xml:space="preserve"> summarizes this command</w:t>
      </w:r>
      <w:r w:rsidR="009D49CC">
        <w:t xml:space="preserve"> and </w:t>
      </w:r>
      <w:r w:rsidR="00C64352">
        <w:fldChar w:fldCharType="begin"/>
      </w:r>
      <w:r w:rsidR="009D49CC">
        <w:instrText xml:space="preserve"> REF _Ref207089509 \h </w:instrText>
      </w:r>
      <w:r w:rsidR="00C64352">
        <w:fldChar w:fldCharType="separate"/>
      </w:r>
      <w:r w:rsidR="00D46473">
        <w:t xml:space="preserve">Table </w:t>
      </w:r>
      <w:r w:rsidR="00D46473">
        <w:rPr>
          <w:noProof/>
        </w:rPr>
        <w:t>62</w:t>
      </w:r>
      <w:r w:rsidR="00C64352">
        <w:fldChar w:fldCharType="end"/>
      </w:r>
      <w:r w:rsidR="009D49CC">
        <w:t xml:space="preserve"> to </w:t>
      </w:r>
      <w:r w:rsidR="00C64352">
        <w:fldChar w:fldCharType="begin"/>
      </w:r>
      <w:r w:rsidR="009D49CC">
        <w:instrText xml:space="preserve"> REF _Ref207089523 \h </w:instrText>
      </w:r>
      <w:r w:rsidR="00C64352">
        <w:fldChar w:fldCharType="separate"/>
      </w:r>
      <w:r w:rsidR="00D46473">
        <w:t xml:space="preserve">Table </w:t>
      </w:r>
      <w:r w:rsidR="00D46473">
        <w:rPr>
          <w:noProof/>
        </w:rPr>
        <w:t>63</w:t>
      </w:r>
      <w:r w:rsidR="00C64352">
        <w:fldChar w:fldCharType="end"/>
      </w:r>
      <w:r w:rsidR="009D49CC">
        <w:t xml:space="preserve"> show </w:t>
      </w:r>
      <w:r w:rsidR="002A4F05">
        <w:t>an</w:t>
      </w:r>
      <w:r w:rsidR="009D49CC">
        <w:t xml:space="preserve"> example of this command. </w:t>
      </w:r>
    </w:p>
    <w:p w:rsidR="00C32DC4" w:rsidRDefault="00C32DC4" w:rsidP="00C32DC4">
      <w:pPr>
        <w:pStyle w:val="Caption"/>
        <w:keepNext/>
      </w:pPr>
      <w:bookmarkStart w:id="726" w:name="_Ref207089490"/>
      <w:bookmarkStart w:id="727" w:name="_Toc207775300"/>
      <w:r>
        <w:t xml:space="preserve">Table </w:t>
      </w:r>
      <w:fldSimple w:instr=" SEQ Table \* ARABIC ">
        <w:r w:rsidR="00D46473">
          <w:rPr>
            <w:noProof/>
          </w:rPr>
          <w:t>61</w:t>
        </w:r>
      </w:fldSimple>
      <w:bookmarkEnd w:id="726"/>
      <w:r>
        <w:t>: Summary of the Power distribution control command</w:t>
      </w:r>
      <w:bookmarkEnd w:id="727"/>
    </w:p>
    <w:tbl>
      <w:tblPr>
        <w:tblStyle w:val="latexlike"/>
        <w:tblW w:w="0" w:type="auto"/>
        <w:tblLook w:val="0020"/>
      </w:tblPr>
      <w:tblGrid>
        <w:gridCol w:w="1100"/>
        <w:gridCol w:w="3119"/>
        <w:gridCol w:w="1100"/>
        <w:gridCol w:w="1576"/>
      </w:tblGrid>
      <w:tr w:rsidR="007C0E11" w:rsidRPr="001F66CF" w:rsidTr="008D577C">
        <w:trPr>
          <w:cnfStyle w:val="100000000000"/>
          <w:trHeight w:val="171"/>
        </w:trPr>
        <w:tc>
          <w:tcPr>
            <w:tcW w:w="0" w:type="auto"/>
            <w:noWrap/>
          </w:tcPr>
          <w:p w:rsidR="007C0E11" w:rsidRPr="00B0106D" w:rsidRDefault="007C0E11" w:rsidP="00EC673F">
            <w:pPr>
              <w:pStyle w:val="TD"/>
            </w:pPr>
            <w:r w:rsidRPr="00C7675C">
              <w:t>Description</w:t>
            </w:r>
          </w:p>
        </w:tc>
        <w:tc>
          <w:tcPr>
            <w:tcW w:w="0" w:type="auto"/>
          </w:tcPr>
          <w:p w:rsidR="007C0E11" w:rsidRPr="00C7675C" w:rsidRDefault="007C0E11" w:rsidP="00EC673F">
            <w:pPr>
              <w:pStyle w:val="TD"/>
            </w:pPr>
            <w:r w:rsidRPr="00C7675C">
              <w:t>power distribution control -</w:t>
            </w:r>
          </w:p>
        </w:tc>
        <w:tc>
          <w:tcPr>
            <w:tcW w:w="0" w:type="auto"/>
            <w:noWrap/>
          </w:tcPr>
          <w:p w:rsidR="007C0E11" w:rsidRPr="00C7675C" w:rsidRDefault="007C0E11" w:rsidP="00EC673F">
            <w:pPr>
              <w:pStyle w:val="TD"/>
            </w:pPr>
            <w:r w:rsidRPr="00C7675C">
              <w:t>Description</w:t>
            </w:r>
          </w:p>
        </w:tc>
        <w:tc>
          <w:tcPr>
            <w:tcW w:w="0" w:type="auto"/>
          </w:tcPr>
          <w:p w:rsidR="007C0E11" w:rsidRPr="00C7675C" w:rsidRDefault="007C0E11" w:rsidP="00EC673F">
            <w:pPr>
              <w:pStyle w:val="TD"/>
            </w:pPr>
            <w:r w:rsidRPr="00C7675C">
              <w:t xml:space="preserve">Power dist response. </w:t>
            </w:r>
          </w:p>
        </w:tc>
      </w:tr>
      <w:tr w:rsidR="007C0E11" w:rsidRPr="001F66CF" w:rsidTr="008D577C">
        <w:trPr>
          <w:trHeight w:val="243"/>
        </w:trPr>
        <w:tc>
          <w:tcPr>
            <w:tcW w:w="0" w:type="auto"/>
            <w:noWrap/>
          </w:tcPr>
          <w:p w:rsidR="007C0E11" w:rsidRPr="00C7675C" w:rsidRDefault="007C0E11" w:rsidP="00EC673F">
            <w:pPr>
              <w:pStyle w:val="TD"/>
            </w:pPr>
            <w:r w:rsidRPr="00C7675C">
              <w:t>Control byte</w:t>
            </w:r>
          </w:p>
        </w:tc>
        <w:tc>
          <w:tcPr>
            <w:tcW w:w="0" w:type="auto"/>
          </w:tcPr>
          <w:p w:rsidR="007C0E11" w:rsidRPr="00C7675C" w:rsidRDefault="007C0E11" w:rsidP="00EC673F">
            <w:pPr>
              <w:pStyle w:val="TD"/>
            </w:pPr>
            <w:r w:rsidRPr="00C7675C">
              <w:t>0x02</w:t>
            </w:r>
          </w:p>
        </w:tc>
        <w:tc>
          <w:tcPr>
            <w:tcW w:w="0" w:type="auto"/>
            <w:noWrap/>
          </w:tcPr>
          <w:p w:rsidR="007C0E11" w:rsidRPr="00C7675C" w:rsidRDefault="007C0E11" w:rsidP="00EC673F">
            <w:pPr>
              <w:pStyle w:val="TD"/>
            </w:pPr>
            <w:r w:rsidRPr="00C7675C">
              <w:t>Control byte</w:t>
            </w:r>
          </w:p>
        </w:tc>
        <w:tc>
          <w:tcPr>
            <w:tcW w:w="0" w:type="auto"/>
          </w:tcPr>
          <w:p w:rsidR="007C0E11" w:rsidRPr="00C7675C" w:rsidRDefault="007C0E11" w:rsidP="00EC673F">
            <w:pPr>
              <w:pStyle w:val="TD"/>
            </w:pPr>
            <w:r w:rsidRPr="00C7675C">
              <w:t>0x02</w:t>
            </w:r>
          </w:p>
        </w:tc>
      </w:tr>
      <w:tr w:rsidR="007C0E11" w:rsidRPr="001F66CF" w:rsidTr="008D577C">
        <w:trPr>
          <w:trHeight w:val="243"/>
        </w:trPr>
        <w:tc>
          <w:tcPr>
            <w:tcW w:w="0" w:type="auto"/>
            <w:noWrap/>
          </w:tcPr>
          <w:p w:rsidR="007C0E11" w:rsidRPr="00C7675C" w:rsidRDefault="007C0E11" w:rsidP="00EC673F">
            <w:pPr>
              <w:pStyle w:val="TD"/>
            </w:pPr>
            <w:r w:rsidRPr="00C7675C">
              <w:t>packet length</w:t>
            </w:r>
          </w:p>
        </w:tc>
        <w:tc>
          <w:tcPr>
            <w:tcW w:w="0" w:type="auto"/>
          </w:tcPr>
          <w:p w:rsidR="007C0E11" w:rsidRPr="00C7675C" w:rsidRDefault="007C0E11" w:rsidP="00EC673F">
            <w:pPr>
              <w:pStyle w:val="TD"/>
            </w:pPr>
            <w:r w:rsidRPr="00C7675C">
              <w:t>0x0009</w:t>
            </w:r>
          </w:p>
        </w:tc>
        <w:tc>
          <w:tcPr>
            <w:tcW w:w="0" w:type="auto"/>
            <w:noWrap/>
          </w:tcPr>
          <w:p w:rsidR="007C0E11" w:rsidRPr="00C7675C" w:rsidRDefault="007C0E11" w:rsidP="00EC673F">
            <w:pPr>
              <w:pStyle w:val="TD"/>
            </w:pPr>
            <w:r w:rsidRPr="00C7675C">
              <w:t>packet length</w:t>
            </w:r>
          </w:p>
        </w:tc>
        <w:tc>
          <w:tcPr>
            <w:tcW w:w="0" w:type="auto"/>
          </w:tcPr>
          <w:p w:rsidR="007C0E11" w:rsidRPr="00C7675C" w:rsidRDefault="007C0E11" w:rsidP="00EC673F">
            <w:pPr>
              <w:pStyle w:val="TD"/>
            </w:pPr>
            <w:r w:rsidRPr="00C7675C">
              <w:t>0x0009</w:t>
            </w:r>
          </w:p>
        </w:tc>
      </w:tr>
      <w:tr w:rsidR="007C0E11" w:rsidRPr="001F66CF" w:rsidTr="008D577C">
        <w:trPr>
          <w:trHeight w:val="243"/>
        </w:trPr>
        <w:tc>
          <w:tcPr>
            <w:tcW w:w="0" w:type="auto"/>
            <w:noWrap/>
          </w:tcPr>
          <w:p w:rsidR="007C0E11" w:rsidRPr="00C7675C" w:rsidRDefault="007C0E11" w:rsidP="00EC673F">
            <w:pPr>
              <w:pStyle w:val="TD"/>
            </w:pPr>
            <w:r w:rsidRPr="00C7675C">
              <w:t>DATA</w:t>
            </w:r>
          </w:p>
        </w:tc>
        <w:tc>
          <w:tcPr>
            <w:tcW w:w="0" w:type="auto"/>
          </w:tcPr>
          <w:p w:rsidR="007C0E11" w:rsidRPr="00C7675C" w:rsidRDefault="007C0E11" w:rsidP="00EC673F">
            <w:pPr>
              <w:pStyle w:val="TD"/>
            </w:pPr>
            <w:proofErr w:type="gramStart"/>
            <w:r w:rsidRPr="00C7675C">
              <w:t>0x</w:t>
            </w:r>
            <w:proofErr w:type="gramEnd"/>
            <w:r w:rsidRPr="00C7675C">
              <w:t>??(Power bus one) 0x??</w:t>
            </w:r>
            <w:proofErr w:type="gramStart"/>
            <w:r w:rsidRPr="00C7675C">
              <w:t>(2) 0x</w:t>
            </w:r>
            <w:proofErr w:type="gramEnd"/>
            <w:r w:rsidRPr="00C7675C">
              <w:t>??</w:t>
            </w:r>
            <w:proofErr w:type="gramStart"/>
            <w:r w:rsidRPr="00C7675C">
              <w:t>(3) 0x</w:t>
            </w:r>
            <w:proofErr w:type="gramEnd"/>
            <w:r w:rsidRPr="00C7675C">
              <w:t>??(4)</w:t>
            </w:r>
          </w:p>
        </w:tc>
        <w:tc>
          <w:tcPr>
            <w:tcW w:w="0" w:type="auto"/>
            <w:noWrap/>
          </w:tcPr>
          <w:p w:rsidR="007C0E11" w:rsidRPr="00C7675C" w:rsidRDefault="007C0E11" w:rsidP="00EC673F">
            <w:pPr>
              <w:pStyle w:val="TD"/>
            </w:pPr>
            <w:r w:rsidRPr="00C7675C">
              <w:t>DATA</w:t>
            </w:r>
          </w:p>
        </w:tc>
        <w:tc>
          <w:tcPr>
            <w:tcW w:w="0" w:type="auto"/>
          </w:tcPr>
          <w:p w:rsidR="007C0E11" w:rsidRPr="00C7675C" w:rsidRDefault="007C0E11" w:rsidP="00EC673F">
            <w:pPr>
              <w:pStyle w:val="TD"/>
            </w:pPr>
            <w:proofErr w:type="gramStart"/>
            <w:r w:rsidRPr="00C7675C">
              <w:t>0x</w:t>
            </w:r>
            <w:proofErr w:type="gramEnd"/>
            <w:r w:rsidRPr="00C7675C">
              <w:t xml:space="preserve">?? </w:t>
            </w:r>
            <w:proofErr w:type="gramStart"/>
            <w:r w:rsidRPr="00C7675C">
              <w:t>0x</w:t>
            </w:r>
            <w:proofErr w:type="gramEnd"/>
            <w:r w:rsidRPr="00C7675C">
              <w:t xml:space="preserve">?? </w:t>
            </w:r>
            <w:proofErr w:type="gramStart"/>
            <w:r w:rsidRPr="00C7675C">
              <w:t>0x</w:t>
            </w:r>
            <w:proofErr w:type="gramEnd"/>
            <w:r w:rsidRPr="00C7675C">
              <w:t xml:space="preserve">?? </w:t>
            </w:r>
            <w:proofErr w:type="gramStart"/>
            <w:r w:rsidRPr="00C7675C">
              <w:t>0x</w:t>
            </w:r>
            <w:proofErr w:type="gramEnd"/>
            <w:r w:rsidRPr="00C7675C">
              <w:t>??</w:t>
            </w:r>
          </w:p>
        </w:tc>
      </w:tr>
      <w:tr w:rsidR="007C0E11" w:rsidRPr="001F66CF" w:rsidTr="008D577C">
        <w:trPr>
          <w:trHeight w:val="243"/>
        </w:trPr>
        <w:tc>
          <w:tcPr>
            <w:tcW w:w="0" w:type="auto"/>
            <w:noWrap/>
          </w:tcPr>
          <w:p w:rsidR="007C0E11" w:rsidRPr="00C7675C" w:rsidRDefault="007C0E11" w:rsidP="00EC673F">
            <w:pPr>
              <w:pStyle w:val="TD"/>
            </w:pPr>
            <w:r w:rsidRPr="00C7675C">
              <w:t>checksum</w:t>
            </w:r>
          </w:p>
        </w:tc>
        <w:tc>
          <w:tcPr>
            <w:tcW w:w="0" w:type="auto"/>
          </w:tcPr>
          <w:p w:rsidR="007C0E11" w:rsidRPr="00C7675C" w:rsidRDefault="009D49CC" w:rsidP="00EC673F">
            <w:pPr>
              <w:pStyle w:val="TD"/>
            </w:pPr>
            <w:r w:rsidRPr="00C7675C">
              <w:t>C</w:t>
            </w:r>
            <w:r w:rsidR="007C0E11" w:rsidRPr="00C7675C">
              <w:t>alc</w:t>
            </w:r>
          </w:p>
        </w:tc>
        <w:tc>
          <w:tcPr>
            <w:tcW w:w="0" w:type="auto"/>
            <w:noWrap/>
          </w:tcPr>
          <w:p w:rsidR="007C0E11" w:rsidRPr="00C7675C" w:rsidRDefault="007C0E11" w:rsidP="00EC673F">
            <w:pPr>
              <w:pStyle w:val="TD"/>
            </w:pPr>
            <w:r w:rsidRPr="00C7675C">
              <w:t>checksum</w:t>
            </w:r>
          </w:p>
        </w:tc>
        <w:tc>
          <w:tcPr>
            <w:tcW w:w="0" w:type="auto"/>
          </w:tcPr>
          <w:p w:rsidR="007C0E11" w:rsidRPr="00B0106D" w:rsidRDefault="007C0E11" w:rsidP="00EC673F">
            <w:pPr>
              <w:pStyle w:val="TD"/>
            </w:pPr>
            <w:r w:rsidRPr="00C7675C">
              <w:t>C</w:t>
            </w:r>
            <w:r w:rsidRPr="00B0106D">
              <w:t>alc</w:t>
            </w:r>
          </w:p>
        </w:tc>
      </w:tr>
    </w:tbl>
    <w:p w:rsidR="00C32DC4" w:rsidRDefault="00C32DC4" w:rsidP="00C32DC4">
      <w:pPr>
        <w:pStyle w:val="Caption"/>
        <w:keepNext/>
      </w:pPr>
      <w:bookmarkStart w:id="728" w:name="_Ref207089509"/>
      <w:bookmarkStart w:id="729" w:name="_Toc207775301"/>
      <w:r>
        <w:lastRenderedPageBreak/>
        <w:t xml:space="preserve">Table </w:t>
      </w:r>
      <w:fldSimple w:instr=" SEQ Table \* ARABIC ">
        <w:r w:rsidR="00D46473">
          <w:rPr>
            <w:noProof/>
          </w:rPr>
          <w:t>62</w:t>
        </w:r>
      </w:fldSimple>
      <w:bookmarkEnd w:id="728"/>
      <w:r>
        <w:t>: Example input for the power control command</w:t>
      </w:r>
      <w:bookmarkEnd w:id="729"/>
    </w:p>
    <w:tbl>
      <w:tblPr>
        <w:tblW w:w="0" w:type="auto"/>
        <w:jc w:val="center"/>
        <w:tblBorders>
          <w:top w:val="single" w:sz="24" w:space="0" w:color="auto"/>
          <w:bottom w:val="single" w:sz="24" w:space="0" w:color="auto"/>
          <w:insideV w:val="single" w:sz="4" w:space="0" w:color="auto"/>
        </w:tblBorders>
        <w:tblLook w:val="0000"/>
      </w:tblPr>
      <w:tblGrid>
        <w:gridCol w:w="885"/>
        <w:gridCol w:w="885"/>
        <w:gridCol w:w="885"/>
        <w:gridCol w:w="885"/>
        <w:gridCol w:w="886"/>
        <w:gridCol w:w="886"/>
        <w:gridCol w:w="886"/>
        <w:gridCol w:w="886"/>
        <w:gridCol w:w="886"/>
      </w:tblGrid>
      <w:tr w:rsidR="007C0E11" w:rsidTr="008D577C">
        <w:trPr>
          <w:jc w:val="center"/>
        </w:trPr>
        <w:tc>
          <w:tcPr>
            <w:tcW w:w="885" w:type="dxa"/>
            <w:tcBorders>
              <w:top w:val="single" w:sz="24" w:space="0" w:color="auto"/>
            </w:tcBorders>
          </w:tcPr>
          <w:p w:rsidR="007C0E11" w:rsidRPr="00B0106D" w:rsidRDefault="007C0E11" w:rsidP="00EC673F">
            <w:pPr>
              <w:pStyle w:val="TD"/>
            </w:pPr>
            <w:r>
              <w:t>Ctrlbyte</w:t>
            </w:r>
          </w:p>
        </w:tc>
        <w:tc>
          <w:tcPr>
            <w:tcW w:w="885" w:type="dxa"/>
            <w:tcBorders>
              <w:top w:val="single" w:sz="24" w:space="0" w:color="auto"/>
            </w:tcBorders>
          </w:tcPr>
          <w:p w:rsidR="007C0E11" w:rsidRDefault="007C0E11" w:rsidP="00EC673F">
            <w:pPr>
              <w:pStyle w:val="TD"/>
            </w:pPr>
            <w:r>
              <w:t>length MSB</w:t>
            </w:r>
          </w:p>
        </w:tc>
        <w:tc>
          <w:tcPr>
            <w:tcW w:w="885" w:type="dxa"/>
            <w:tcBorders>
              <w:top w:val="single" w:sz="24" w:space="0" w:color="auto"/>
            </w:tcBorders>
          </w:tcPr>
          <w:p w:rsidR="007C0E11" w:rsidRDefault="007C0E11" w:rsidP="00EC673F">
            <w:pPr>
              <w:pStyle w:val="TD"/>
            </w:pPr>
            <w:r>
              <w:t>Length LSB</w:t>
            </w:r>
          </w:p>
        </w:tc>
        <w:tc>
          <w:tcPr>
            <w:tcW w:w="885" w:type="dxa"/>
            <w:tcBorders>
              <w:top w:val="single" w:sz="24" w:space="0" w:color="auto"/>
            </w:tcBorders>
          </w:tcPr>
          <w:p w:rsidR="007C0E11" w:rsidRDefault="007C0E11" w:rsidP="00EC673F">
            <w:pPr>
              <w:pStyle w:val="TD"/>
            </w:pPr>
            <w:r>
              <w:t>Data</w:t>
            </w: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r>
              <w:t>Check MSB</w:t>
            </w:r>
          </w:p>
        </w:tc>
        <w:tc>
          <w:tcPr>
            <w:tcW w:w="886" w:type="dxa"/>
            <w:tcBorders>
              <w:top w:val="single" w:sz="24" w:space="0" w:color="auto"/>
            </w:tcBorders>
          </w:tcPr>
          <w:p w:rsidR="007C0E11" w:rsidRDefault="007C0E11" w:rsidP="00EC673F">
            <w:pPr>
              <w:pStyle w:val="TD"/>
            </w:pPr>
            <w:r>
              <w:t>Check LSB</w:t>
            </w:r>
          </w:p>
        </w:tc>
      </w:tr>
      <w:tr w:rsidR="007C0E11" w:rsidTr="008D577C">
        <w:trPr>
          <w:jc w:val="center"/>
        </w:trPr>
        <w:tc>
          <w:tcPr>
            <w:tcW w:w="885" w:type="dxa"/>
            <w:tcBorders>
              <w:bottom w:val="single" w:sz="24" w:space="0" w:color="auto"/>
            </w:tcBorders>
          </w:tcPr>
          <w:p w:rsidR="007C0E11" w:rsidRDefault="007C0E11" w:rsidP="00EC673F">
            <w:pPr>
              <w:pStyle w:val="TD"/>
            </w:pPr>
            <w:r>
              <w:t>0x02</w:t>
            </w:r>
          </w:p>
        </w:tc>
        <w:tc>
          <w:tcPr>
            <w:tcW w:w="885" w:type="dxa"/>
            <w:tcBorders>
              <w:bottom w:val="single" w:sz="24" w:space="0" w:color="auto"/>
            </w:tcBorders>
          </w:tcPr>
          <w:p w:rsidR="007C0E11" w:rsidRDefault="007C0E11" w:rsidP="00EC673F">
            <w:pPr>
              <w:pStyle w:val="TD"/>
            </w:pPr>
            <w:r>
              <w:t>0x00</w:t>
            </w:r>
          </w:p>
        </w:tc>
        <w:tc>
          <w:tcPr>
            <w:tcW w:w="885" w:type="dxa"/>
            <w:tcBorders>
              <w:bottom w:val="single" w:sz="24" w:space="0" w:color="auto"/>
            </w:tcBorders>
          </w:tcPr>
          <w:p w:rsidR="007C0E11" w:rsidRDefault="007C0E11" w:rsidP="00EC673F">
            <w:pPr>
              <w:pStyle w:val="TD"/>
            </w:pPr>
            <w:r>
              <w:t>0x09</w:t>
            </w:r>
          </w:p>
        </w:tc>
        <w:tc>
          <w:tcPr>
            <w:tcW w:w="885" w:type="dxa"/>
            <w:tcBorders>
              <w:bottom w:val="single" w:sz="24" w:space="0" w:color="auto"/>
            </w:tcBorders>
          </w:tcPr>
          <w:p w:rsidR="007C0E11" w:rsidRDefault="007C0E11" w:rsidP="00EC673F">
            <w:pPr>
              <w:pStyle w:val="TD"/>
            </w:pPr>
            <w:r>
              <w:t>0x55</w:t>
            </w:r>
          </w:p>
        </w:tc>
        <w:tc>
          <w:tcPr>
            <w:tcW w:w="886" w:type="dxa"/>
            <w:tcBorders>
              <w:bottom w:val="single" w:sz="24" w:space="0" w:color="auto"/>
            </w:tcBorders>
          </w:tcPr>
          <w:p w:rsidR="007C0E11" w:rsidRDefault="007C0E11" w:rsidP="00EC673F">
            <w:pPr>
              <w:pStyle w:val="TD"/>
            </w:pPr>
            <w:r>
              <w:t>0x11</w:t>
            </w:r>
          </w:p>
        </w:tc>
        <w:tc>
          <w:tcPr>
            <w:tcW w:w="886" w:type="dxa"/>
            <w:tcBorders>
              <w:bottom w:val="single" w:sz="24" w:space="0" w:color="auto"/>
            </w:tcBorders>
          </w:tcPr>
          <w:p w:rsidR="007C0E11" w:rsidRDefault="007C0E11" w:rsidP="00EC673F">
            <w:pPr>
              <w:pStyle w:val="TD"/>
            </w:pPr>
            <w:r>
              <w:t>0x55</w:t>
            </w:r>
          </w:p>
        </w:tc>
        <w:tc>
          <w:tcPr>
            <w:tcW w:w="886" w:type="dxa"/>
            <w:tcBorders>
              <w:bottom w:val="single" w:sz="24" w:space="0" w:color="auto"/>
            </w:tcBorders>
          </w:tcPr>
          <w:p w:rsidR="007C0E11" w:rsidRDefault="007C0E11" w:rsidP="00EC673F">
            <w:pPr>
              <w:pStyle w:val="TD"/>
            </w:pPr>
            <w:r>
              <w:t>0x55</w:t>
            </w:r>
          </w:p>
        </w:tc>
        <w:tc>
          <w:tcPr>
            <w:tcW w:w="886" w:type="dxa"/>
            <w:tcBorders>
              <w:bottom w:val="single" w:sz="24" w:space="0" w:color="auto"/>
            </w:tcBorders>
          </w:tcPr>
          <w:p w:rsidR="007C0E11" w:rsidRDefault="007C0E11" w:rsidP="00EC673F">
            <w:pPr>
              <w:pStyle w:val="TD"/>
            </w:pPr>
            <w:r>
              <w:t>0x01</w:t>
            </w:r>
          </w:p>
        </w:tc>
        <w:tc>
          <w:tcPr>
            <w:tcW w:w="886" w:type="dxa"/>
            <w:tcBorders>
              <w:bottom w:val="single" w:sz="24" w:space="0" w:color="auto"/>
            </w:tcBorders>
          </w:tcPr>
          <w:p w:rsidR="007C0E11" w:rsidRDefault="007C0E11" w:rsidP="00EC673F">
            <w:pPr>
              <w:pStyle w:val="TD"/>
            </w:pPr>
            <w:r>
              <w:t>0x1B</w:t>
            </w:r>
          </w:p>
        </w:tc>
      </w:tr>
    </w:tbl>
    <w:p w:rsidR="007C0E11" w:rsidRDefault="007C0E11" w:rsidP="007C0E11">
      <w:pPr>
        <w:pStyle w:val="Caption"/>
      </w:pPr>
    </w:p>
    <w:p w:rsidR="00C32DC4" w:rsidRDefault="00C32DC4" w:rsidP="00C32DC4">
      <w:pPr>
        <w:pStyle w:val="Caption"/>
        <w:keepNext/>
      </w:pPr>
      <w:bookmarkStart w:id="730" w:name="_Ref207089523"/>
      <w:bookmarkStart w:id="731" w:name="_Toc207775302"/>
      <w:r>
        <w:t xml:space="preserve">Table </w:t>
      </w:r>
      <w:fldSimple w:instr=" SEQ Table \* ARABIC ">
        <w:r w:rsidR="00D46473">
          <w:rPr>
            <w:noProof/>
          </w:rPr>
          <w:t>63</w:t>
        </w:r>
      </w:fldSimple>
      <w:bookmarkEnd w:id="730"/>
      <w:r w:rsidR="009D49CC">
        <w:t>: Example output of</w:t>
      </w:r>
      <w:r>
        <w:t xml:space="preserve"> the power control command</w:t>
      </w:r>
      <w:bookmarkEnd w:id="731"/>
    </w:p>
    <w:tbl>
      <w:tblPr>
        <w:tblW w:w="0" w:type="auto"/>
        <w:jc w:val="center"/>
        <w:tblBorders>
          <w:top w:val="single" w:sz="24" w:space="0" w:color="auto"/>
          <w:bottom w:val="single" w:sz="24" w:space="0" w:color="auto"/>
          <w:insideV w:val="single" w:sz="4" w:space="0" w:color="auto"/>
        </w:tblBorders>
        <w:tblLook w:val="0000"/>
      </w:tblPr>
      <w:tblGrid>
        <w:gridCol w:w="885"/>
        <w:gridCol w:w="885"/>
        <w:gridCol w:w="885"/>
        <w:gridCol w:w="885"/>
        <w:gridCol w:w="886"/>
        <w:gridCol w:w="886"/>
        <w:gridCol w:w="886"/>
        <w:gridCol w:w="1006"/>
        <w:gridCol w:w="886"/>
      </w:tblGrid>
      <w:tr w:rsidR="007C0E11" w:rsidTr="008D577C">
        <w:trPr>
          <w:jc w:val="center"/>
        </w:trPr>
        <w:tc>
          <w:tcPr>
            <w:tcW w:w="885" w:type="dxa"/>
            <w:tcBorders>
              <w:top w:val="single" w:sz="24" w:space="0" w:color="auto"/>
            </w:tcBorders>
          </w:tcPr>
          <w:p w:rsidR="007C0E11" w:rsidRPr="00B0106D" w:rsidRDefault="007C0E11" w:rsidP="00EC673F">
            <w:pPr>
              <w:pStyle w:val="TD"/>
            </w:pPr>
            <w:r>
              <w:t>Ctrlbyte</w:t>
            </w:r>
          </w:p>
        </w:tc>
        <w:tc>
          <w:tcPr>
            <w:tcW w:w="885" w:type="dxa"/>
            <w:tcBorders>
              <w:top w:val="single" w:sz="24" w:space="0" w:color="auto"/>
            </w:tcBorders>
          </w:tcPr>
          <w:p w:rsidR="007C0E11" w:rsidRDefault="007C0E11" w:rsidP="00EC673F">
            <w:pPr>
              <w:pStyle w:val="TD"/>
            </w:pPr>
            <w:r>
              <w:t>length MSB</w:t>
            </w:r>
          </w:p>
        </w:tc>
        <w:tc>
          <w:tcPr>
            <w:tcW w:w="885" w:type="dxa"/>
            <w:tcBorders>
              <w:top w:val="single" w:sz="24" w:space="0" w:color="auto"/>
            </w:tcBorders>
          </w:tcPr>
          <w:p w:rsidR="007C0E11" w:rsidRDefault="007C0E11" w:rsidP="00EC673F">
            <w:pPr>
              <w:pStyle w:val="TD"/>
            </w:pPr>
            <w:r>
              <w:t>Length LSB</w:t>
            </w:r>
          </w:p>
        </w:tc>
        <w:tc>
          <w:tcPr>
            <w:tcW w:w="885" w:type="dxa"/>
            <w:tcBorders>
              <w:top w:val="single" w:sz="24" w:space="0" w:color="auto"/>
            </w:tcBorders>
          </w:tcPr>
          <w:p w:rsidR="007C0E11" w:rsidRDefault="007C0E11" w:rsidP="00EC673F">
            <w:pPr>
              <w:pStyle w:val="TD"/>
            </w:pPr>
            <w:r>
              <w:t>Data</w:t>
            </w: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886" w:type="dxa"/>
            <w:tcBorders>
              <w:top w:val="single" w:sz="24" w:space="0" w:color="auto"/>
            </w:tcBorders>
          </w:tcPr>
          <w:p w:rsidR="007C0E11" w:rsidRDefault="007C0E11" w:rsidP="00EC673F">
            <w:pPr>
              <w:pStyle w:val="TD"/>
            </w:pPr>
          </w:p>
        </w:tc>
        <w:tc>
          <w:tcPr>
            <w:tcW w:w="1006" w:type="dxa"/>
            <w:tcBorders>
              <w:top w:val="single" w:sz="24" w:space="0" w:color="auto"/>
            </w:tcBorders>
          </w:tcPr>
          <w:p w:rsidR="007C0E11" w:rsidRDefault="007C0E11" w:rsidP="00EC673F">
            <w:pPr>
              <w:pStyle w:val="TD"/>
            </w:pPr>
            <w:r>
              <w:t>Check MSB</w:t>
            </w:r>
          </w:p>
        </w:tc>
        <w:tc>
          <w:tcPr>
            <w:tcW w:w="886" w:type="dxa"/>
            <w:tcBorders>
              <w:top w:val="single" w:sz="24" w:space="0" w:color="auto"/>
            </w:tcBorders>
          </w:tcPr>
          <w:p w:rsidR="007C0E11" w:rsidRDefault="007C0E11" w:rsidP="00EC673F">
            <w:pPr>
              <w:pStyle w:val="TD"/>
            </w:pPr>
            <w:r>
              <w:t>Check LSB</w:t>
            </w:r>
          </w:p>
        </w:tc>
      </w:tr>
      <w:tr w:rsidR="007C0E11" w:rsidTr="008D577C">
        <w:trPr>
          <w:jc w:val="center"/>
        </w:trPr>
        <w:tc>
          <w:tcPr>
            <w:tcW w:w="885" w:type="dxa"/>
            <w:tcBorders>
              <w:bottom w:val="single" w:sz="24" w:space="0" w:color="auto"/>
            </w:tcBorders>
          </w:tcPr>
          <w:p w:rsidR="007C0E11" w:rsidRDefault="007C0E11" w:rsidP="00EC673F">
            <w:pPr>
              <w:pStyle w:val="TD"/>
            </w:pPr>
            <w:r>
              <w:t>0x02</w:t>
            </w:r>
          </w:p>
        </w:tc>
        <w:tc>
          <w:tcPr>
            <w:tcW w:w="885" w:type="dxa"/>
            <w:tcBorders>
              <w:bottom w:val="single" w:sz="24" w:space="0" w:color="auto"/>
            </w:tcBorders>
          </w:tcPr>
          <w:p w:rsidR="007C0E11" w:rsidRDefault="007C0E11" w:rsidP="00EC673F">
            <w:pPr>
              <w:pStyle w:val="TD"/>
            </w:pPr>
            <w:r>
              <w:t>0x00</w:t>
            </w:r>
          </w:p>
        </w:tc>
        <w:tc>
          <w:tcPr>
            <w:tcW w:w="885" w:type="dxa"/>
            <w:tcBorders>
              <w:bottom w:val="single" w:sz="24" w:space="0" w:color="auto"/>
            </w:tcBorders>
          </w:tcPr>
          <w:p w:rsidR="007C0E11" w:rsidRDefault="007C0E11" w:rsidP="00EC673F">
            <w:pPr>
              <w:pStyle w:val="TD"/>
            </w:pPr>
            <w:r>
              <w:t>0x09</w:t>
            </w:r>
          </w:p>
        </w:tc>
        <w:tc>
          <w:tcPr>
            <w:tcW w:w="885" w:type="dxa"/>
            <w:tcBorders>
              <w:bottom w:val="single" w:sz="24" w:space="0" w:color="auto"/>
            </w:tcBorders>
          </w:tcPr>
          <w:p w:rsidR="007C0E11" w:rsidRDefault="007C0E11" w:rsidP="00EC673F">
            <w:pPr>
              <w:pStyle w:val="TD"/>
            </w:pPr>
            <w:r>
              <w:t>0xFF</w:t>
            </w:r>
          </w:p>
        </w:tc>
        <w:tc>
          <w:tcPr>
            <w:tcW w:w="886" w:type="dxa"/>
            <w:tcBorders>
              <w:bottom w:val="single" w:sz="24" w:space="0" w:color="auto"/>
            </w:tcBorders>
          </w:tcPr>
          <w:p w:rsidR="007C0E11" w:rsidRDefault="007C0E11" w:rsidP="00EC673F">
            <w:pPr>
              <w:pStyle w:val="TD"/>
            </w:pPr>
            <w:r>
              <w:t>0x11</w:t>
            </w:r>
          </w:p>
        </w:tc>
        <w:tc>
          <w:tcPr>
            <w:tcW w:w="886" w:type="dxa"/>
            <w:tcBorders>
              <w:bottom w:val="single" w:sz="24" w:space="0" w:color="auto"/>
            </w:tcBorders>
          </w:tcPr>
          <w:p w:rsidR="007C0E11" w:rsidRDefault="007C0E11" w:rsidP="00EC673F">
            <w:pPr>
              <w:pStyle w:val="TD"/>
            </w:pPr>
            <w:r>
              <w:t>0xFF</w:t>
            </w:r>
          </w:p>
        </w:tc>
        <w:tc>
          <w:tcPr>
            <w:tcW w:w="886" w:type="dxa"/>
            <w:tcBorders>
              <w:bottom w:val="single" w:sz="24" w:space="0" w:color="auto"/>
            </w:tcBorders>
          </w:tcPr>
          <w:p w:rsidR="007C0E11" w:rsidRDefault="007C0E11" w:rsidP="00EC673F">
            <w:pPr>
              <w:pStyle w:val="TD"/>
            </w:pPr>
            <w:r>
              <w:t>0xFF</w:t>
            </w:r>
          </w:p>
        </w:tc>
        <w:tc>
          <w:tcPr>
            <w:tcW w:w="1006" w:type="dxa"/>
            <w:tcBorders>
              <w:bottom w:val="single" w:sz="24" w:space="0" w:color="auto"/>
            </w:tcBorders>
          </w:tcPr>
          <w:p w:rsidR="007C0E11" w:rsidRDefault="008F7CD7" w:rsidP="00EC673F">
            <w:pPr>
              <w:pStyle w:val="TD"/>
            </w:pPr>
            <w:r>
              <w:t>0x0</w:t>
            </w:r>
            <w:r w:rsidR="007C0E11">
              <w:t>3</w:t>
            </w:r>
          </w:p>
        </w:tc>
        <w:tc>
          <w:tcPr>
            <w:tcW w:w="886" w:type="dxa"/>
            <w:tcBorders>
              <w:bottom w:val="single" w:sz="24" w:space="0" w:color="auto"/>
            </w:tcBorders>
          </w:tcPr>
          <w:p w:rsidR="007C0E11" w:rsidRDefault="007C0E11" w:rsidP="008F7CD7">
            <w:pPr>
              <w:pStyle w:val="TD"/>
            </w:pPr>
            <w:r>
              <w:t>0x1</w:t>
            </w:r>
            <w:r w:rsidR="008F7CD7">
              <w:t>9</w:t>
            </w:r>
          </w:p>
        </w:tc>
      </w:tr>
    </w:tbl>
    <w:p w:rsidR="009D49CC" w:rsidRDefault="009D49CC" w:rsidP="007C0E11"/>
    <w:p w:rsidR="007C0E11" w:rsidRDefault="007C0E11" w:rsidP="007C0E11">
      <w:pPr>
        <w:pStyle w:val="Heading4"/>
      </w:pPr>
      <w:r>
        <w:t>Solar Cell Currents and Solar Cell Bus Voltage</w:t>
      </w:r>
    </w:p>
    <w:p w:rsidR="007C0E11" w:rsidRDefault="007C0E11" w:rsidP="007C0E11">
      <w:r>
        <w:t xml:space="preserve">This command will return the measured current and voltages as 10bit ADC readings (lossless and compact data format). </w:t>
      </w:r>
      <w:r w:rsidR="009D49CC">
        <w:t xml:space="preserve">This command is summarized in </w:t>
      </w:r>
      <w:r w:rsidR="00C64352">
        <w:fldChar w:fldCharType="begin"/>
      </w:r>
      <w:r w:rsidR="009D49CC">
        <w:instrText xml:space="preserve"> REF _Ref207089982 \h </w:instrText>
      </w:r>
      <w:r w:rsidR="00C64352">
        <w:fldChar w:fldCharType="separate"/>
      </w:r>
      <w:r w:rsidR="00D46473">
        <w:t xml:space="preserve">Table </w:t>
      </w:r>
      <w:r w:rsidR="00D46473">
        <w:rPr>
          <w:noProof/>
        </w:rPr>
        <w:t>64</w:t>
      </w:r>
      <w:r w:rsidR="00C64352">
        <w:fldChar w:fldCharType="end"/>
      </w:r>
      <w:r w:rsidR="009D49CC">
        <w:t xml:space="preserve">. </w:t>
      </w:r>
      <w:r w:rsidR="00C64352">
        <w:fldChar w:fldCharType="begin"/>
      </w:r>
      <w:r w:rsidR="009D49CC">
        <w:instrText xml:space="preserve"> REF _Ref207089992 \h </w:instrText>
      </w:r>
      <w:r w:rsidR="00C64352">
        <w:fldChar w:fldCharType="separate"/>
      </w:r>
      <w:r w:rsidR="00D46473">
        <w:t xml:space="preserve">Table </w:t>
      </w:r>
      <w:r w:rsidR="00D46473">
        <w:rPr>
          <w:noProof/>
        </w:rPr>
        <w:t>65</w:t>
      </w:r>
      <w:r w:rsidR="00C64352">
        <w:fldChar w:fldCharType="end"/>
      </w:r>
      <w:r w:rsidR="009D49CC">
        <w:t xml:space="preserve"> and </w:t>
      </w:r>
      <w:r w:rsidR="00C64352">
        <w:fldChar w:fldCharType="begin"/>
      </w:r>
      <w:r w:rsidR="009D49CC">
        <w:instrText xml:space="preserve"> REF _Ref207089994 \h </w:instrText>
      </w:r>
      <w:r w:rsidR="00C64352">
        <w:fldChar w:fldCharType="separate"/>
      </w:r>
      <w:r w:rsidR="00D46473">
        <w:t xml:space="preserve">Table </w:t>
      </w:r>
      <w:r w:rsidR="00D46473">
        <w:rPr>
          <w:noProof/>
        </w:rPr>
        <w:t>66</w:t>
      </w:r>
      <w:r w:rsidR="00C64352">
        <w:fldChar w:fldCharType="end"/>
      </w:r>
      <w:r w:rsidR="009D49CC">
        <w:t>show the command and the structure of the response</w:t>
      </w:r>
      <w:r w:rsidR="002A4F05">
        <w:t>.</w:t>
      </w:r>
      <w:r w:rsidR="009D49CC">
        <w:t xml:space="preserve"> </w:t>
      </w:r>
      <w:r w:rsidR="002A4F05">
        <w:t>The</w:t>
      </w:r>
      <w:r w:rsidR="008F7CD7">
        <w:t xml:space="preserve"> relation</w:t>
      </w:r>
      <w:r>
        <w:t>ship relating the solar cell</w:t>
      </w:r>
      <w:r w:rsidR="009D49CC">
        <w:t xml:space="preserve"> currents</w:t>
      </w:r>
      <w:r w:rsidR="008F7CD7">
        <w:t xml:space="preserve"> [A]</w:t>
      </w:r>
      <w:r w:rsidR="009D49CC">
        <w:t xml:space="preserve"> to the ADC Reading is:</w:t>
      </w:r>
    </w:p>
    <w:p w:rsidR="007C0E11" w:rsidRDefault="00C64352" w:rsidP="009A3D00">
      <w:pPr>
        <w:pStyle w:val="centerednormalpictureseqns"/>
      </w:pPr>
      <m:oMathPara>
        <m:oMath>
          <m:sSub>
            <m:sSubPr>
              <m:ctrlPr>
                <w:rPr>
                  <w:rFonts w:ascii="Cambria Math" w:hAnsi="Cambria Math"/>
                </w:rPr>
              </m:ctrlPr>
            </m:sSubPr>
            <m:e>
              <m:r>
                <w:rPr>
                  <w:rFonts w:ascii="Cambria Math" w:hAnsi="Cambria Math"/>
                </w:rPr>
                <m:t>I</m:t>
              </m:r>
            </m:e>
            <m:sub>
              <m:r>
                <m:rPr>
                  <m:sty m:val="p"/>
                </m:rPr>
                <w:rPr>
                  <w:rFonts w:ascii="Cambria Math" w:hAnsi="Cambria Math"/>
                </w:rPr>
                <m:t>sc</m:t>
              </m:r>
            </m:sub>
          </m:sSub>
          <m:r>
            <m:rPr>
              <m:sty m:val="p"/>
            </m:rPr>
            <w:rPr>
              <w:rFonts w:ascii="Cambria Math" w:hAnsi="Cambria Math"/>
            </w:rPr>
            <m:t>.064</m:t>
          </m:r>
          <m:d>
            <m:dPr>
              <m:ctrlPr>
                <w:rPr>
                  <w:rFonts w:ascii="Cambria Math" w:hAnsi="Cambria Math"/>
                </w:rPr>
              </m:ctrlPr>
            </m:dPr>
            <m:e>
              <m:f>
                <m:fPr>
                  <m:ctrlPr>
                    <w:rPr>
                      <w:rFonts w:ascii="Cambria Math" w:hAnsi="Cambria Math"/>
                    </w:rPr>
                  </m:ctrlPr>
                </m:fPr>
                <m:num>
                  <m:r>
                    <m:rPr>
                      <m:sty m:val="p"/>
                    </m:rPr>
                    <w:rPr>
                      <w:rFonts w:ascii="Cambria Math" w:hAnsi="Cambria Math"/>
                    </w:rPr>
                    <m:t>1024</m:t>
                  </m:r>
                </m:num>
                <m:den>
                  <m:r>
                    <m:rPr>
                      <m:sty m:val="p"/>
                    </m:rPr>
                    <w:rPr>
                      <w:rFonts w:ascii="Cambria Math" w:hAnsi="Cambria Math"/>
                    </w:rPr>
                    <m:t>3.3</m:t>
                  </m:r>
                </m:den>
              </m:f>
            </m:e>
          </m:d>
          <m:r>
            <m:rPr>
              <m:sty m:val="p"/>
            </m:rPr>
            <w:rPr>
              <w:rFonts w:ascii="Cambria Math" w:hAnsi="Cambria Math"/>
            </w:rPr>
            <m:t>=</m:t>
          </m:r>
          <m:r>
            <w:rPr>
              <w:rFonts w:ascii="Cambria Math" w:hAnsi="Cambria Math"/>
            </w:rPr>
            <m:t>AD</m:t>
          </m:r>
          <m:sSub>
            <m:sSubPr>
              <m:ctrlPr>
                <w:rPr>
                  <w:rFonts w:ascii="Cambria Math" w:hAnsi="Cambria Math"/>
                </w:rPr>
              </m:ctrlPr>
            </m:sSubPr>
            <m:e>
              <m:r>
                <w:rPr>
                  <w:rFonts w:ascii="Cambria Math" w:hAnsi="Cambria Math"/>
                </w:rPr>
                <m:t>C</m:t>
              </m:r>
            </m:e>
            <m:sub>
              <m:r>
                <m:rPr>
                  <m:sty m:val="p"/>
                </m:rPr>
                <w:rPr>
                  <w:rFonts w:ascii="Cambria Math" w:hAnsi="Cambria Math"/>
                </w:rPr>
                <m:t>SC</m:t>
              </m:r>
            </m:sub>
          </m:sSub>
        </m:oMath>
      </m:oMathPara>
    </w:p>
    <w:p w:rsidR="009A3D00" w:rsidRDefault="009A3D00" w:rsidP="009A3D00">
      <w:pPr>
        <w:pStyle w:val="centerednormalpictureseqns"/>
      </w:pPr>
    </w:p>
    <w:p w:rsidR="007C0E11" w:rsidRDefault="007C0E11" w:rsidP="007C0E11">
      <w:r>
        <w:t>And the relationship relating the voltage</w:t>
      </w:r>
      <w:r w:rsidR="001A4704">
        <w:t xml:space="preserve"> </w:t>
      </w:r>
      <w:r w:rsidR="008F7CD7">
        <w:t>[V]</w:t>
      </w:r>
      <w:r>
        <w:t xml:space="preserve"> to the ADC reading is</w:t>
      </w:r>
    </w:p>
    <w:p w:rsidR="007C0E11" w:rsidRDefault="00C64352" w:rsidP="009A3D00">
      <w:pPr>
        <w:pStyle w:val="centerednormalpictureseqns"/>
      </w:pPr>
      <m:oMathPara>
        <m:oMath>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scvolt</m:t>
                  </m:r>
                </m:sub>
              </m:sSub>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m:rPr>
                      <m:sty m:val="p"/>
                    </m:rPr>
                    <w:rPr>
                      <w:rFonts w:ascii="Cambria Math" w:hAnsi="Cambria Math"/>
                    </w:rPr>
                    <m:t>1024</m:t>
                  </m:r>
                </m:num>
                <m:den>
                  <m:r>
                    <m:rPr>
                      <m:sty m:val="p"/>
                    </m:rPr>
                    <w:rPr>
                      <w:rFonts w:ascii="Cambria Math" w:hAnsi="Cambria Math"/>
                    </w:rPr>
                    <m:t>3.3</m:t>
                  </m:r>
                </m:den>
              </m:f>
            </m:e>
          </m:d>
          <m:r>
            <m:rPr>
              <m:sty m:val="p"/>
            </m:rPr>
            <w:rPr>
              <w:rFonts w:ascii="Cambria Math" w:hAnsi="Cambria Math"/>
            </w:rPr>
            <m:t>=</m:t>
          </m:r>
          <m:r>
            <w:rPr>
              <w:rFonts w:ascii="Cambria Math" w:hAnsi="Cambria Math"/>
            </w:rPr>
            <m:t>AD</m:t>
          </m:r>
          <m:sSub>
            <m:sSubPr>
              <m:ctrlPr>
                <w:rPr>
                  <w:rFonts w:ascii="Cambria Math" w:hAnsi="Cambria Math"/>
                </w:rPr>
              </m:ctrlPr>
            </m:sSubPr>
            <m:e>
              <m:r>
                <w:rPr>
                  <w:rFonts w:ascii="Cambria Math" w:hAnsi="Cambria Math"/>
                </w:rPr>
                <m:t>C</m:t>
              </m:r>
            </m:e>
            <m:sub>
              <m:r>
                <m:rPr>
                  <m:sty m:val="p"/>
                </m:rPr>
                <w:rPr>
                  <w:rFonts w:ascii="Cambria Math" w:hAnsi="Cambria Math"/>
                </w:rPr>
                <m:t>SCvolt</m:t>
              </m:r>
            </m:sub>
          </m:sSub>
        </m:oMath>
      </m:oMathPara>
    </w:p>
    <w:p w:rsidR="00FC2E0D" w:rsidRDefault="00FC2E0D" w:rsidP="00FC2E0D">
      <w:pPr>
        <w:pStyle w:val="Caption"/>
      </w:pPr>
    </w:p>
    <w:p w:rsidR="00C32DC4" w:rsidRDefault="00C32DC4" w:rsidP="00C32DC4">
      <w:pPr>
        <w:pStyle w:val="Caption"/>
        <w:keepNext/>
      </w:pPr>
      <w:bookmarkStart w:id="732" w:name="_Ref207089982"/>
      <w:bookmarkStart w:id="733" w:name="_Toc207775303"/>
      <w:r>
        <w:t xml:space="preserve">Table </w:t>
      </w:r>
      <w:fldSimple w:instr=" SEQ Table \* ARABIC ">
        <w:r w:rsidR="00D46473">
          <w:rPr>
            <w:noProof/>
          </w:rPr>
          <w:t>64</w:t>
        </w:r>
      </w:fldSimple>
      <w:bookmarkEnd w:id="732"/>
      <w:r>
        <w:t>: Summary of the solar Cell inquiry command</w:t>
      </w:r>
      <w:bookmarkEnd w:id="733"/>
    </w:p>
    <w:tbl>
      <w:tblPr>
        <w:tblStyle w:val="latexlike"/>
        <w:tblW w:w="0" w:type="auto"/>
        <w:tblLook w:val="0020"/>
      </w:tblPr>
      <w:tblGrid>
        <w:gridCol w:w="1100"/>
        <w:gridCol w:w="1292"/>
        <w:gridCol w:w="1100"/>
        <w:gridCol w:w="2970"/>
      </w:tblGrid>
      <w:tr w:rsidR="007C0E11" w:rsidRPr="001F66CF" w:rsidTr="008D577C">
        <w:trPr>
          <w:cnfStyle w:val="100000000000"/>
          <w:trHeight w:val="187"/>
        </w:trPr>
        <w:tc>
          <w:tcPr>
            <w:tcW w:w="0" w:type="auto"/>
            <w:noWrap/>
          </w:tcPr>
          <w:p w:rsidR="007C0E11" w:rsidRPr="00B0106D" w:rsidRDefault="007C0E11" w:rsidP="00EC673F">
            <w:pPr>
              <w:pStyle w:val="TD"/>
            </w:pPr>
            <w:r w:rsidRPr="00FE4BCD">
              <w:t>Description</w:t>
            </w:r>
          </w:p>
        </w:tc>
        <w:tc>
          <w:tcPr>
            <w:tcW w:w="0" w:type="auto"/>
          </w:tcPr>
          <w:p w:rsidR="007C0E11" w:rsidRPr="00B0106D" w:rsidRDefault="007C0E11" w:rsidP="00EC673F">
            <w:pPr>
              <w:pStyle w:val="TD"/>
            </w:pPr>
            <w:r>
              <w:t>Solar cells status</w:t>
            </w:r>
          </w:p>
        </w:tc>
        <w:tc>
          <w:tcPr>
            <w:tcW w:w="0" w:type="auto"/>
            <w:noWrap/>
          </w:tcPr>
          <w:p w:rsidR="007C0E11" w:rsidRPr="00FE4BCD" w:rsidRDefault="007C0E11" w:rsidP="00EC673F">
            <w:pPr>
              <w:pStyle w:val="TD"/>
            </w:pPr>
            <w:r w:rsidRPr="00FE4BCD">
              <w:t>Description</w:t>
            </w:r>
          </w:p>
        </w:tc>
        <w:tc>
          <w:tcPr>
            <w:tcW w:w="0" w:type="auto"/>
          </w:tcPr>
          <w:p w:rsidR="007C0E11" w:rsidRPr="00B0106D" w:rsidRDefault="007C0E11" w:rsidP="00EC673F">
            <w:pPr>
              <w:pStyle w:val="TD"/>
            </w:pPr>
            <w:r>
              <w:t>6 current readings + 1 Bus Voltage reading</w:t>
            </w:r>
          </w:p>
        </w:tc>
      </w:tr>
      <w:tr w:rsidR="007C0E11" w:rsidRPr="001F66CF" w:rsidTr="008D577C">
        <w:trPr>
          <w:trHeight w:val="243"/>
        </w:trPr>
        <w:tc>
          <w:tcPr>
            <w:tcW w:w="0" w:type="auto"/>
            <w:noWrap/>
          </w:tcPr>
          <w:p w:rsidR="007C0E11" w:rsidRPr="00FE4BCD" w:rsidRDefault="007C0E11" w:rsidP="00EC673F">
            <w:pPr>
              <w:pStyle w:val="TD"/>
            </w:pPr>
            <w:r w:rsidRPr="00FE4BCD">
              <w:t>Control byte</w:t>
            </w:r>
          </w:p>
        </w:tc>
        <w:tc>
          <w:tcPr>
            <w:tcW w:w="0" w:type="auto"/>
          </w:tcPr>
          <w:p w:rsidR="007C0E11" w:rsidRPr="00FE4BCD" w:rsidRDefault="007C0E11" w:rsidP="00EC673F">
            <w:pPr>
              <w:pStyle w:val="TD"/>
            </w:pPr>
            <w:r w:rsidRPr="00FE4BCD">
              <w:t>0x04</w:t>
            </w:r>
          </w:p>
        </w:tc>
        <w:tc>
          <w:tcPr>
            <w:tcW w:w="0" w:type="auto"/>
            <w:noWrap/>
          </w:tcPr>
          <w:p w:rsidR="007C0E11" w:rsidRPr="00FE4BCD" w:rsidRDefault="007C0E11" w:rsidP="00EC673F">
            <w:pPr>
              <w:pStyle w:val="TD"/>
            </w:pPr>
            <w:r w:rsidRPr="00FE4BCD">
              <w:t>Control byte</w:t>
            </w:r>
          </w:p>
        </w:tc>
        <w:tc>
          <w:tcPr>
            <w:tcW w:w="0" w:type="auto"/>
          </w:tcPr>
          <w:p w:rsidR="007C0E11" w:rsidRPr="00FE4BCD" w:rsidRDefault="007C0E11" w:rsidP="00EC673F">
            <w:pPr>
              <w:pStyle w:val="TD"/>
            </w:pPr>
            <w:r w:rsidRPr="00FE4BCD">
              <w:t>0x04</w:t>
            </w:r>
          </w:p>
        </w:tc>
      </w:tr>
      <w:tr w:rsidR="007C0E11" w:rsidRPr="001F66CF" w:rsidTr="008D577C">
        <w:trPr>
          <w:trHeight w:val="243"/>
        </w:trPr>
        <w:tc>
          <w:tcPr>
            <w:tcW w:w="0" w:type="auto"/>
            <w:noWrap/>
          </w:tcPr>
          <w:p w:rsidR="007C0E11" w:rsidRPr="00FE4BCD" w:rsidRDefault="007C0E11" w:rsidP="00EC673F">
            <w:pPr>
              <w:pStyle w:val="TD"/>
            </w:pPr>
            <w:r w:rsidRPr="00FE4BCD">
              <w:t>packet length</w:t>
            </w:r>
          </w:p>
        </w:tc>
        <w:tc>
          <w:tcPr>
            <w:tcW w:w="0" w:type="auto"/>
          </w:tcPr>
          <w:p w:rsidR="007C0E11" w:rsidRPr="00FE4BCD" w:rsidRDefault="007C0E11" w:rsidP="00EC673F">
            <w:pPr>
              <w:pStyle w:val="TD"/>
            </w:pPr>
            <w:r w:rsidRPr="00FE4BCD">
              <w:t>0x0005</w:t>
            </w:r>
          </w:p>
        </w:tc>
        <w:tc>
          <w:tcPr>
            <w:tcW w:w="0" w:type="auto"/>
            <w:noWrap/>
          </w:tcPr>
          <w:p w:rsidR="007C0E11" w:rsidRPr="00FE4BCD" w:rsidRDefault="007C0E11" w:rsidP="00EC673F">
            <w:pPr>
              <w:pStyle w:val="TD"/>
            </w:pPr>
            <w:r w:rsidRPr="00FE4BCD">
              <w:t>packet length</w:t>
            </w:r>
          </w:p>
        </w:tc>
        <w:tc>
          <w:tcPr>
            <w:tcW w:w="0" w:type="auto"/>
          </w:tcPr>
          <w:p w:rsidR="007C0E11" w:rsidRPr="00B0106D" w:rsidRDefault="007C0E11" w:rsidP="00EC673F">
            <w:pPr>
              <w:pStyle w:val="TD"/>
            </w:pPr>
            <w:r>
              <w:t>0x0013</w:t>
            </w:r>
          </w:p>
        </w:tc>
      </w:tr>
      <w:tr w:rsidR="007C0E11" w:rsidRPr="001F66CF" w:rsidTr="008D577C">
        <w:trPr>
          <w:trHeight w:val="243"/>
        </w:trPr>
        <w:tc>
          <w:tcPr>
            <w:tcW w:w="0" w:type="auto"/>
            <w:noWrap/>
          </w:tcPr>
          <w:p w:rsidR="007C0E11" w:rsidRPr="00FE4BCD" w:rsidRDefault="007C0E11" w:rsidP="00EC673F">
            <w:pPr>
              <w:pStyle w:val="TD"/>
            </w:pPr>
            <w:r w:rsidRPr="00FE4BCD">
              <w:t>DATA</w:t>
            </w:r>
          </w:p>
        </w:tc>
        <w:tc>
          <w:tcPr>
            <w:tcW w:w="0" w:type="auto"/>
          </w:tcPr>
          <w:p w:rsidR="007C0E11" w:rsidRPr="00FE4BCD" w:rsidRDefault="007C0E11" w:rsidP="00EC673F">
            <w:pPr>
              <w:pStyle w:val="TD"/>
            </w:pPr>
          </w:p>
        </w:tc>
        <w:tc>
          <w:tcPr>
            <w:tcW w:w="0" w:type="auto"/>
            <w:noWrap/>
          </w:tcPr>
          <w:p w:rsidR="007C0E11" w:rsidRPr="00FE4BCD" w:rsidRDefault="007C0E11" w:rsidP="00EC673F">
            <w:pPr>
              <w:pStyle w:val="TD"/>
            </w:pPr>
            <w:r w:rsidRPr="00FE4BCD">
              <w:t>DATA</w:t>
            </w:r>
          </w:p>
        </w:tc>
        <w:tc>
          <w:tcPr>
            <w:tcW w:w="0" w:type="auto"/>
          </w:tcPr>
          <w:p w:rsidR="007C0E11" w:rsidRPr="00B0106D" w:rsidRDefault="007C0E11" w:rsidP="00EC673F">
            <w:pPr>
              <w:pStyle w:val="TD"/>
            </w:pPr>
            <w:r>
              <w:t>7</w:t>
            </w:r>
            <w:r w:rsidRPr="00B0106D">
              <w:t xml:space="preserve"> unsigned int (16b)</w:t>
            </w:r>
          </w:p>
        </w:tc>
      </w:tr>
      <w:tr w:rsidR="007C0E11" w:rsidRPr="001F66CF" w:rsidTr="008D577C">
        <w:trPr>
          <w:trHeight w:val="243"/>
        </w:trPr>
        <w:tc>
          <w:tcPr>
            <w:tcW w:w="0" w:type="auto"/>
            <w:noWrap/>
          </w:tcPr>
          <w:p w:rsidR="007C0E11" w:rsidRPr="00FE4BCD" w:rsidRDefault="00E3639E" w:rsidP="00EC673F">
            <w:pPr>
              <w:pStyle w:val="TD"/>
            </w:pPr>
            <w:r w:rsidRPr="00FE4BCD">
              <w:t>C</w:t>
            </w:r>
            <w:r w:rsidR="007C0E11" w:rsidRPr="00FE4BCD">
              <w:t>hecksum</w:t>
            </w:r>
          </w:p>
        </w:tc>
        <w:tc>
          <w:tcPr>
            <w:tcW w:w="0" w:type="auto"/>
          </w:tcPr>
          <w:p w:rsidR="007C0E11" w:rsidRPr="00FE4BCD" w:rsidRDefault="007C0E11" w:rsidP="00EC673F">
            <w:pPr>
              <w:pStyle w:val="TD"/>
            </w:pPr>
            <w:r w:rsidRPr="00FE4BCD">
              <w:t>calc</w:t>
            </w:r>
          </w:p>
        </w:tc>
        <w:tc>
          <w:tcPr>
            <w:tcW w:w="0" w:type="auto"/>
            <w:noWrap/>
          </w:tcPr>
          <w:p w:rsidR="007C0E11" w:rsidRPr="00FE4BCD" w:rsidRDefault="007C0E11" w:rsidP="00EC673F">
            <w:pPr>
              <w:pStyle w:val="TD"/>
            </w:pPr>
            <w:r w:rsidRPr="00FE4BCD">
              <w:t>checksum</w:t>
            </w:r>
          </w:p>
        </w:tc>
        <w:tc>
          <w:tcPr>
            <w:tcW w:w="0" w:type="auto"/>
          </w:tcPr>
          <w:p w:rsidR="007C0E11" w:rsidRPr="00FE4BCD" w:rsidRDefault="007C0E11" w:rsidP="00EC673F">
            <w:pPr>
              <w:pStyle w:val="TD"/>
            </w:pPr>
            <w:r w:rsidRPr="00FE4BCD">
              <w:t>calc</w:t>
            </w:r>
          </w:p>
        </w:tc>
      </w:tr>
    </w:tbl>
    <w:p w:rsidR="00C32DC4" w:rsidRDefault="00C32DC4" w:rsidP="00C32DC4">
      <w:pPr>
        <w:pStyle w:val="Caption"/>
        <w:keepNext/>
      </w:pPr>
    </w:p>
    <w:p w:rsidR="00C32DC4" w:rsidRDefault="00C32DC4" w:rsidP="00C32DC4">
      <w:pPr>
        <w:pStyle w:val="Caption"/>
        <w:keepNext/>
      </w:pPr>
      <w:bookmarkStart w:id="734" w:name="_Ref207089992"/>
      <w:bookmarkStart w:id="735" w:name="_Toc207775304"/>
      <w:r>
        <w:t xml:space="preserve">Table </w:t>
      </w:r>
      <w:fldSimple w:instr=" SEQ Table \* ARABIC ">
        <w:r w:rsidR="00D46473">
          <w:rPr>
            <w:noProof/>
          </w:rPr>
          <w:t>65</w:t>
        </w:r>
      </w:fldSimple>
      <w:bookmarkEnd w:id="734"/>
      <w:r>
        <w:t>: Input for the solar cell inquiry command</w:t>
      </w:r>
      <w:bookmarkEnd w:id="735"/>
    </w:p>
    <w:tbl>
      <w:tblPr>
        <w:tblW w:w="0" w:type="auto"/>
        <w:jc w:val="center"/>
        <w:tblBorders>
          <w:top w:val="single" w:sz="24" w:space="0" w:color="auto"/>
          <w:bottom w:val="single" w:sz="24" w:space="0" w:color="auto"/>
          <w:insideV w:val="single" w:sz="4" w:space="0" w:color="auto"/>
        </w:tblBorders>
        <w:tblLook w:val="0000"/>
      </w:tblPr>
      <w:tblGrid>
        <w:gridCol w:w="885"/>
        <w:gridCol w:w="885"/>
        <w:gridCol w:w="885"/>
        <w:gridCol w:w="886"/>
        <w:gridCol w:w="886"/>
      </w:tblGrid>
      <w:tr w:rsidR="007C0E11" w:rsidTr="008D577C">
        <w:trPr>
          <w:jc w:val="center"/>
        </w:trPr>
        <w:tc>
          <w:tcPr>
            <w:tcW w:w="885" w:type="dxa"/>
            <w:tcBorders>
              <w:top w:val="single" w:sz="24" w:space="0" w:color="auto"/>
            </w:tcBorders>
          </w:tcPr>
          <w:p w:rsidR="007C0E11" w:rsidRPr="00B0106D" w:rsidRDefault="007C0E11" w:rsidP="00EC673F">
            <w:pPr>
              <w:pStyle w:val="TD"/>
            </w:pPr>
            <w:r>
              <w:t>Ctrlbyte</w:t>
            </w:r>
          </w:p>
        </w:tc>
        <w:tc>
          <w:tcPr>
            <w:tcW w:w="885" w:type="dxa"/>
            <w:tcBorders>
              <w:top w:val="single" w:sz="24" w:space="0" w:color="auto"/>
            </w:tcBorders>
          </w:tcPr>
          <w:p w:rsidR="007C0E11" w:rsidRDefault="007C0E11" w:rsidP="00EC673F">
            <w:pPr>
              <w:pStyle w:val="TD"/>
            </w:pPr>
            <w:r>
              <w:t>length MSB</w:t>
            </w:r>
          </w:p>
        </w:tc>
        <w:tc>
          <w:tcPr>
            <w:tcW w:w="885" w:type="dxa"/>
            <w:tcBorders>
              <w:top w:val="single" w:sz="24" w:space="0" w:color="auto"/>
            </w:tcBorders>
          </w:tcPr>
          <w:p w:rsidR="007C0E11" w:rsidRDefault="007C0E11" w:rsidP="00EC673F">
            <w:pPr>
              <w:pStyle w:val="TD"/>
            </w:pPr>
            <w:r>
              <w:t>Length LSB</w:t>
            </w:r>
          </w:p>
        </w:tc>
        <w:tc>
          <w:tcPr>
            <w:tcW w:w="886" w:type="dxa"/>
            <w:tcBorders>
              <w:top w:val="single" w:sz="24" w:space="0" w:color="auto"/>
            </w:tcBorders>
          </w:tcPr>
          <w:p w:rsidR="007C0E11" w:rsidRDefault="007C0E11" w:rsidP="00EC673F">
            <w:pPr>
              <w:pStyle w:val="TD"/>
            </w:pPr>
            <w:r>
              <w:t>Check MSB</w:t>
            </w:r>
          </w:p>
        </w:tc>
        <w:tc>
          <w:tcPr>
            <w:tcW w:w="886" w:type="dxa"/>
            <w:tcBorders>
              <w:top w:val="single" w:sz="24" w:space="0" w:color="auto"/>
            </w:tcBorders>
          </w:tcPr>
          <w:p w:rsidR="007C0E11" w:rsidRDefault="007C0E11" w:rsidP="00EC673F">
            <w:pPr>
              <w:pStyle w:val="TD"/>
            </w:pPr>
            <w:r>
              <w:t>Check LSB</w:t>
            </w:r>
          </w:p>
        </w:tc>
      </w:tr>
      <w:tr w:rsidR="007C0E11" w:rsidTr="008D577C">
        <w:trPr>
          <w:jc w:val="center"/>
        </w:trPr>
        <w:tc>
          <w:tcPr>
            <w:tcW w:w="885" w:type="dxa"/>
            <w:tcBorders>
              <w:bottom w:val="single" w:sz="24" w:space="0" w:color="auto"/>
            </w:tcBorders>
          </w:tcPr>
          <w:p w:rsidR="007C0E11" w:rsidRDefault="007C0E11" w:rsidP="00EC673F">
            <w:pPr>
              <w:pStyle w:val="TD"/>
            </w:pPr>
            <w:r>
              <w:t>0x04</w:t>
            </w:r>
          </w:p>
        </w:tc>
        <w:tc>
          <w:tcPr>
            <w:tcW w:w="885" w:type="dxa"/>
            <w:tcBorders>
              <w:bottom w:val="single" w:sz="24" w:space="0" w:color="auto"/>
            </w:tcBorders>
          </w:tcPr>
          <w:p w:rsidR="007C0E11" w:rsidRDefault="007C0E11" w:rsidP="00EC673F">
            <w:pPr>
              <w:pStyle w:val="TD"/>
            </w:pPr>
            <w:r>
              <w:t>0x00</w:t>
            </w:r>
          </w:p>
        </w:tc>
        <w:tc>
          <w:tcPr>
            <w:tcW w:w="885" w:type="dxa"/>
            <w:tcBorders>
              <w:bottom w:val="single" w:sz="24" w:space="0" w:color="auto"/>
            </w:tcBorders>
          </w:tcPr>
          <w:p w:rsidR="007C0E11" w:rsidRDefault="007C0E11" w:rsidP="00EC673F">
            <w:pPr>
              <w:pStyle w:val="TD"/>
            </w:pPr>
            <w:r>
              <w:t>0x05</w:t>
            </w:r>
          </w:p>
        </w:tc>
        <w:tc>
          <w:tcPr>
            <w:tcW w:w="886" w:type="dxa"/>
            <w:tcBorders>
              <w:bottom w:val="single" w:sz="24" w:space="0" w:color="auto"/>
            </w:tcBorders>
          </w:tcPr>
          <w:p w:rsidR="007C0E11" w:rsidRDefault="007C0E11" w:rsidP="00EC673F">
            <w:pPr>
              <w:pStyle w:val="TD"/>
            </w:pPr>
            <w:r>
              <w:t>0x00</w:t>
            </w:r>
          </w:p>
        </w:tc>
        <w:tc>
          <w:tcPr>
            <w:tcW w:w="886" w:type="dxa"/>
            <w:tcBorders>
              <w:bottom w:val="single" w:sz="24" w:space="0" w:color="auto"/>
            </w:tcBorders>
          </w:tcPr>
          <w:p w:rsidR="007C0E11" w:rsidRDefault="007C0E11" w:rsidP="00EC673F">
            <w:pPr>
              <w:pStyle w:val="TD"/>
            </w:pPr>
            <w:r>
              <w:t>0x09</w:t>
            </w:r>
          </w:p>
        </w:tc>
      </w:tr>
    </w:tbl>
    <w:p w:rsidR="00C32DC4" w:rsidRDefault="00C32DC4" w:rsidP="00C32DC4">
      <w:pPr>
        <w:pStyle w:val="Caption"/>
        <w:keepNext/>
      </w:pPr>
    </w:p>
    <w:p w:rsidR="00C32DC4" w:rsidRDefault="00C32DC4" w:rsidP="00C32DC4">
      <w:pPr>
        <w:pStyle w:val="Caption"/>
        <w:keepNext/>
      </w:pPr>
      <w:bookmarkStart w:id="736" w:name="_Ref207089994"/>
      <w:bookmarkStart w:id="737" w:name="_Toc207775305"/>
      <w:r>
        <w:t xml:space="preserve">Table </w:t>
      </w:r>
      <w:fldSimple w:instr=" SEQ Table \* ARABIC ">
        <w:r w:rsidR="00D46473">
          <w:rPr>
            <w:noProof/>
          </w:rPr>
          <w:t>66</w:t>
        </w:r>
      </w:fldSimple>
      <w:bookmarkEnd w:id="736"/>
      <w:r>
        <w:t>: Structure of the output for the solar cell inquiry command</w:t>
      </w:r>
      <w:bookmarkEnd w:id="737"/>
    </w:p>
    <w:tbl>
      <w:tblPr>
        <w:tblW w:w="0" w:type="auto"/>
        <w:jc w:val="center"/>
        <w:tblBorders>
          <w:top w:val="single" w:sz="24" w:space="0" w:color="auto"/>
          <w:bottom w:val="single" w:sz="24" w:space="0" w:color="auto"/>
          <w:insideV w:val="single" w:sz="4" w:space="0" w:color="auto"/>
        </w:tblBorders>
        <w:tblLook w:val="0000"/>
      </w:tblPr>
      <w:tblGrid>
        <w:gridCol w:w="798"/>
        <w:gridCol w:w="666"/>
        <w:gridCol w:w="722"/>
        <w:gridCol w:w="533"/>
        <w:gridCol w:w="258"/>
        <w:gridCol w:w="533"/>
        <w:gridCol w:w="243"/>
        <w:gridCol w:w="518"/>
        <w:gridCol w:w="243"/>
        <w:gridCol w:w="518"/>
        <w:gridCol w:w="259"/>
        <w:gridCol w:w="518"/>
        <w:gridCol w:w="259"/>
        <w:gridCol w:w="518"/>
        <w:gridCol w:w="259"/>
        <w:gridCol w:w="482"/>
        <w:gridCol w:w="259"/>
        <w:gridCol w:w="677"/>
        <w:gridCol w:w="674"/>
      </w:tblGrid>
      <w:tr w:rsidR="007C0E11" w:rsidRPr="00B0106D" w:rsidTr="00C32DC4">
        <w:trPr>
          <w:jc w:val="center"/>
        </w:trPr>
        <w:tc>
          <w:tcPr>
            <w:tcW w:w="798" w:type="dxa"/>
            <w:tcBorders>
              <w:top w:val="single" w:sz="24" w:space="0" w:color="auto"/>
            </w:tcBorders>
          </w:tcPr>
          <w:p w:rsidR="007C0E11" w:rsidRPr="00B0106D" w:rsidRDefault="007C0E11" w:rsidP="00EC673F">
            <w:pPr>
              <w:pStyle w:val="TD"/>
            </w:pPr>
            <w:r w:rsidRPr="00B0106D">
              <w:t>Ctrlbyte</w:t>
            </w:r>
          </w:p>
        </w:tc>
        <w:tc>
          <w:tcPr>
            <w:tcW w:w="666" w:type="dxa"/>
            <w:tcBorders>
              <w:top w:val="single" w:sz="24" w:space="0" w:color="auto"/>
            </w:tcBorders>
          </w:tcPr>
          <w:p w:rsidR="007C0E11" w:rsidRPr="00B0106D" w:rsidRDefault="007C0E11" w:rsidP="00EC673F">
            <w:pPr>
              <w:pStyle w:val="TD"/>
            </w:pPr>
            <w:r w:rsidRPr="00B0106D">
              <w:t>length MSB</w:t>
            </w:r>
          </w:p>
        </w:tc>
        <w:tc>
          <w:tcPr>
            <w:tcW w:w="722" w:type="dxa"/>
            <w:tcBorders>
              <w:top w:val="single" w:sz="24" w:space="0" w:color="auto"/>
            </w:tcBorders>
          </w:tcPr>
          <w:p w:rsidR="007C0E11" w:rsidRPr="00B0106D" w:rsidRDefault="007C0E11" w:rsidP="00EC673F">
            <w:pPr>
              <w:pStyle w:val="TD"/>
            </w:pPr>
            <w:r w:rsidRPr="00B0106D">
              <w:t>Length LSB</w:t>
            </w:r>
          </w:p>
        </w:tc>
        <w:tc>
          <w:tcPr>
            <w:tcW w:w="533" w:type="dxa"/>
            <w:tcBorders>
              <w:top w:val="single" w:sz="24" w:space="0" w:color="auto"/>
            </w:tcBorders>
            <w:shd w:val="pct10" w:color="auto" w:fill="auto"/>
          </w:tcPr>
          <w:p w:rsidR="007C0E11" w:rsidRPr="00B0106D" w:rsidRDefault="007C0E11" w:rsidP="00EC673F">
            <w:pPr>
              <w:pStyle w:val="TD"/>
            </w:pPr>
            <w:r w:rsidRPr="00B0106D">
              <w:t>SC1</w:t>
            </w:r>
          </w:p>
        </w:tc>
        <w:tc>
          <w:tcPr>
            <w:tcW w:w="258" w:type="dxa"/>
            <w:tcBorders>
              <w:top w:val="single" w:sz="24" w:space="0" w:color="auto"/>
            </w:tcBorders>
            <w:shd w:val="pct10" w:color="auto" w:fill="auto"/>
          </w:tcPr>
          <w:p w:rsidR="007C0E11" w:rsidRPr="00B0106D" w:rsidRDefault="007C0E11" w:rsidP="00EC673F">
            <w:pPr>
              <w:pStyle w:val="TD"/>
            </w:pPr>
          </w:p>
        </w:tc>
        <w:tc>
          <w:tcPr>
            <w:tcW w:w="533" w:type="dxa"/>
            <w:tcBorders>
              <w:top w:val="single" w:sz="24" w:space="0" w:color="auto"/>
            </w:tcBorders>
          </w:tcPr>
          <w:p w:rsidR="007C0E11" w:rsidRPr="00B0106D" w:rsidRDefault="007C0E11" w:rsidP="00EC673F">
            <w:pPr>
              <w:pStyle w:val="TD"/>
            </w:pPr>
            <w:r w:rsidRPr="00B0106D">
              <w:t>SC2</w:t>
            </w:r>
          </w:p>
        </w:tc>
        <w:tc>
          <w:tcPr>
            <w:tcW w:w="243" w:type="dxa"/>
            <w:tcBorders>
              <w:top w:val="single" w:sz="24" w:space="0" w:color="auto"/>
            </w:tcBorders>
          </w:tcPr>
          <w:p w:rsidR="007C0E11" w:rsidRPr="00B0106D" w:rsidRDefault="007C0E11" w:rsidP="00EC673F">
            <w:pPr>
              <w:pStyle w:val="TD"/>
            </w:pPr>
          </w:p>
        </w:tc>
        <w:tc>
          <w:tcPr>
            <w:tcW w:w="518" w:type="dxa"/>
            <w:tcBorders>
              <w:top w:val="single" w:sz="24" w:space="0" w:color="auto"/>
            </w:tcBorders>
            <w:shd w:val="pct10" w:color="auto" w:fill="auto"/>
          </w:tcPr>
          <w:p w:rsidR="007C0E11" w:rsidRPr="00B0106D" w:rsidRDefault="007C0E11" w:rsidP="00EC673F">
            <w:pPr>
              <w:pStyle w:val="TD"/>
            </w:pPr>
            <w:r w:rsidRPr="00B0106D">
              <w:t>SC3</w:t>
            </w:r>
          </w:p>
        </w:tc>
        <w:tc>
          <w:tcPr>
            <w:tcW w:w="243" w:type="dxa"/>
            <w:tcBorders>
              <w:top w:val="single" w:sz="24" w:space="0" w:color="auto"/>
            </w:tcBorders>
            <w:shd w:val="pct10" w:color="auto" w:fill="auto"/>
          </w:tcPr>
          <w:p w:rsidR="007C0E11" w:rsidRPr="00B0106D" w:rsidRDefault="007C0E11" w:rsidP="00EC673F">
            <w:pPr>
              <w:pStyle w:val="TD"/>
            </w:pPr>
          </w:p>
        </w:tc>
        <w:tc>
          <w:tcPr>
            <w:tcW w:w="518" w:type="dxa"/>
            <w:tcBorders>
              <w:top w:val="single" w:sz="24" w:space="0" w:color="auto"/>
            </w:tcBorders>
          </w:tcPr>
          <w:p w:rsidR="007C0E11" w:rsidRPr="00B0106D" w:rsidRDefault="007C0E11" w:rsidP="00EC673F">
            <w:pPr>
              <w:pStyle w:val="TD"/>
            </w:pPr>
            <w:r w:rsidRPr="00B0106D">
              <w:t>SC4</w:t>
            </w:r>
          </w:p>
        </w:tc>
        <w:tc>
          <w:tcPr>
            <w:tcW w:w="259" w:type="dxa"/>
            <w:tcBorders>
              <w:top w:val="single" w:sz="24" w:space="0" w:color="auto"/>
            </w:tcBorders>
          </w:tcPr>
          <w:p w:rsidR="007C0E11" w:rsidRPr="00B0106D" w:rsidRDefault="007C0E11" w:rsidP="00EC673F">
            <w:pPr>
              <w:pStyle w:val="TD"/>
            </w:pPr>
          </w:p>
        </w:tc>
        <w:tc>
          <w:tcPr>
            <w:tcW w:w="518" w:type="dxa"/>
            <w:tcBorders>
              <w:top w:val="single" w:sz="24" w:space="0" w:color="auto"/>
            </w:tcBorders>
            <w:shd w:val="pct10" w:color="auto" w:fill="auto"/>
          </w:tcPr>
          <w:p w:rsidR="007C0E11" w:rsidRPr="00B0106D" w:rsidRDefault="007C0E11" w:rsidP="00EC673F">
            <w:pPr>
              <w:pStyle w:val="TD"/>
            </w:pPr>
            <w:r w:rsidRPr="00B0106D">
              <w:t>SC5</w:t>
            </w:r>
          </w:p>
        </w:tc>
        <w:tc>
          <w:tcPr>
            <w:tcW w:w="259" w:type="dxa"/>
            <w:tcBorders>
              <w:top w:val="single" w:sz="24" w:space="0" w:color="auto"/>
            </w:tcBorders>
            <w:shd w:val="pct10" w:color="auto" w:fill="auto"/>
          </w:tcPr>
          <w:p w:rsidR="007C0E11" w:rsidRPr="00B0106D" w:rsidRDefault="007C0E11" w:rsidP="00EC673F">
            <w:pPr>
              <w:pStyle w:val="TD"/>
            </w:pPr>
          </w:p>
        </w:tc>
        <w:tc>
          <w:tcPr>
            <w:tcW w:w="518" w:type="dxa"/>
            <w:tcBorders>
              <w:top w:val="single" w:sz="24" w:space="0" w:color="auto"/>
            </w:tcBorders>
          </w:tcPr>
          <w:p w:rsidR="007C0E11" w:rsidRPr="00B0106D" w:rsidRDefault="007C0E11" w:rsidP="00EC673F">
            <w:pPr>
              <w:pStyle w:val="TD"/>
            </w:pPr>
            <w:r w:rsidRPr="00B0106D">
              <w:t>SC6</w:t>
            </w:r>
          </w:p>
        </w:tc>
        <w:tc>
          <w:tcPr>
            <w:tcW w:w="259" w:type="dxa"/>
            <w:tcBorders>
              <w:top w:val="single" w:sz="24" w:space="0" w:color="auto"/>
            </w:tcBorders>
          </w:tcPr>
          <w:p w:rsidR="007C0E11" w:rsidRPr="00B0106D" w:rsidRDefault="007C0E11" w:rsidP="00EC673F">
            <w:pPr>
              <w:pStyle w:val="TD"/>
            </w:pPr>
          </w:p>
        </w:tc>
        <w:tc>
          <w:tcPr>
            <w:tcW w:w="482" w:type="dxa"/>
            <w:tcBorders>
              <w:top w:val="single" w:sz="24" w:space="0" w:color="auto"/>
            </w:tcBorders>
            <w:shd w:val="pct10" w:color="auto" w:fill="auto"/>
          </w:tcPr>
          <w:p w:rsidR="007C0E11" w:rsidRPr="00B0106D" w:rsidRDefault="007C0E11" w:rsidP="00EC673F">
            <w:pPr>
              <w:pStyle w:val="TD"/>
            </w:pPr>
            <w:r w:rsidRPr="00B0106D">
              <w:t>Volt</w:t>
            </w:r>
          </w:p>
        </w:tc>
        <w:tc>
          <w:tcPr>
            <w:tcW w:w="259" w:type="dxa"/>
            <w:tcBorders>
              <w:top w:val="single" w:sz="24" w:space="0" w:color="auto"/>
            </w:tcBorders>
            <w:shd w:val="pct10" w:color="auto" w:fill="auto"/>
          </w:tcPr>
          <w:p w:rsidR="007C0E11" w:rsidRPr="00B0106D" w:rsidRDefault="007C0E11" w:rsidP="00EC673F">
            <w:pPr>
              <w:pStyle w:val="TD"/>
            </w:pPr>
          </w:p>
        </w:tc>
        <w:tc>
          <w:tcPr>
            <w:tcW w:w="677" w:type="dxa"/>
            <w:tcBorders>
              <w:top w:val="single" w:sz="24" w:space="0" w:color="auto"/>
            </w:tcBorders>
          </w:tcPr>
          <w:p w:rsidR="007C0E11" w:rsidRPr="00B0106D" w:rsidRDefault="007C0E11" w:rsidP="00EC673F">
            <w:pPr>
              <w:pStyle w:val="TD"/>
            </w:pPr>
            <w:r w:rsidRPr="00B0106D">
              <w:t>Check MSB</w:t>
            </w:r>
          </w:p>
        </w:tc>
        <w:tc>
          <w:tcPr>
            <w:tcW w:w="674" w:type="dxa"/>
            <w:tcBorders>
              <w:top w:val="single" w:sz="24" w:space="0" w:color="auto"/>
            </w:tcBorders>
          </w:tcPr>
          <w:p w:rsidR="007C0E11" w:rsidRPr="00B0106D" w:rsidRDefault="007C0E11" w:rsidP="00EC673F">
            <w:pPr>
              <w:pStyle w:val="TD"/>
            </w:pPr>
            <w:r w:rsidRPr="00B0106D">
              <w:t>Check LSB</w:t>
            </w:r>
          </w:p>
        </w:tc>
      </w:tr>
      <w:tr w:rsidR="007C0E11" w:rsidRPr="00B0106D" w:rsidTr="00C32DC4">
        <w:trPr>
          <w:jc w:val="center"/>
        </w:trPr>
        <w:tc>
          <w:tcPr>
            <w:tcW w:w="798" w:type="dxa"/>
            <w:tcBorders>
              <w:bottom w:val="single" w:sz="24" w:space="0" w:color="auto"/>
            </w:tcBorders>
          </w:tcPr>
          <w:p w:rsidR="007C0E11" w:rsidRPr="00B0106D" w:rsidRDefault="007C0E11" w:rsidP="00EC673F">
            <w:pPr>
              <w:pStyle w:val="TD"/>
            </w:pPr>
            <w:r w:rsidRPr="00B0106D">
              <w:t>0x0</w:t>
            </w:r>
            <w:r>
              <w:t>4</w:t>
            </w:r>
          </w:p>
        </w:tc>
        <w:tc>
          <w:tcPr>
            <w:tcW w:w="666" w:type="dxa"/>
            <w:tcBorders>
              <w:bottom w:val="single" w:sz="24" w:space="0" w:color="auto"/>
            </w:tcBorders>
          </w:tcPr>
          <w:p w:rsidR="007C0E11" w:rsidRPr="00B0106D" w:rsidRDefault="007C0E11" w:rsidP="00EC673F">
            <w:pPr>
              <w:pStyle w:val="TD"/>
            </w:pPr>
            <w:r w:rsidRPr="00B0106D">
              <w:t>0x00</w:t>
            </w:r>
          </w:p>
        </w:tc>
        <w:tc>
          <w:tcPr>
            <w:tcW w:w="722" w:type="dxa"/>
            <w:tcBorders>
              <w:bottom w:val="single" w:sz="24" w:space="0" w:color="auto"/>
            </w:tcBorders>
          </w:tcPr>
          <w:p w:rsidR="007C0E11" w:rsidRPr="00B0106D" w:rsidRDefault="007C0E11" w:rsidP="00EC673F">
            <w:pPr>
              <w:pStyle w:val="TD"/>
            </w:pPr>
            <w:r w:rsidRPr="00B0106D">
              <w:t>0x13</w:t>
            </w:r>
          </w:p>
        </w:tc>
        <w:tc>
          <w:tcPr>
            <w:tcW w:w="533" w:type="dxa"/>
            <w:tcBorders>
              <w:bottom w:val="single" w:sz="24" w:space="0" w:color="auto"/>
            </w:tcBorders>
            <w:shd w:val="pct10" w:color="auto" w:fill="auto"/>
          </w:tcPr>
          <w:p w:rsidR="007C0E11" w:rsidRPr="00B0106D" w:rsidRDefault="007C0E11" w:rsidP="00EC673F">
            <w:pPr>
              <w:pStyle w:val="TD"/>
            </w:pPr>
          </w:p>
        </w:tc>
        <w:tc>
          <w:tcPr>
            <w:tcW w:w="258" w:type="dxa"/>
            <w:tcBorders>
              <w:bottom w:val="single" w:sz="24" w:space="0" w:color="auto"/>
            </w:tcBorders>
            <w:shd w:val="pct10" w:color="auto" w:fill="auto"/>
          </w:tcPr>
          <w:p w:rsidR="007C0E11" w:rsidRPr="00B0106D" w:rsidRDefault="007C0E11" w:rsidP="00EC673F">
            <w:pPr>
              <w:pStyle w:val="TD"/>
            </w:pPr>
          </w:p>
        </w:tc>
        <w:tc>
          <w:tcPr>
            <w:tcW w:w="533" w:type="dxa"/>
            <w:tcBorders>
              <w:bottom w:val="single" w:sz="24" w:space="0" w:color="auto"/>
            </w:tcBorders>
          </w:tcPr>
          <w:p w:rsidR="007C0E11" w:rsidRPr="00B0106D" w:rsidRDefault="007C0E11" w:rsidP="00EC673F">
            <w:pPr>
              <w:pStyle w:val="TD"/>
            </w:pPr>
          </w:p>
        </w:tc>
        <w:tc>
          <w:tcPr>
            <w:tcW w:w="243" w:type="dxa"/>
            <w:tcBorders>
              <w:bottom w:val="single" w:sz="24" w:space="0" w:color="auto"/>
            </w:tcBorders>
          </w:tcPr>
          <w:p w:rsidR="007C0E11" w:rsidRPr="00B0106D" w:rsidRDefault="007C0E11" w:rsidP="00EC673F">
            <w:pPr>
              <w:pStyle w:val="TD"/>
            </w:pPr>
          </w:p>
        </w:tc>
        <w:tc>
          <w:tcPr>
            <w:tcW w:w="518" w:type="dxa"/>
            <w:tcBorders>
              <w:bottom w:val="single" w:sz="24" w:space="0" w:color="auto"/>
            </w:tcBorders>
            <w:shd w:val="pct10" w:color="auto" w:fill="auto"/>
          </w:tcPr>
          <w:p w:rsidR="007C0E11" w:rsidRPr="00B0106D" w:rsidRDefault="007C0E11" w:rsidP="00EC673F">
            <w:pPr>
              <w:pStyle w:val="TD"/>
            </w:pPr>
          </w:p>
        </w:tc>
        <w:tc>
          <w:tcPr>
            <w:tcW w:w="243" w:type="dxa"/>
            <w:tcBorders>
              <w:bottom w:val="single" w:sz="24" w:space="0" w:color="auto"/>
            </w:tcBorders>
            <w:shd w:val="pct10" w:color="auto" w:fill="auto"/>
          </w:tcPr>
          <w:p w:rsidR="007C0E11" w:rsidRPr="00B0106D" w:rsidRDefault="007C0E11" w:rsidP="00EC673F">
            <w:pPr>
              <w:pStyle w:val="TD"/>
            </w:pPr>
          </w:p>
        </w:tc>
        <w:tc>
          <w:tcPr>
            <w:tcW w:w="518" w:type="dxa"/>
            <w:tcBorders>
              <w:bottom w:val="single" w:sz="24" w:space="0" w:color="auto"/>
            </w:tcBorders>
          </w:tcPr>
          <w:p w:rsidR="007C0E11" w:rsidRPr="00B0106D" w:rsidRDefault="007C0E11" w:rsidP="00EC673F">
            <w:pPr>
              <w:pStyle w:val="TD"/>
            </w:pPr>
          </w:p>
        </w:tc>
        <w:tc>
          <w:tcPr>
            <w:tcW w:w="259" w:type="dxa"/>
            <w:tcBorders>
              <w:bottom w:val="single" w:sz="24" w:space="0" w:color="auto"/>
            </w:tcBorders>
          </w:tcPr>
          <w:p w:rsidR="007C0E11" w:rsidRPr="00B0106D" w:rsidRDefault="007C0E11" w:rsidP="00EC673F">
            <w:pPr>
              <w:pStyle w:val="TD"/>
            </w:pPr>
          </w:p>
        </w:tc>
        <w:tc>
          <w:tcPr>
            <w:tcW w:w="518" w:type="dxa"/>
            <w:tcBorders>
              <w:bottom w:val="single" w:sz="24" w:space="0" w:color="auto"/>
            </w:tcBorders>
            <w:shd w:val="pct10" w:color="auto" w:fill="auto"/>
          </w:tcPr>
          <w:p w:rsidR="007C0E11" w:rsidRPr="00B0106D" w:rsidRDefault="007C0E11" w:rsidP="00EC673F">
            <w:pPr>
              <w:pStyle w:val="TD"/>
            </w:pPr>
          </w:p>
        </w:tc>
        <w:tc>
          <w:tcPr>
            <w:tcW w:w="259" w:type="dxa"/>
            <w:tcBorders>
              <w:bottom w:val="single" w:sz="24" w:space="0" w:color="auto"/>
            </w:tcBorders>
            <w:shd w:val="pct10" w:color="auto" w:fill="auto"/>
          </w:tcPr>
          <w:p w:rsidR="007C0E11" w:rsidRPr="00B0106D" w:rsidRDefault="007C0E11" w:rsidP="00EC673F">
            <w:pPr>
              <w:pStyle w:val="TD"/>
            </w:pPr>
          </w:p>
        </w:tc>
        <w:tc>
          <w:tcPr>
            <w:tcW w:w="518" w:type="dxa"/>
            <w:tcBorders>
              <w:bottom w:val="single" w:sz="24" w:space="0" w:color="auto"/>
            </w:tcBorders>
          </w:tcPr>
          <w:p w:rsidR="007C0E11" w:rsidRPr="00B0106D" w:rsidRDefault="007C0E11" w:rsidP="00EC673F">
            <w:pPr>
              <w:pStyle w:val="TD"/>
            </w:pPr>
          </w:p>
        </w:tc>
        <w:tc>
          <w:tcPr>
            <w:tcW w:w="259" w:type="dxa"/>
            <w:tcBorders>
              <w:bottom w:val="single" w:sz="24" w:space="0" w:color="auto"/>
            </w:tcBorders>
          </w:tcPr>
          <w:p w:rsidR="007C0E11" w:rsidRPr="00B0106D" w:rsidRDefault="007C0E11" w:rsidP="00EC673F">
            <w:pPr>
              <w:pStyle w:val="TD"/>
            </w:pPr>
          </w:p>
        </w:tc>
        <w:tc>
          <w:tcPr>
            <w:tcW w:w="482" w:type="dxa"/>
            <w:tcBorders>
              <w:bottom w:val="single" w:sz="24" w:space="0" w:color="auto"/>
            </w:tcBorders>
            <w:shd w:val="pct10" w:color="auto" w:fill="auto"/>
          </w:tcPr>
          <w:p w:rsidR="007C0E11" w:rsidRPr="00B0106D" w:rsidRDefault="007C0E11" w:rsidP="00EC673F">
            <w:pPr>
              <w:pStyle w:val="TD"/>
            </w:pPr>
          </w:p>
        </w:tc>
        <w:tc>
          <w:tcPr>
            <w:tcW w:w="259" w:type="dxa"/>
            <w:tcBorders>
              <w:bottom w:val="single" w:sz="24" w:space="0" w:color="auto"/>
            </w:tcBorders>
            <w:shd w:val="pct10" w:color="auto" w:fill="auto"/>
          </w:tcPr>
          <w:p w:rsidR="007C0E11" w:rsidRPr="00B0106D" w:rsidRDefault="007C0E11" w:rsidP="00EC673F">
            <w:pPr>
              <w:pStyle w:val="TD"/>
            </w:pPr>
          </w:p>
        </w:tc>
        <w:tc>
          <w:tcPr>
            <w:tcW w:w="677" w:type="dxa"/>
            <w:tcBorders>
              <w:bottom w:val="single" w:sz="24" w:space="0" w:color="auto"/>
            </w:tcBorders>
          </w:tcPr>
          <w:p w:rsidR="007C0E11" w:rsidRPr="00B0106D" w:rsidRDefault="007C0E11" w:rsidP="00EC673F">
            <w:pPr>
              <w:pStyle w:val="TD"/>
            </w:pPr>
          </w:p>
        </w:tc>
        <w:tc>
          <w:tcPr>
            <w:tcW w:w="674" w:type="dxa"/>
            <w:tcBorders>
              <w:bottom w:val="single" w:sz="24" w:space="0" w:color="auto"/>
            </w:tcBorders>
          </w:tcPr>
          <w:p w:rsidR="007C0E11" w:rsidRPr="00B0106D" w:rsidRDefault="007C0E11" w:rsidP="00EC673F">
            <w:pPr>
              <w:pStyle w:val="TD"/>
            </w:pPr>
          </w:p>
        </w:tc>
      </w:tr>
    </w:tbl>
    <w:p w:rsidR="007C0E11" w:rsidRDefault="007C0E11" w:rsidP="007C0E11">
      <w:pPr>
        <w:pStyle w:val="Heading4"/>
      </w:pPr>
      <w:r>
        <w:lastRenderedPageBreak/>
        <w:t>Battery Charger Status</w:t>
      </w:r>
    </w:p>
    <w:p w:rsidR="007C0E11" w:rsidRDefault="007C0E11" w:rsidP="007C0E11">
      <w:r>
        <w:t>This command will return the status of the battery charger (one byte), the measured battery voltage (</w:t>
      </w:r>
      <w:r w:rsidR="009D49CC">
        <w:t>two</w:t>
      </w:r>
      <w:r>
        <w:t xml:space="preserve"> byte</w:t>
      </w:r>
      <w:r w:rsidR="009D49CC">
        <w:t>s</w:t>
      </w:r>
      <w:r>
        <w:t>), and the measure</w:t>
      </w:r>
      <w:r w:rsidR="009D49CC">
        <w:t xml:space="preserve">d battery draw (two </w:t>
      </w:r>
      <w:r>
        <w:t>byte</w:t>
      </w:r>
      <w:r w:rsidR="009D49CC">
        <w:t>s</w:t>
      </w:r>
      <w:r>
        <w:t xml:space="preserve">). The status off of the monolithic charger is read off the port and a high condition </w:t>
      </w:r>
      <w:r w:rsidR="008F7CD7">
        <w:t xml:space="preserve">on </w:t>
      </w:r>
      <w:r>
        <w:t>o</w:t>
      </w:r>
      <w:r w:rsidR="009D49CC">
        <w:t>f</w:t>
      </w:r>
      <w:r>
        <w:t xml:space="preserve"> the status </w:t>
      </w:r>
      <w:r w:rsidR="001A4704">
        <w:t>pin is</w:t>
      </w:r>
      <w:r>
        <w:t xml:space="preserve"> indicated</w:t>
      </w:r>
      <w:r w:rsidR="008F7CD7">
        <w:t xml:space="preserve"> with half a byte with </w:t>
      </w:r>
      <w:r>
        <w:t>a 0xF</w:t>
      </w:r>
      <w:r w:rsidR="008F7CD7">
        <w:t xml:space="preserve"> as a high</w:t>
      </w:r>
      <w:r>
        <w:t xml:space="preserve">, </w:t>
      </w:r>
      <w:r w:rsidR="008F7CD7">
        <w:t xml:space="preserve">and </w:t>
      </w:r>
      <w:r>
        <w:t>a low is indicated with a 0x0. The upper 4 bits of the byte represent status pin one and the lower 4 b</w:t>
      </w:r>
      <w:r w:rsidR="009D49CC">
        <w:t>its representing status pin two</w:t>
      </w:r>
      <w:r>
        <w:t xml:space="preserve"> (e.g.</w:t>
      </w:r>
      <w:r w:rsidR="009D49CC">
        <w:t>,</w:t>
      </w:r>
      <w:r>
        <w:t xml:space="preserve"> 0xF0 indicates a high on status 1 and a low on status 2).</w:t>
      </w:r>
      <w:r w:rsidR="009D49CC">
        <w:t xml:space="preserve"> A summ</w:t>
      </w:r>
      <w:r w:rsidR="001A4704">
        <w:t>a</w:t>
      </w:r>
      <w:r w:rsidR="009D49CC">
        <w:t xml:space="preserve">ry of this command can be found in </w:t>
      </w:r>
      <w:r w:rsidR="00C64352">
        <w:fldChar w:fldCharType="begin"/>
      </w:r>
      <w:r w:rsidR="009D49CC">
        <w:instrText xml:space="preserve"> REF _Ref207090128 \h </w:instrText>
      </w:r>
      <w:r w:rsidR="00C64352">
        <w:fldChar w:fldCharType="separate"/>
      </w:r>
      <w:r w:rsidR="00D46473">
        <w:t xml:space="preserve">Table </w:t>
      </w:r>
      <w:r w:rsidR="00D46473">
        <w:rPr>
          <w:noProof/>
        </w:rPr>
        <w:t>67</w:t>
      </w:r>
      <w:r w:rsidR="00C64352">
        <w:fldChar w:fldCharType="end"/>
      </w:r>
      <w:r w:rsidR="009D49CC">
        <w:t>, and its command a</w:t>
      </w:r>
      <w:r w:rsidR="008F7CD7">
        <w:t>nd response can</w:t>
      </w:r>
      <w:r w:rsidR="009D49CC">
        <w:t xml:space="preserve"> be seen in </w:t>
      </w:r>
      <w:r w:rsidR="00C64352">
        <w:fldChar w:fldCharType="begin"/>
      </w:r>
      <w:r w:rsidR="009D49CC">
        <w:instrText xml:space="preserve"> REF _Ref207090038 \h </w:instrText>
      </w:r>
      <w:r w:rsidR="00C64352">
        <w:fldChar w:fldCharType="separate"/>
      </w:r>
      <w:r w:rsidR="00D46473">
        <w:t xml:space="preserve">Table </w:t>
      </w:r>
      <w:r w:rsidR="00D46473">
        <w:rPr>
          <w:noProof/>
        </w:rPr>
        <w:t>68</w:t>
      </w:r>
      <w:r w:rsidR="00C64352">
        <w:fldChar w:fldCharType="end"/>
      </w:r>
      <w:r w:rsidR="009D49CC">
        <w:t xml:space="preserve"> and </w:t>
      </w:r>
      <w:r w:rsidR="00C64352">
        <w:fldChar w:fldCharType="begin"/>
      </w:r>
      <w:r w:rsidR="009D49CC">
        <w:instrText xml:space="preserve"> REF _Ref207090139 \h </w:instrText>
      </w:r>
      <w:r w:rsidR="00C64352">
        <w:fldChar w:fldCharType="separate"/>
      </w:r>
      <w:r w:rsidR="00D46473">
        <w:t xml:space="preserve">Table </w:t>
      </w:r>
      <w:r w:rsidR="00D46473">
        <w:rPr>
          <w:noProof/>
        </w:rPr>
        <w:t>69</w:t>
      </w:r>
      <w:r w:rsidR="00C64352">
        <w:fldChar w:fldCharType="end"/>
      </w:r>
      <w:r w:rsidR="009D49CC">
        <w:t xml:space="preserve">. </w:t>
      </w:r>
      <w:r>
        <w:t xml:space="preserve">The battery current </w:t>
      </w:r>
      <w:r w:rsidR="008F7CD7">
        <w:t>drawn [A]</w:t>
      </w:r>
      <w:r>
        <w:t xml:space="preserve"> a</w:t>
      </w:r>
      <w:r w:rsidR="009D49CC">
        <w:t xml:space="preserve">nd </w:t>
      </w:r>
      <w:r w:rsidR="008F7CD7">
        <w:t>voltage [V]</w:t>
      </w:r>
      <w:r w:rsidR="009D49CC">
        <w:t xml:space="preserve"> can be related to the reported ADC values</w:t>
      </w:r>
      <w:r>
        <w:t xml:space="preserve"> us</w:t>
      </w:r>
      <w:r w:rsidR="009D49CC">
        <w:t>ing the following relationships:</w:t>
      </w:r>
    </w:p>
    <w:p w:rsidR="007C0E11" w:rsidRDefault="00C64352" w:rsidP="00B02DFA">
      <w:pPr>
        <w:pStyle w:val="centerednormalpictureseqns"/>
      </w:pPr>
      <m:oMathPara>
        <m:oMath>
          <m:sSub>
            <m:sSubPr>
              <m:ctrlPr>
                <w:rPr>
                  <w:rFonts w:ascii="Cambria Math" w:hAnsi="Cambria Math"/>
                </w:rPr>
              </m:ctrlPr>
            </m:sSubPr>
            <m:e>
              <m:r>
                <w:rPr>
                  <w:rFonts w:ascii="Cambria Math" w:hAnsi="Cambria Math"/>
                </w:rPr>
                <m:t>I</m:t>
              </m:r>
            </m:e>
            <m:sub>
              <m:r>
                <m:rPr>
                  <m:sty m:val="p"/>
                </m:rPr>
                <w:rPr>
                  <w:rFonts w:ascii="Cambria Math" w:hAnsi="Cambria Math"/>
                </w:rPr>
                <m:t>batt draw</m:t>
              </m:r>
            </m:sub>
          </m:sSub>
          <m:r>
            <m:rPr>
              <m:sty m:val="p"/>
            </m:rPr>
            <w:rPr>
              <w:rFonts w:ascii="Cambria Math" w:hAnsi="Cambria Math"/>
            </w:rPr>
            <m:t>.064</m:t>
          </m:r>
          <m:d>
            <m:dPr>
              <m:ctrlPr>
                <w:rPr>
                  <w:rFonts w:ascii="Cambria Math" w:hAnsi="Cambria Math"/>
                </w:rPr>
              </m:ctrlPr>
            </m:dPr>
            <m:e>
              <m:f>
                <m:fPr>
                  <m:ctrlPr>
                    <w:rPr>
                      <w:rFonts w:ascii="Cambria Math" w:hAnsi="Cambria Math"/>
                    </w:rPr>
                  </m:ctrlPr>
                </m:fPr>
                <m:num>
                  <m:r>
                    <m:rPr>
                      <m:sty m:val="p"/>
                    </m:rPr>
                    <w:rPr>
                      <w:rFonts w:ascii="Cambria Math" w:hAnsi="Cambria Math"/>
                    </w:rPr>
                    <m:t>1024</m:t>
                  </m:r>
                </m:num>
                <m:den>
                  <m:r>
                    <m:rPr>
                      <m:sty m:val="p"/>
                    </m:rPr>
                    <w:rPr>
                      <w:rFonts w:ascii="Cambria Math" w:hAnsi="Cambria Math"/>
                    </w:rPr>
                    <m:t>3.3</m:t>
                  </m:r>
                </m:den>
              </m:f>
            </m:e>
          </m:d>
          <m:r>
            <m:rPr>
              <m:sty m:val="p"/>
            </m:rPr>
            <w:rPr>
              <w:rFonts w:ascii="Cambria Math" w:hAnsi="Cambria Math"/>
            </w:rPr>
            <m:t>=</m:t>
          </m:r>
          <m:r>
            <w:rPr>
              <w:rFonts w:ascii="Cambria Math" w:hAnsi="Cambria Math"/>
            </w:rPr>
            <m:t>AD</m:t>
          </m:r>
          <m:sSub>
            <m:sSubPr>
              <m:ctrlPr>
                <w:rPr>
                  <w:rFonts w:ascii="Cambria Math" w:hAnsi="Cambria Math"/>
                </w:rPr>
              </m:ctrlPr>
            </m:sSubPr>
            <m:e>
              <m:r>
                <w:rPr>
                  <w:rFonts w:ascii="Cambria Math" w:hAnsi="Cambria Math"/>
                </w:rPr>
                <m:t>C</m:t>
              </m:r>
            </m:e>
            <m:sub>
              <m:r>
                <m:rPr>
                  <m:sty m:val="p"/>
                </m:rPr>
                <w:rPr>
                  <w:rFonts w:ascii="Cambria Math" w:hAnsi="Cambria Math"/>
                </w:rPr>
                <m:t>batt draw</m:t>
              </m:r>
            </m:sub>
          </m:sSub>
        </m:oMath>
      </m:oMathPara>
    </w:p>
    <w:p w:rsidR="008F7CD7" w:rsidRDefault="008F7CD7" w:rsidP="00B02DFA">
      <w:pPr>
        <w:pStyle w:val="centerednormalpictureseqns"/>
      </w:pPr>
    </w:p>
    <w:p w:rsidR="007C0E11" w:rsidRDefault="00C64352" w:rsidP="00B02DFA">
      <w:pPr>
        <w:pStyle w:val="centerednormalpictureseqns"/>
      </w:pPr>
      <m:oMathPara>
        <m:oMath>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batt</m:t>
                  </m:r>
                </m:sub>
              </m:sSub>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m:rPr>
                      <m:sty m:val="p"/>
                    </m:rPr>
                    <w:rPr>
                      <w:rFonts w:ascii="Cambria Math" w:hAnsi="Cambria Math"/>
                    </w:rPr>
                    <m:t>1024</m:t>
                  </m:r>
                </m:num>
                <m:den>
                  <m:r>
                    <m:rPr>
                      <m:sty m:val="p"/>
                    </m:rPr>
                    <w:rPr>
                      <w:rFonts w:ascii="Cambria Math" w:hAnsi="Cambria Math"/>
                    </w:rPr>
                    <m:t>3.3</m:t>
                  </m:r>
                </m:den>
              </m:f>
            </m:e>
          </m:d>
          <m:r>
            <m:rPr>
              <m:sty m:val="p"/>
            </m:rPr>
            <w:rPr>
              <w:rFonts w:ascii="Cambria Math" w:hAnsi="Cambria Math"/>
            </w:rPr>
            <m:t>=</m:t>
          </m:r>
          <m:r>
            <w:rPr>
              <w:rFonts w:ascii="Cambria Math" w:hAnsi="Cambria Math"/>
            </w:rPr>
            <m:t>AD</m:t>
          </m:r>
          <m:sSub>
            <m:sSubPr>
              <m:ctrlPr>
                <w:rPr>
                  <w:rFonts w:ascii="Cambria Math" w:hAnsi="Cambria Math"/>
                </w:rPr>
              </m:ctrlPr>
            </m:sSubPr>
            <m:e>
              <m:r>
                <w:rPr>
                  <w:rFonts w:ascii="Cambria Math" w:hAnsi="Cambria Math"/>
                </w:rPr>
                <m:t>C</m:t>
              </m:r>
            </m:e>
            <m:sub>
              <m:r>
                <m:rPr>
                  <m:sty m:val="p"/>
                </m:rPr>
                <w:rPr>
                  <w:rFonts w:ascii="Cambria Math" w:hAnsi="Cambria Math"/>
                </w:rPr>
                <m:t>batt</m:t>
              </m:r>
            </m:sub>
          </m:sSub>
        </m:oMath>
      </m:oMathPara>
    </w:p>
    <w:p w:rsidR="00FC2E0D" w:rsidRDefault="00FC2E0D" w:rsidP="00FC2E0D">
      <w:pPr>
        <w:pStyle w:val="Caption"/>
      </w:pPr>
      <w:r>
        <w:t xml:space="preserve"> </w:t>
      </w:r>
    </w:p>
    <w:p w:rsidR="00C32DC4" w:rsidRDefault="00C32DC4" w:rsidP="00C32DC4">
      <w:pPr>
        <w:pStyle w:val="Caption"/>
        <w:keepNext/>
      </w:pPr>
      <w:bookmarkStart w:id="738" w:name="_Ref207090128"/>
      <w:bookmarkStart w:id="739" w:name="_Toc207775306"/>
      <w:r>
        <w:t xml:space="preserve">Table </w:t>
      </w:r>
      <w:fldSimple w:instr=" SEQ Table \* ARABIC ">
        <w:r w:rsidR="00D46473">
          <w:rPr>
            <w:noProof/>
          </w:rPr>
          <w:t>67</w:t>
        </w:r>
      </w:fldSimple>
      <w:bookmarkEnd w:id="738"/>
      <w:r>
        <w:t>: Summary of the Battery inquiry command</w:t>
      </w:r>
      <w:bookmarkEnd w:id="739"/>
    </w:p>
    <w:tbl>
      <w:tblPr>
        <w:tblStyle w:val="latexlike"/>
        <w:tblW w:w="0" w:type="auto"/>
        <w:tblLook w:val="0020"/>
      </w:tblPr>
      <w:tblGrid>
        <w:gridCol w:w="1100"/>
        <w:gridCol w:w="1292"/>
        <w:gridCol w:w="1100"/>
        <w:gridCol w:w="2970"/>
      </w:tblGrid>
      <w:tr w:rsidR="007C0E11" w:rsidRPr="00071CF2" w:rsidTr="008D577C">
        <w:trPr>
          <w:cnfStyle w:val="100000000000"/>
          <w:trHeight w:val="241"/>
        </w:trPr>
        <w:tc>
          <w:tcPr>
            <w:tcW w:w="0" w:type="auto"/>
            <w:noWrap/>
          </w:tcPr>
          <w:p w:rsidR="007C0E11" w:rsidRPr="00071CF2" w:rsidRDefault="007C0E11" w:rsidP="00EC673F">
            <w:pPr>
              <w:pStyle w:val="TD"/>
            </w:pPr>
            <w:r w:rsidRPr="00071CF2">
              <w:t>Description</w:t>
            </w:r>
          </w:p>
        </w:tc>
        <w:tc>
          <w:tcPr>
            <w:tcW w:w="0" w:type="auto"/>
          </w:tcPr>
          <w:p w:rsidR="007C0E11" w:rsidRPr="00071CF2" w:rsidRDefault="007C0E11" w:rsidP="00EC673F">
            <w:pPr>
              <w:pStyle w:val="TD"/>
            </w:pPr>
            <w:r w:rsidRPr="00071CF2">
              <w:t>Solar cells status</w:t>
            </w:r>
          </w:p>
        </w:tc>
        <w:tc>
          <w:tcPr>
            <w:tcW w:w="0" w:type="auto"/>
            <w:noWrap/>
          </w:tcPr>
          <w:p w:rsidR="007C0E11" w:rsidRPr="00071CF2" w:rsidRDefault="007C0E11" w:rsidP="00EC673F">
            <w:pPr>
              <w:pStyle w:val="TD"/>
            </w:pPr>
            <w:r w:rsidRPr="00071CF2">
              <w:t>Description</w:t>
            </w:r>
          </w:p>
        </w:tc>
        <w:tc>
          <w:tcPr>
            <w:tcW w:w="0" w:type="auto"/>
          </w:tcPr>
          <w:p w:rsidR="007C0E11" w:rsidRPr="00071CF2" w:rsidRDefault="007C0E11" w:rsidP="00EC673F">
            <w:pPr>
              <w:pStyle w:val="TD"/>
            </w:pPr>
            <w:r w:rsidRPr="00071CF2">
              <w:t>6 current readings + 1 Bus Voltage reading</w:t>
            </w:r>
          </w:p>
        </w:tc>
      </w:tr>
      <w:tr w:rsidR="007C0E11" w:rsidRPr="00071CF2" w:rsidTr="008D577C">
        <w:trPr>
          <w:trHeight w:val="243"/>
        </w:trPr>
        <w:tc>
          <w:tcPr>
            <w:tcW w:w="0" w:type="auto"/>
            <w:noWrap/>
          </w:tcPr>
          <w:p w:rsidR="007C0E11" w:rsidRPr="00071CF2" w:rsidRDefault="007C0E11" w:rsidP="00EC673F">
            <w:pPr>
              <w:pStyle w:val="TD"/>
            </w:pPr>
            <w:r w:rsidRPr="00071CF2">
              <w:t>Control byte</w:t>
            </w:r>
          </w:p>
        </w:tc>
        <w:tc>
          <w:tcPr>
            <w:tcW w:w="0" w:type="auto"/>
          </w:tcPr>
          <w:p w:rsidR="007C0E11" w:rsidRPr="00071CF2" w:rsidRDefault="007C0E11" w:rsidP="00EC673F">
            <w:pPr>
              <w:pStyle w:val="TD"/>
            </w:pPr>
            <w:r w:rsidRPr="00071CF2">
              <w:t>0x04</w:t>
            </w:r>
          </w:p>
        </w:tc>
        <w:tc>
          <w:tcPr>
            <w:tcW w:w="0" w:type="auto"/>
            <w:noWrap/>
          </w:tcPr>
          <w:p w:rsidR="007C0E11" w:rsidRPr="00071CF2" w:rsidRDefault="007C0E11" w:rsidP="00EC673F">
            <w:pPr>
              <w:pStyle w:val="TD"/>
            </w:pPr>
            <w:r w:rsidRPr="00071CF2">
              <w:t>Control byte</w:t>
            </w:r>
          </w:p>
        </w:tc>
        <w:tc>
          <w:tcPr>
            <w:tcW w:w="0" w:type="auto"/>
          </w:tcPr>
          <w:p w:rsidR="007C0E11" w:rsidRPr="00071CF2" w:rsidRDefault="007C0E11" w:rsidP="00EC673F">
            <w:pPr>
              <w:pStyle w:val="TD"/>
            </w:pPr>
            <w:r w:rsidRPr="00071CF2">
              <w:t>0x04</w:t>
            </w:r>
          </w:p>
        </w:tc>
      </w:tr>
      <w:tr w:rsidR="007C0E11" w:rsidRPr="00071CF2" w:rsidTr="008D577C">
        <w:trPr>
          <w:trHeight w:val="243"/>
        </w:trPr>
        <w:tc>
          <w:tcPr>
            <w:tcW w:w="0" w:type="auto"/>
            <w:noWrap/>
          </w:tcPr>
          <w:p w:rsidR="007C0E11" w:rsidRPr="00071CF2" w:rsidRDefault="007C0E11" w:rsidP="00EC673F">
            <w:pPr>
              <w:pStyle w:val="TD"/>
            </w:pPr>
            <w:r w:rsidRPr="00071CF2">
              <w:t>packet length</w:t>
            </w:r>
          </w:p>
        </w:tc>
        <w:tc>
          <w:tcPr>
            <w:tcW w:w="0" w:type="auto"/>
          </w:tcPr>
          <w:p w:rsidR="007C0E11" w:rsidRPr="00071CF2" w:rsidRDefault="007C0E11" w:rsidP="00EC673F">
            <w:pPr>
              <w:pStyle w:val="TD"/>
            </w:pPr>
            <w:r w:rsidRPr="00071CF2">
              <w:t>0x0005</w:t>
            </w:r>
          </w:p>
        </w:tc>
        <w:tc>
          <w:tcPr>
            <w:tcW w:w="0" w:type="auto"/>
            <w:noWrap/>
          </w:tcPr>
          <w:p w:rsidR="007C0E11" w:rsidRPr="00071CF2" w:rsidRDefault="007C0E11" w:rsidP="00EC673F">
            <w:pPr>
              <w:pStyle w:val="TD"/>
            </w:pPr>
            <w:r w:rsidRPr="00071CF2">
              <w:t>packet length</w:t>
            </w:r>
          </w:p>
        </w:tc>
        <w:tc>
          <w:tcPr>
            <w:tcW w:w="0" w:type="auto"/>
          </w:tcPr>
          <w:p w:rsidR="007C0E11" w:rsidRPr="00071CF2" w:rsidRDefault="007C0E11" w:rsidP="00EC673F">
            <w:pPr>
              <w:pStyle w:val="TD"/>
            </w:pPr>
            <w:r w:rsidRPr="00071CF2">
              <w:t>0x0013</w:t>
            </w:r>
          </w:p>
        </w:tc>
      </w:tr>
      <w:tr w:rsidR="007C0E11" w:rsidRPr="00071CF2" w:rsidTr="008D577C">
        <w:trPr>
          <w:trHeight w:val="243"/>
        </w:trPr>
        <w:tc>
          <w:tcPr>
            <w:tcW w:w="0" w:type="auto"/>
            <w:noWrap/>
          </w:tcPr>
          <w:p w:rsidR="007C0E11" w:rsidRPr="00071CF2" w:rsidRDefault="007C0E11" w:rsidP="00EC673F">
            <w:pPr>
              <w:pStyle w:val="TD"/>
            </w:pPr>
            <w:r w:rsidRPr="00071CF2">
              <w:t>DATA</w:t>
            </w:r>
          </w:p>
        </w:tc>
        <w:tc>
          <w:tcPr>
            <w:tcW w:w="0" w:type="auto"/>
          </w:tcPr>
          <w:p w:rsidR="007C0E11" w:rsidRPr="00071CF2" w:rsidRDefault="007C0E11" w:rsidP="00EC673F">
            <w:pPr>
              <w:pStyle w:val="TD"/>
            </w:pPr>
          </w:p>
        </w:tc>
        <w:tc>
          <w:tcPr>
            <w:tcW w:w="0" w:type="auto"/>
            <w:noWrap/>
          </w:tcPr>
          <w:p w:rsidR="007C0E11" w:rsidRPr="00071CF2" w:rsidRDefault="007C0E11" w:rsidP="00EC673F">
            <w:pPr>
              <w:pStyle w:val="TD"/>
            </w:pPr>
            <w:r w:rsidRPr="00071CF2">
              <w:t>DATA</w:t>
            </w:r>
          </w:p>
        </w:tc>
        <w:tc>
          <w:tcPr>
            <w:tcW w:w="0" w:type="auto"/>
          </w:tcPr>
          <w:p w:rsidR="007C0E11" w:rsidRPr="00071CF2" w:rsidRDefault="007C0E11" w:rsidP="00EC673F">
            <w:pPr>
              <w:pStyle w:val="TD"/>
            </w:pPr>
            <w:r w:rsidRPr="00071CF2">
              <w:t>1 byte + 2 unsigned int (16b)</w:t>
            </w:r>
          </w:p>
        </w:tc>
      </w:tr>
      <w:tr w:rsidR="007C0E11" w:rsidRPr="00071CF2" w:rsidTr="008D577C">
        <w:trPr>
          <w:trHeight w:val="243"/>
        </w:trPr>
        <w:tc>
          <w:tcPr>
            <w:tcW w:w="0" w:type="auto"/>
            <w:noWrap/>
          </w:tcPr>
          <w:p w:rsidR="007C0E11" w:rsidRPr="00071CF2" w:rsidRDefault="007C0E11" w:rsidP="00EC673F">
            <w:pPr>
              <w:pStyle w:val="TD"/>
            </w:pPr>
            <w:r w:rsidRPr="00071CF2">
              <w:t>checksum</w:t>
            </w:r>
          </w:p>
        </w:tc>
        <w:tc>
          <w:tcPr>
            <w:tcW w:w="0" w:type="auto"/>
          </w:tcPr>
          <w:p w:rsidR="007C0E11" w:rsidRPr="00071CF2" w:rsidRDefault="00E3639E" w:rsidP="00EC673F">
            <w:pPr>
              <w:pStyle w:val="TD"/>
            </w:pPr>
            <w:r w:rsidRPr="00071CF2">
              <w:t>C</w:t>
            </w:r>
            <w:r w:rsidR="007C0E11" w:rsidRPr="00071CF2">
              <w:t>alc</w:t>
            </w:r>
          </w:p>
        </w:tc>
        <w:tc>
          <w:tcPr>
            <w:tcW w:w="0" w:type="auto"/>
            <w:noWrap/>
          </w:tcPr>
          <w:p w:rsidR="007C0E11" w:rsidRPr="00071CF2" w:rsidRDefault="007C0E11" w:rsidP="00EC673F">
            <w:pPr>
              <w:pStyle w:val="TD"/>
            </w:pPr>
            <w:r w:rsidRPr="00071CF2">
              <w:t>checksum</w:t>
            </w:r>
          </w:p>
        </w:tc>
        <w:tc>
          <w:tcPr>
            <w:tcW w:w="0" w:type="auto"/>
          </w:tcPr>
          <w:p w:rsidR="007C0E11" w:rsidRPr="00071CF2" w:rsidRDefault="007C0E11" w:rsidP="00EC673F">
            <w:pPr>
              <w:pStyle w:val="TD"/>
            </w:pPr>
            <w:r w:rsidRPr="00071CF2">
              <w:t>calc</w:t>
            </w:r>
          </w:p>
        </w:tc>
      </w:tr>
    </w:tbl>
    <w:p w:rsidR="00C32DC4" w:rsidRDefault="00C32DC4" w:rsidP="00C32DC4">
      <w:pPr>
        <w:pStyle w:val="Caption"/>
        <w:keepNext/>
      </w:pPr>
    </w:p>
    <w:p w:rsidR="00C32DC4" w:rsidRDefault="00C32DC4" w:rsidP="00C32DC4">
      <w:pPr>
        <w:pStyle w:val="Caption"/>
        <w:keepNext/>
      </w:pPr>
      <w:bookmarkStart w:id="740" w:name="_Ref207090038"/>
      <w:bookmarkStart w:id="741" w:name="_Toc207775307"/>
      <w:r>
        <w:t xml:space="preserve">Table </w:t>
      </w:r>
      <w:fldSimple w:instr=" SEQ Table \* ARABIC ">
        <w:r w:rsidR="00D46473">
          <w:rPr>
            <w:noProof/>
          </w:rPr>
          <w:t>68</w:t>
        </w:r>
      </w:fldSimple>
      <w:bookmarkEnd w:id="740"/>
      <w:r>
        <w:t>: Input for the battery inquiry command</w:t>
      </w:r>
      <w:bookmarkEnd w:id="741"/>
    </w:p>
    <w:tbl>
      <w:tblPr>
        <w:tblW w:w="0" w:type="auto"/>
        <w:jc w:val="center"/>
        <w:tblBorders>
          <w:top w:val="single" w:sz="24" w:space="0" w:color="auto"/>
          <w:bottom w:val="single" w:sz="24" w:space="0" w:color="auto"/>
          <w:insideV w:val="single" w:sz="4" w:space="0" w:color="auto"/>
        </w:tblBorders>
        <w:tblLook w:val="0000"/>
      </w:tblPr>
      <w:tblGrid>
        <w:gridCol w:w="885"/>
        <w:gridCol w:w="885"/>
        <w:gridCol w:w="885"/>
        <w:gridCol w:w="886"/>
        <w:gridCol w:w="886"/>
      </w:tblGrid>
      <w:tr w:rsidR="007C0E11" w:rsidTr="008D577C">
        <w:trPr>
          <w:jc w:val="center"/>
        </w:trPr>
        <w:tc>
          <w:tcPr>
            <w:tcW w:w="885" w:type="dxa"/>
            <w:tcBorders>
              <w:top w:val="single" w:sz="24" w:space="0" w:color="auto"/>
            </w:tcBorders>
          </w:tcPr>
          <w:p w:rsidR="007C0E11" w:rsidRPr="00B0106D" w:rsidRDefault="007C0E11" w:rsidP="00EC673F">
            <w:pPr>
              <w:pStyle w:val="TD"/>
            </w:pPr>
            <w:r>
              <w:t>Ctrlbyte</w:t>
            </w:r>
          </w:p>
        </w:tc>
        <w:tc>
          <w:tcPr>
            <w:tcW w:w="885" w:type="dxa"/>
            <w:tcBorders>
              <w:top w:val="single" w:sz="24" w:space="0" w:color="auto"/>
            </w:tcBorders>
          </w:tcPr>
          <w:p w:rsidR="007C0E11" w:rsidRDefault="007C0E11" w:rsidP="00EC673F">
            <w:pPr>
              <w:pStyle w:val="TD"/>
            </w:pPr>
            <w:r>
              <w:t>length MSB</w:t>
            </w:r>
          </w:p>
        </w:tc>
        <w:tc>
          <w:tcPr>
            <w:tcW w:w="885" w:type="dxa"/>
            <w:tcBorders>
              <w:top w:val="single" w:sz="24" w:space="0" w:color="auto"/>
            </w:tcBorders>
          </w:tcPr>
          <w:p w:rsidR="007C0E11" w:rsidRDefault="007C0E11" w:rsidP="00EC673F">
            <w:pPr>
              <w:pStyle w:val="TD"/>
            </w:pPr>
            <w:r>
              <w:t>Length LSB</w:t>
            </w:r>
          </w:p>
        </w:tc>
        <w:tc>
          <w:tcPr>
            <w:tcW w:w="886" w:type="dxa"/>
            <w:tcBorders>
              <w:top w:val="single" w:sz="24" w:space="0" w:color="auto"/>
            </w:tcBorders>
          </w:tcPr>
          <w:p w:rsidR="007C0E11" w:rsidRDefault="007C0E11" w:rsidP="00EC673F">
            <w:pPr>
              <w:pStyle w:val="TD"/>
            </w:pPr>
            <w:r>
              <w:t>Check MSB</w:t>
            </w:r>
          </w:p>
        </w:tc>
        <w:tc>
          <w:tcPr>
            <w:tcW w:w="886" w:type="dxa"/>
            <w:tcBorders>
              <w:top w:val="single" w:sz="24" w:space="0" w:color="auto"/>
            </w:tcBorders>
          </w:tcPr>
          <w:p w:rsidR="007C0E11" w:rsidRDefault="007C0E11" w:rsidP="00EC673F">
            <w:pPr>
              <w:pStyle w:val="TD"/>
            </w:pPr>
            <w:r>
              <w:t>Check LSB</w:t>
            </w:r>
          </w:p>
        </w:tc>
      </w:tr>
      <w:tr w:rsidR="007C0E11" w:rsidTr="008D577C">
        <w:trPr>
          <w:jc w:val="center"/>
        </w:trPr>
        <w:tc>
          <w:tcPr>
            <w:tcW w:w="885" w:type="dxa"/>
            <w:tcBorders>
              <w:bottom w:val="single" w:sz="24" w:space="0" w:color="auto"/>
            </w:tcBorders>
          </w:tcPr>
          <w:p w:rsidR="007C0E11" w:rsidRDefault="007C0E11" w:rsidP="00EC673F">
            <w:pPr>
              <w:pStyle w:val="TD"/>
            </w:pPr>
            <w:r>
              <w:t>0x08</w:t>
            </w:r>
          </w:p>
        </w:tc>
        <w:tc>
          <w:tcPr>
            <w:tcW w:w="885" w:type="dxa"/>
            <w:tcBorders>
              <w:bottom w:val="single" w:sz="24" w:space="0" w:color="auto"/>
            </w:tcBorders>
          </w:tcPr>
          <w:p w:rsidR="007C0E11" w:rsidRDefault="007C0E11" w:rsidP="00EC673F">
            <w:pPr>
              <w:pStyle w:val="TD"/>
            </w:pPr>
            <w:r>
              <w:t>0x00</w:t>
            </w:r>
          </w:p>
        </w:tc>
        <w:tc>
          <w:tcPr>
            <w:tcW w:w="885" w:type="dxa"/>
            <w:tcBorders>
              <w:bottom w:val="single" w:sz="24" w:space="0" w:color="auto"/>
            </w:tcBorders>
          </w:tcPr>
          <w:p w:rsidR="007C0E11" w:rsidRDefault="007C0E11" w:rsidP="00EC673F">
            <w:pPr>
              <w:pStyle w:val="TD"/>
            </w:pPr>
            <w:r>
              <w:t>0x05</w:t>
            </w:r>
          </w:p>
        </w:tc>
        <w:tc>
          <w:tcPr>
            <w:tcW w:w="886" w:type="dxa"/>
            <w:tcBorders>
              <w:bottom w:val="single" w:sz="24" w:space="0" w:color="auto"/>
            </w:tcBorders>
          </w:tcPr>
          <w:p w:rsidR="007C0E11" w:rsidRDefault="007C0E11" w:rsidP="00EC673F">
            <w:pPr>
              <w:pStyle w:val="TD"/>
            </w:pPr>
            <w:r>
              <w:t>0x00</w:t>
            </w:r>
          </w:p>
        </w:tc>
        <w:tc>
          <w:tcPr>
            <w:tcW w:w="886" w:type="dxa"/>
            <w:tcBorders>
              <w:bottom w:val="single" w:sz="24" w:space="0" w:color="auto"/>
            </w:tcBorders>
          </w:tcPr>
          <w:p w:rsidR="007C0E11" w:rsidRDefault="007C0E11" w:rsidP="00EC673F">
            <w:pPr>
              <w:pStyle w:val="TD"/>
            </w:pPr>
            <w:r>
              <w:t>0x11</w:t>
            </w:r>
          </w:p>
        </w:tc>
      </w:tr>
    </w:tbl>
    <w:p w:rsidR="00C32DC4" w:rsidRDefault="00C32DC4" w:rsidP="00C32DC4">
      <w:pPr>
        <w:pStyle w:val="Caption"/>
        <w:keepNext/>
      </w:pPr>
    </w:p>
    <w:p w:rsidR="00C32DC4" w:rsidRDefault="00C32DC4" w:rsidP="00C32DC4">
      <w:pPr>
        <w:pStyle w:val="Caption"/>
        <w:keepNext/>
      </w:pPr>
      <w:bookmarkStart w:id="742" w:name="_Ref207090139"/>
      <w:bookmarkStart w:id="743" w:name="_Toc207775308"/>
      <w:r>
        <w:t xml:space="preserve">Table </w:t>
      </w:r>
      <w:fldSimple w:instr=" SEQ Table \* ARABIC ">
        <w:r w:rsidR="00D46473">
          <w:rPr>
            <w:noProof/>
          </w:rPr>
          <w:t>69</w:t>
        </w:r>
      </w:fldSimple>
      <w:bookmarkEnd w:id="742"/>
      <w:r>
        <w:t>: Structure of the battery inquiry output</w:t>
      </w:r>
      <w:bookmarkEnd w:id="743"/>
    </w:p>
    <w:tbl>
      <w:tblPr>
        <w:tblW w:w="0" w:type="auto"/>
        <w:jc w:val="center"/>
        <w:tblBorders>
          <w:top w:val="single" w:sz="24" w:space="0" w:color="auto"/>
          <w:bottom w:val="single" w:sz="24" w:space="0" w:color="auto"/>
          <w:insideV w:val="single" w:sz="4" w:space="0" w:color="auto"/>
        </w:tblBorders>
        <w:tblLook w:val="0000"/>
      </w:tblPr>
      <w:tblGrid>
        <w:gridCol w:w="806"/>
        <w:gridCol w:w="666"/>
        <w:gridCol w:w="727"/>
        <w:gridCol w:w="657"/>
        <w:gridCol w:w="530"/>
        <w:gridCol w:w="226"/>
        <w:gridCol w:w="616"/>
        <w:gridCol w:w="226"/>
        <w:gridCol w:w="678"/>
        <w:gridCol w:w="677"/>
      </w:tblGrid>
      <w:tr w:rsidR="007C0E11" w:rsidTr="008D577C">
        <w:trPr>
          <w:jc w:val="center"/>
        </w:trPr>
        <w:tc>
          <w:tcPr>
            <w:tcW w:w="806" w:type="dxa"/>
            <w:tcBorders>
              <w:top w:val="single" w:sz="24" w:space="0" w:color="auto"/>
            </w:tcBorders>
          </w:tcPr>
          <w:p w:rsidR="007C0E11" w:rsidRPr="00B0106D" w:rsidRDefault="007C0E11" w:rsidP="00EC673F">
            <w:pPr>
              <w:pStyle w:val="TD"/>
            </w:pPr>
            <w:r>
              <w:t>Ctrlbyte</w:t>
            </w:r>
          </w:p>
        </w:tc>
        <w:tc>
          <w:tcPr>
            <w:tcW w:w="666" w:type="dxa"/>
            <w:tcBorders>
              <w:top w:val="single" w:sz="24" w:space="0" w:color="auto"/>
            </w:tcBorders>
          </w:tcPr>
          <w:p w:rsidR="007C0E11" w:rsidRDefault="007C0E11" w:rsidP="00EC673F">
            <w:pPr>
              <w:pStyle w:val="TD"/>
            </w:pPr>
            <w:r>
              <w:t>length MSB</w:t>
            </w:r>
          </w:p>
        </w:tc>
        <w:tc>
          <w:tcPr>
            <w:tcW w:w="727" w:type="dxa"/>
            <w:tcBorders>
              <w:top w:val="single" w:sz="24" w:space="0" w:color="auto"/>
            </w:tcBorders>
          </w:tcPr>
          <w:p w:rsidR="007C0E11" w:rsidRDefault="007C0E11" w:rsidP="00EC673F">
            <w:pPr>
              <w:pStyle w:val="TD"/>
            </w:pPr>
            <w:r>
              <w:t>Length LSB</w:t>
            </w:r>
          </w:p>
        </w:tc>
        <w:tc>
          <w:tcPr>
            <w:tcW w:w="657" w:type="dxa"/>
            <w:tcBorders>
              <w:top w:val="single" w:sz="24" w:space="0" w:color="auto"/>
            </w:tcBorders>
            <w:shd w:val="pct10" w:color="auto" w:fill="auto"/>
          </w:tcPr>
          <w:p w:rsidR="007C0E11" w:rsidRDefault="007C0E11" w:rsidP="00EC673F">
            <w:pPr>
              <w:pStyle w:val="TD"/>
            </w:pPr>
            <w:r>
              <w:t>Status</w:t>
            </w:r>
          </w:p>
        </w:tc>
        <w:tc>
          <w:tcPr>
            <w:tcW w:w="530" w:type="dxa"/>
            <w:tcBorders>
              <w:top w:val="single" w:sz="24" w:space="0" w:color="auto"/>
            </w:tcBorders>
          </w:tcPr>
          <w:p w:rsidR="007C0E11" w:rsidRDefault="007C0E11" w:rsidP="00EC673F">
            <w:pPr>
              <w:pStyle w:val="TD"/>
            </w:pPr>
            <w:r>
              <w:t>Batt</w:t>
            </w:r>
          </w:p>
          <w:p w:rsidR="007C0E11" w:rsidRDefault="007C0E11" w:rsidP="00EC673F">
            <w:pPr>
              <w:pStyle w:val="TD"/>
            </w:pPr>
            <w:r>
              <w:t>volt</w:t>
            </w:r>
          </w:p>
        </w:tc>
        <w:tc>
          <w:tcPr>
            <w:tcW w:w="226" w:type="dxa"/>
            <w:tcBorders>
              <w:top w:val="single" w:sz="24" w:space="0" w:color="auto"/>
            </w:tcBorders>
          </w:tcPr>
          <w:p w:rsidR="007C0E11" w:rsidRDefault="007C0E11" w:rsidP="00EC673F">
            <w:pPr>
              <w:pStyle w:val="TD"/>
            </w:pPr>
          </w:p>
        </w:tc>
        <w:tc>
          <w:tcPr>
            <w:tcW w:w="616" w:type="dxa"/>
            <w:tcBorders>
              <w:top w:val="single" w:sz="24" w:space="0" w:color="auto"/>
            </w:tcBorders>
            <w:shd w:val="pct10" w:color="auto" w:fill="auto"/>
          </w:tcPr>
          <w:p w:rsidR="007C0E11" w:rsidRDefault="007C0E11" w:rsidP="00EC673F">
            <w:pPr>
              <w:pStyle w:val="TD"/>
            </w:pPr>
            <w:r>
              <w:t>Batt Draw</w:t>
            </w:r>
          </w:p>
        </w:tc>
        <w:tc>
          <w:tcPr>
            <w:tcW w:w="226" w:type="dxa"/>
            <w:tcBorders>
              <w:top w:val="single" w:sz="24" w:space="0" w:color="auto"/>
            </w:tcBorders>
            <w:shd w:val="pct10" w:color="auto" w:fill="auto"/>
          </w:tcPr>
          <w:p w:rsidR="007C0E11" w:rsidRDefault="007C0E11" w:rsidP="00EC673F">
            <w:pPr>
              <w:pStyle w:val="TD"/>
            </w:pPr>
          </w:p>
        </w:tc>
        <w:tc>
          <w:tcPr>
            <w:tcW w:w="678" w:type="dxa"/>
            <w:tcBorders>
              <w:top w:val="single" w:sz="24" w:space="0" w:color="auto"/>
            </w:tcBorders>
          </w:tcPr>
          <w:p w:rsidR="007C0E11" w:rsidRDefault="007C0E11" w:rsidP="00EC673F">
            <w:pPr>
              <w:pStyle w:val="TD"/>
            </w:pPr>
            <w:r>
              <w:t>Check MSB</w:t>
            </w:r>
          </w:p>
        </w:tc>
        <w:tc>
          <w:tcPr>
            <w:tcW w:w="677" w:type="dxa"/>
            <w:tcBorders>
              <w:top w:val="single" w:sz="24" w:space="0" w:color="auto"/>
            </w:tcBorders>
          </w:tcPr>
          <w:p w:rsidR="007C0E11" w:rsidRDefault="007C0E11" w:rsidP="00EC673F">
            <w:pPr>
              <w:pStyle w:val="TD"/>
            </w:pPr>
            <w:r>
              <w:t>Check LSB</w:t>
            </w:r>
          </w:p>
        </w:tc>
      </w:tr>
      <w:tr w:rsidR="007C0E11" w:rsidTr="008D577C">
        <w:trPr>
          <w:jc w:val="center"/>
        </w:trPr>
        <w:tc>
          <w:tcPr>
            <w:tcW w:w="806" w:type="dxa"/>
            <w:tcBorders>
              <w:bottom w:val="single" w:sz="24" w:space="0" w:color="auto"/>
            </w:tcBorders>
          </w:tcPr>
          <w:p w:rsidR="007C0E11" w:rsidRDefault="007C0E11" w:rsidP="00EC673F">
            <w:pPr>
              <w:pStyle w:val="TD"/>
            </w:pPr>
            <w:r>
              <w:t>0x02</w:t>
            </w:r>
          </w:p>
        </w:tc>
        <w:tc>
          <w:tcPr>
            <w:tcW w:w="666" w:type="dxa"/>
            <w:tcBorders>
              <w:bottom w:val="single" w:sz="24" w:space="0" w:color="auto"/>
            </w:tcBorders>
          </w:tcPr>
          <w:p w:rsidR="007C0E11" w:rsidRDefault="007C0E11" w:rsidP="00EC673F">
            <w:pPr>
              <w:pStyle w:val="TD"/>
            </w:pPr>
            <w:r>
              <w:t>0x00</w:t>
            </w:r>
          </w:p>
        </w:tc>
        <w:tc>
          <w:tcPr>
            <w:tcW w:w="727" w:type="dxa"/>
            <w:tcBorders>
              <w:bottom w:val="single" w:sz="24" w:space="0" w:color="auto"/>
            </w:tcBorders>
          </w:tcPr>
          <w:p w:rsidR="007C0E11" w:rsidRDefault="007C0E11" w:rsidP="00EC673F">
            <w:pPr>
              <w:pStyle w:val="TD"/>
            </w:pPr>
            <w:r>
              <w:t>0x0A</w:t>
            </w:r>
          </w:p>
        </w:tc>
        <w:tc>
          <w:tcPr>
            <w:tcW w:w="657" w:type="dxa"/>
            <w:tcBorders>
              <w:bottom w:val="single" w:sz="24" w:space="0" w:color="auto"/>
            </w:tcBorders>
            <w:shd w:val="pct10" w:color="auto" w:fill="auto"/>
          </w:tcPr>
          <w:p w:rsidR="007C0E11" w:rsidRDefault="007C0E11" w:rsidP="00EC673F">
            <w:pPr>
              <w:pStyle w:val="TD"/>
            </w:pPr>
          </w:p>
        </w:tc>
        <w:tc>
          <w:tcPr>
            <w:tcW w:w="530" w:type="dxa"/>
            <w:tcBorders>
              <w:bottom w:val="single" w:sz="24" w:space="0" w:color="auto"/>
            </w:tcBorders>
          </w:tcPr>
          <w:p w:rsidR="007C0E11" w:rsidRDefault="007C0E11" w:rsidP="00EC673F">
            <w:pPr>
              <w:pStyle w:val="TD"/>
            </w:pPr>
          </w:p>
        </w:tc>
        <w:tc>
          <w:tcPr>
            <w:tcW w:w="226" w:type="dxa"/>
            <w:tcBorders>
              <w:bottom w:val="single" w:sz="24" w:space="0" w:color="auto"/>
            </w:tcBorders>
          </w:tcPr>
          <w:p w:rsidR="007C0E11" w:rsidRDefault="007C0E11" w:rsidP="00EC673F">
            <w:pPr>
              <w:pStyle w:val="TD"/>
            </w:pPr>
          </w:p>
        </w:tc>
        <w:tc>
          <w:tcPr>
            <w:tcW w:w="616" w:type="dxa"/>
            <w:tcBorders>
              <w:bottom w:val="single" w:sz="24" w:space="0" w:color="auto"/>
            </w:tcBorders>
            <w:shd w:val="pct10" w:color="auto" w:fill="auto"/>
          </w:tcPr>
          <w:p w:rsidR="007C0E11" w:rsidRDefault="007C0E11" w:rsidP="00EC673F">
            <w:pPr>
              <w:pStyle w:val="TD"/>
            </w:pPr>
          </w:p>
        </w:tc>
        <w:tc>
          <w:tcPr>
            <w:tcW w:w="226" w:type="dxa"/>
            <w:tcBorders>
              <w:bottom w:val="single" w:sz="24" w:space="0" w:color="auto"/>
            </w:tcBorders>
            <w:shd w:val="pct10" w:color="auto" w:fill="auto"/>
          </w:tcPr>
          <w:p w:rsidR="007C0E11" w:rsidRDefault="007C0E11" w:rsidP="00EC673F">
            <w:pPr>
              <w:pStyle w:val="TD"/>
            </w:pPr>
          </w:p>
        </w:tc>
        <w:tc>
          <w:tcPr>
            <w:tcW w:w="678" w:type="dxa"/>
            <w:tcBorders>
              <w:bottom w:val="single" w:sz="24" w:space="0" w:color="auto"/>
            </w:tcBorders>
          </w:tcPr>
          <w:p w:rsidR="007C0E11" w:rsidRDefault="007C0E11" w:rsidP="00EC673F">
            <w:pPr>
              <w:pStyle w:val="TD"/>
            </w:pPr>
          </w:p>
        </w:tc>
        <w:tc>
          <w:tcPr>
            <w:tcW w:w="677" w:type="dxa"/>
            <w:tcBorders>
              <w:bottom w:val="single" w:sz="24" w:space="0" w:color="auto"/>
            </w:tcBorders>
          </w:tcPr>
          <w:p w:rsidR="007C0E11" w:rsidRDefault="007C0E11" w:rsidP="00EC673F">
            <w:pPr>
              <w:pStyle w:val="TD"/>
            </w:pPr>
          </w:p>
        </w:tc>
      </w:tr>
    </w:tbl>
    <w:p w:rsidR="007C0E11" w:rsidRDefault="007C0E11" w:rsidP="007C0E11">
      <w:pPr>
        <w:pStyle w:val="Heading2"/>
      </w:pPr>
      <w:bookmarkStart w:id="744" w:name="_Toc200387103"/>
      <w:bookmarkStart w:id="745" w:name="_Toc200387801"/>
      <w:bookmarkStart w:id="746" w:name="_Toc200388072"/>
      <w:bookmarkStart w:id="747" w:name="_Toc204748290"/>
      <w:bookmarkStart w:id="748" w:name="_Toc207775146"/>
      <w:r w:rsidRPr="008F31F5">
        <w:t>Attitude Control Subsystem</w:t>
      </w:r>
      <w:bookmarkEnd w:id="714"/>
      <w:bookmarkEnd w:id="744"/>
      <w:bookmarkEnd w:id="745"/>
      <w:bookmarkEnd w:id="746"/>
      <w:bookmarkEnd w:id="747"/>
      <w:bookmarkEnd w:id="748"/>
    </w:p>
    <w:p w:rsidR="007C0E11" w:rsidRDefault="007C0E11" w:rsidP="007C0E11">
      <w:r>
        <w:t>The design of the ACS subsystem will integrate two of the three coils on a single board, along with the H-bridge controllers and the microcontroller</w:t>
      </w:r>
    </w:p>
    <w:p w:rsidR="007C0E11" w:rsidRDefault="007C0E11" w:rsidP="007C0E11">
      <w:pPr>
        <w:pStyle w:val="Heading3"/>
      </w:pPr>
      <w:bookmarkStart w:id="749" w:name="_Toc172889180"/>
      <w:bookmarkStart w:id="750" w:name="_Toc204748291"/>
      <w:bookmarkStart w:id="751" w:name="_Toc207775147"/>
      <w:r>
        <w:lastRenderedPageBreak/>
        <w:t>H-</w:t>
      </w:r>
      <w:r w:rsidRPr="002A0E62">
        <w:t>Bridge</w:t>
      </w:r>
      <w:bookmarkEnd w:id="749"/>
      <w:bookmarkEnd w:id="750"/>
      <w:bookmarkEnd w:id="751"/>
    </w:p>
    <w:p w:rsidR="007C0E11" w:rsidRDefault="007C0E11" w:rsidP="007C0E11">
      <w:r>
        <w:t>An H-Bridge was chosen to control the magnetic coils, as it can vary the amount of Voltage (and indirectly current). The H-Bridge chosen is the MPC1751a which is a single monolithic device capable of driving its own internal MOSFETS to drive separate coils. These devices are typically used in small stepper motor control in terrestrial applications. To control a coil with this device</w:t>
      </w:r>
      <w:r w:rsidR="009D49CC">
        <w:t>,</w:t>
      </w:r>
      <w:r>
        <w:t xml:space="preserve"> there needs to be two inputs from the external controller, t</w:t>
      </w:r>
      <w:r w:rsidR="009D49CC">
        <w:t>hese being labelled for ease as:</w:t>
      </w:r>
      <w:r>
        <w:t xml:space="preserve"> direction (DIR) and duty cycle (PWM). Because there is a natural inductance in the coil being used to change the spacecrafts attitude, pulse width modulation can be effectively used to set the </w:t>
      </w:r>
      <w:proofErr w:type="gramStart"/>
      <w:r>
        <w:t>coil</w:t>
      </w:r>
      <w:r w:rsidR="009D49CC">
        <w:t>’</w:t>
      </w:r>
      <w:r>
        <w:t>s</w:t>
      </w:r>
      <w:proofErr w:type="gramEnd"/>
      <w:r>
        <w:t xml:space="preserve"> current.  All that needs to be determined is the coil</w:t>
      </w:r>
      <w:r w:rsidR="009D49CC">
        <w:t>’</w:t>
      </w:r>
      <w:r>
        <w:t>s true inductance and a minimum frequency can be established</w:t>
      </w:r>
      <w:r w:rsidR="008F7CD7">
        <w:t>.</w:t>
      </w:r>
    </w:p>
    <w:p w:rsidR="007C0E11" w:rsidRDefault="007C0E11" w:rsidP="007C0E11">
      <w:pPr>
        <w:pStyle w:val="Heading3"/>
      </w:pPr>
      <w:bookmarkStart w:id="752" w:name="_Toc172889181"/>
      <w:bookmarkStart w:id="753" w:name="_Toc204748292"/>
      <w:bookmarkStart w:id="754" w:name="_Toc207775148"/>
      <w:r w:rsidRPr="002A0E62">
        <w:t>Microcontroller</w:t>
      </w:r>
      <w:bookmarkEnd w:id="752"/>
      <w:bookmarkEnd w:id="753"/>
      <w:bookmarkEnd w:id="754"/>
    </w:p>
    <w:p w:rsidR="007C0E11" w:rsidRPr="00374110" w:rsidRDefault="009D49CC" w:rsidP="007C0E11">
      <w:r>
        <w:t>The pulse width m</w:t>
      </w:r>
      <w:r w:rsidR="007C0E11">
        <w:t xml:space="preserve">odulation (PWM) controller on the microcontroller is a fairly efficient way of varying the duty cycle (time on / time off) to the H-bridge. PWM works by setting a duty cycle and an overall frequency. These values must be within the range of the H-Bridges response range (&lt;200 KHz) and faster than the minimum frequency of the coil. Failing to do so will cause the H-bridge to be unable to switch the coils fast enough or cause the output of the coil to become discrete. </w:t>
      </w:r>
      <w:r>
        <w:t xml:space="preserve">The circuit used for a magnetic torquer only ACS subsystem is found in </w:t>
      </w:r>
      <w:r w:rsidR="00C64352">
        <w:fldChar w:fldCharType="begin"/>
      </w:r>
      <w:r>
        <w:instrText xml:space="preserve"> REF _Ref207090615 \h </w:instrText>
      </w:r>
      <w:r w:rsidR="00C64352">
        <w:fldChar w:fldCharType="separate"/>
      </w:r>
      <w:r w:rsidR="00D46473">
        <w:t xml:space="preserve">Figure </w:t>
      </w:r>
      <w:r w:rsidR="00D46473">
        <w:rPr>
          <w:noProof/>
        </w:rPr>
        <w:t>43</w:t>
      </w:r>
      <w:r w:rsidR="00C64352">
        <w:fldChar w:fldCharType="end"/>
      </w:r>
      <w:r>
        <w:t>.</w:t>
      </w:r>
    </w:p>
    <w:p w:rsidR="007C0E11" w:rsidRPr="006A1FE5" w:rsidRDefault="007C0E11" w:rsidP="007C0E11">
      <w:pPr>
        <w:pStyle w:val="centerednormalpictureseqns"/>
      </w:pPr>
      <w:r>
        <w:rPr>
          <w:noProof/>
          <w:lang w:val="en-CA" w:eastAsia="en-CA" w:bidi="ar-SA"/>
        </w:rPr>
        <w:drawing>
          <wp:inline distT="0" distB="0" distL="0" distR="0">
            <wp:extent cx="4448175" cy="2800350"/>
            <wp:effectExtent l="19050" t="0" r="9525" b="0"/>
            <wp:docPr id="65" name="Picture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7"/>
                    <pic:cNvPicPr>
                      <a:picLocks noChangeAspect="1" noChangeArrowheads="1"/>
                    </pic:cNvPicPr>
                  </pic:nvPicPr>
                  <pic:blipFill>
                    <a:blip r:embed="rId75"/>
                    <a:srcRect/>
                    <a:stretch>
                      <a:fillRect/>
                    </a:stretch>
                  </pic:blipFill>
                  <pic:spPr bwMode="auto">
                    <a:xfrm>
                      <a:off x="0" y="0"/>
                      <a:ext cx="4448175" cy="2800350"/>
                    </a:xfrm>
                    <a:prstGeom prst="rect">
                      <a:avLst/>
                    </a:prstGeom>
                    <a:noFill/>
                    <a:ln w="9525">
                      <a:noFill/>
                      <a:miter lim="800000"/>
                      <a:headEnd/>
                      <a:tailEnd/>
                    </a:ln>
                  </pic:spPr>
                </pic:pic>
              </a:graphicData>
            </a:graphic>
          </wp:inline>
        </w:drawing>
      </w:r>
    </w:p>
    <w:p w:rsidR="007C0E11" w:rsidRPr="003A062C" w:rsidRDefault="007C0E11" w:rsidP="007C0E11">
      <w:pPr>
        <w:pStyle w:val="Caption"/>
      </w:pPr>
      <w:bookmarkStart w:id="755" w:name="_Ref207090615"/>
      <w:bookmarkStart w:id="756" w:name="_Toc172889192"/>
      <w:bookmarkStart w:id="757" w:name="_Ref207090610"/>
      <w:bookmarkStart w:id="758" w:name="_Toc207775218"/>
      <w:r>
        <w:t xml:space="preserve">Figure </w:t>
      </w:r>
      <w:fldSimple w:instr=" SEQ Figure \* ARABIC ">
        <w:r w:rsidR="00D46473">
          <w:rPr>
            <w:noProof/>
          </w:rPr>
          <w:t>43</w:t>
        </w:r>
      </w:fldSimple>
      <w:bookmarkEnd w:id="755"/>
      <w:r>
        <w:t xml:space="preserve">: Schematic for the ACS </w:t>
      </w:r>
      <w:bookmarkEnd w:id="756"/>
      <w:r>
        <w:t>subsystem (magnetic torquers only)</w:t>
      </w:r>
      <w:bookmarkEnd w:id="757"/>
      <w:bookmarkEnd w:id="758"/>
    </w:p>
    <w:p w:rsidR="007C0E11" w:rsidRDefault="007C0E11" w:rsidP="007C0E11">
      <w:pPr>
        <w:pStyle w:val="Heading3"/>
      </w:pPr>
      <w:bookmarkStart w:id="759" w:name="_Toc172889182"/>
      <w:bookmarkStart w:id="760" w:name="_Toc200387105"/>
      <w:bookmarkStart w:id="761" w:name="_Toc200387803"/>
      <w:bookmarkStart w:id="762" w:name="_Toc200388074"/>
      <w:bookmarkStart w:id="763" w:name="_Toc204748293"/>
      <w:bookmarkStart w:id="764" w:name="_Toc207775149"/>
      <w:r>
        <w:lastRenderedPageBreak/>
        <w:t>Physical I</w:t>
      </w:r>
      <w:r w:rsidRPr="002A0E62">
        <w:t>mplementation</w:t>
      </w:r>
      <w:bookmarkEnd w:id="759"/>
      <w:bookmarkEnd w:id="760"/>
      <w:bookmarkEnd w:id="761"/>
      <w:bookmarkEnd w:id="762"/>
      <w:bookmarkEnd w:id="763"/>
      <w:bookmarkEnd w:id="764"/>
    </w:p>
    <w:p w:rsidR="007C0E11" w:rsidRPr="00714933" w:rsidRDefault="007C0E11" w:rsidP="007C0E11">
      <w:r>
        <w:t>The following figure illustrates the layout of the ACS subsystem.</w:t>
      </w:r>
    </w:p>
    <w:p w:rsidR="007C0E11" w:rsidRPr="006A1FE5" w:rsidRDefault="007C0E11" w:rsidP="007C0E11">
      <w:pPr>
        <w:pStyle w:val="centerednormalpictureseqns"/>
      </w:pPr>
      <w:r>
        <w:rPr>
          <w:noProof/>
          <w:lang w:val="en-CA" w:eastAsia="en-CA" w:bidi="ar-SA"/>
        </w:rPr>
        <w:drawing>
          <wp:inline distT="0" distB="0" distL="0" distR="0">
            <wp:extent cx="3391383" cy="3391383"/>
            <wp:effectExtent l="19050" t="0" r="0" b="0"/>
            <wp:docPr id="66" name="Picture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8"/>
                    <pic:cNvPicPr>
                      <a:picLocks noChangeAspect="1" noChangeArrowheads="1"/>
                    </pic:cNvPicPr>
                  </pic:nvPicPr>
                  <pic:blipFill>
                    <a:blip r:embed="rId76"/>
                    <a:srcRect/>
                    <a:stretch>
                      <a:fillRect/>
                    </a:stretch>
                  </pic:blipFill>
                  <pic:spPr bwMode="auto">
                    <a:xfrm>
                      <a:off x="0" y="0"/>
                      <a:ext cx="3409910" cy="3409910"/>
                    </a:xfrm>
                    <a:prstGeom prst="rect">
                      <a:avLst/>
                    </a:prstGeom>
                    <a:noFill/>
                    <a:ln w="9525">
                      <a:noFill/>
                      <a:miter lim="800000"/>
                      <a:headEnd/>
                      <a:tailEnd/>
                    </a:ln>
                  </pic:spPr>
                </pic:pic>
              </a:graphicData>
            </a:graphic>
          </wp:inline>
        </w:drawing>
      </w:r>
    </w:p>
    <w:p w:rsidR="007C0E11" w:rsidRDefault="007C0E11" w:rsidP="007C0E11">
      <w:pPr>
        <w:pStyle w:val="Caption"/>
      </w:pPr>
      <w:bookmarkStart w:id="765" w:name="_Toc172889193"/>
      <w:bookmarkStart w:id="766" w:name="_Toc207775219"/>
      <w:r>
        <w:t xml:space="preserve">Figure </w:t>
      </w:r>
      <w:fldSimple w:instr=" SEQ Figure \* ARABIC ">
        <w:r w:rsidR="00D46473">
          <w:rPr>
            <w:noProof/>
          </w:rPr>
          <w:t>44</w:t>
        </w:r>
      </w:fldSimple>
      <w:r>
        <w:t>: PCB layout (preliminary)</w:t>
      </w:r>
      <w:bookmarkEnd w:id="765"/>
      <w:bookmarkEnd w:id="766"/>
    </w:p>
    <w:p w:rsidR="007C0E11" w:rsidRDefault="008F7CD7" w:rsidP="007C0E11">
      <w:pPr>
        <w:pStyle w:val="Heading2"/>
      </w:pPr>
      <w:bookmarkStart w:id="767" w:name="_Toc204748294"/>
      <w:bookmarkStart w:id="768" w:name="_Toc207775150"/>
      <w:bookmarkStart w:id="769" w:name="_Toc194472081"/>
      <w:bookmarkStart w:id="770" w:name="_Toc194472265"/>
      <w:bookmarkStart w:id="771" w:name="_Toc194484315"/>
      <w:bookmarkStart w:id="772" w:name="_Toc194488731"/>
      <w:r>
        <w:t>Control L</w:t>
      </w:r>
      <w:r w:rsidR="007C0E11" w:rsidRPr="008F31F5">
        <w:t xml:space="preserve">aw </w:t>
      </w:r>
      <w:r>
        <w:t>D</w:t>
      </w:r>
      <w:r w:rsidR="007C0E11">
        <w:t>evelopment</w:t>
      </w:r>
      <w:bookmarkEnd w:id="767"/>
      <w:bookmarkEnd w:id="768"/>
      <w:r w:rsidR="007C0E11">
        <w:t xml:space="preserve"> </w:t>
      </w:r>
    </w:p>
    <w:p w:rsidR="007C0E11" w:rsidRDefault="007C0E11" w:rsidP="007C0E11">
      <w:pPr>
        <w:pStyle w:val="Heading3"/>
      </w:pPr>
      <w:bookmarkStart w:id="773" w:name="_Toc204748295"/>
      <w:bookmarkStart w:id="774" w:name="_Toc207775151"/>
      <w:r>
        <w:t>Rotation Sequences</w:t>
      </w:r>
      <w:bookmarkEnd w:id="773"/>
      <w:bookmarkEnd w:id="774"/>
    </w:p>
    <w:p w:rsidR="007C0E11" w:rsidRDefault="007C0E11" w:rsidP="007C0E11">
      <w:r>
        <w:t>The following Rotation sequence is used to develop the control laws illustrated in further sections. This development of the Euler rotation sequence will follow the conventions presented in Kumar</w:t>
      </w:r>
      <w:r w:rsidR="008F7CD7">
        <w:t xml:space="preserve"> (2006)</w:t>
      </w:r>
      <w:r>
        <w:t>.</w:t>
      </w:r>
    </w:p>
    <w:tbl>
      <w:tblPr>
        <w:tblW w:w="5000" w:type="pct"/>
        <w:tblLook w:val="04A0"/>
      </w:tblPr>
      <w:tblGrid>
        <w:gridCol w:w="8422"/>
        <w:gridCol w:w="515"/>
      </w:tblGrid>
      <w:tr w:rsidR="007C0E11" w:rsidTr="002A4F05">
        <w:trPr>
          <w:trHeight w:val="562"/>
        </w:trPr>
        <w:tc>
          <w:tcPr>
            <w:tcW w:w="4712" w:type="pct"/>
          </w:tcPr>
          <w:p w:rsidR="002A4F05" w:rsidRPr="002A4F05" w:rsidRDefault="00C64352" w:rsidP="00A81448">
            <w:pPr>
              <w:pStyle w:val="centerednormalpictureseqns"/>
            </w:pPr>
            <m:oMathPara>
              <m:oMath>
                <m:sSub>
                  <m:sSubPr>
                    <m:ctrlPr>
                      <w:rPr>
                        <w:rFonts w:ascii="Cambria Math" w:hAnsi="Cambria Math"/>
                      </w:rPr>
                    </m:ctrlPr>
                  </m:sSubPr>
                  <m:e>
                    <m:r>
                      <m:rPr>
                        <m:sty m:val="b"/>
                      </m:rPr>
                      <w:rPr>
                        <w:rFonts w:ascii="Cambria Math" w:hAnsi="Cambria Math"/>
                      </w:rPr>
                      <m:t>R</m:t>
                    </m:r>
                  </m:e>
                  <m:sub>
                    <m:r>
                      <w:rPr>
                        <w:rFonts w:ascii="Cambria Math" w:hAnsi="Cambria Math"/>
                      </w:rPr>
                      <m:t>bo</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R</m:t>
                    </m:r>
                  </m:e>
                  <m:sub>
                    <m:r>
                      <m:rPr>
                        <m:sty m:val="p"/>
                      </m:rPr>
                      <w:rPr>
                        <w:rFonts w:ascii="Cambria Math" w:hAnsi="Cambria Math"/>
                      </w:rPr>
                      <m:t>1</m:t>
                    </m:r>
                  </m:sub>
                </m:sSub>
                <m:d>
                  <m:dPr>
                    <m:ctrlPr>
                      <w:rPr>
                        <w:rFonts w:ascii="Cambria Math" w:hAnsi="Cambria Math"/>
                      </w:rPr>
                    </m:ctrlPr>
                  </m:dPr>
                  <m:e>
                    <m:r>
                      <w:rPr>
                        <w:rFonts w:ascii="Cambria Math" w:hAnsi="Cambria Math"/>
                      </w:rPr>
                      <m:t>γ</m:t>
                    </m:r>
                  </m:e>
                </m:d>
                <m:sSub>
                  <m:sSubPr>
                    <m:ctrlPr>
                      <w:rPr>
                        <w:rFonts w:ascii="Cambria Math" w:hAnsi="Cambria Math"/>
                      </w:rPr>
                    </m:ctrlPr>
                  </m:sSubPr>
                  <m:e>
                    <m:r>
                      <m:rPr>
                        <m:sty m:val="b"/>
                      </m:rPr>
                      <w:rPr>
                        <w:rFonts w:ascii="Cambria Math" w:hAnsi="Cambria Math"/>
                      </w:rPr>
                      <m:t>R</m:t>
                    </m:r>
                  </m:e>
                  <m:sub>
                    <m:r>
                      <m:rPr>
                        <m:sty m:val="p"/>
                      </m:rPr>
                      <w:rPr>
                        <w:rFonts w:ascii="Cambria Math" w:hAnsi="Cambria Math"/>
                      </w:rPr>
                      <m:t>2</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m:rPr>
                        <m:sty m:val="b"/>
                      </m:rPr>
                      <w:rPr>
                        <w:rFonts w:ascii="Cambria Math" w:hAnsi="Cambria Math"/>
                      </w:rPr>
                      <m:t>R</m:t>
                    </m:r>
                  </m:e>
                  <m:sub>
                    <m:r>
                      <m:rPr>
                        <m:sty m:val="p"/>
                      </m:rPr>
                      <w:rPr>
                        <w:rFonts w:ascii="Cambria Math" w:hAnsi="Cambria Math"/>
                      </w:rPr>
                      <m:t>3</m:t>
                    </m:r>
                  </m:sub>
                </m:sSub>
                <m:d>
                  <m:dPr>
                    <m:ctrlPr>
                      <w:rPr>
                        <w:rFonts w:ascii="Cambria Math" w:hAnsi="Cambria Math"/>
                      </w:rPr>
                    </m:ctrlPr>
                  </m:dPr>
                  <m:e>
                    <m:r>
                      <w:rPr>
                        <w:rFonts w:ascii="Cambria Math" w:hAnsi="Cambria Math"/>
                      </w:rPr>
                      <m:t>α</m:t>
                    </m:r>
                  </m:e>
                </m:d>
              </m:oMath>
            </m:oMathPara>
          </w:p>
        </w:tc>
        <w:tc>
          <w:tcPr>
            <w:tcW w:w="288"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4</w:t>
              </w:r>
            </w:fldSimple>
          </w:p>
        </w:tc>
      </w:tr>
      <w:tr w:rsidR="007C0E11" w:rsidTr="002A4F05">
        <w:trPr>
          <w:trHeight w:val="1123"/>
        </w:trPr>
        <w:tc>
          <w:tcPr>
            <w:tcW w:w="4712" w:type="pct"/>
          </w:tcPr>
          <w:p w:rsidR="002A4F05" w:rsidRPr="002A4F05" w:rsidRDefault="00C64352" w:rsidP="00A81448">
            <w:pPr>
              <w:pStyle w:val="centerednormalpictureseqns"/>
            </w:pPr>
            <m:oMathPara>
              <m:oMath>
                <m:sSub>
                  <m:sSubPr>
                    <m:ctrlPr>
                      <w:rPr>
                        <w:rFonts w:ascii="Cambria Math" w:hAnsi="Cambria Math"/>
                      </w:rPr>
                    </m:ctrlPr>
                  </m:sSubPr>
                  <m:e>
                    <m:r>
                      <m:rPr>
                        <m:sty m:val="b"/>
                      </m:rPr>
                      <w:rPr>
                        <w:rFonts w:ascii="Cambria Math" w:hAnsi="Cambria Math"/>
                      </w:rPr>
                      <m:t>R</m:t>
                    </m:r>
                  </m:e>
                  <m:sub>
                    <m:r>
                      <w:rPr>
                        <w:rFonts w:ascii="Cambria Math" w:hAnsi="Cambria Math"/>
                      </w:rPr>
                      <m:t>bo</m:t>
                    </m:r>
                  </m:sub>
                </m:sSub>
                <m:r>
                  <m:rPr>
                    <m:sty m:val="p"/>
                  </m:rPr>
                  <w:rPr>
                    <w:rFonts w:ascii="Cambria Math" w:hAnsi="Cambria Math"/>
                  </w:rPr>
                  <m:t>=</m:t>
                </m:r>
                <m:d>
                  <m:dPr>
                    <m:begChr m:val="["/>
                    <m:endChr m:val="]"/>
                    <m:ctrlPr>
                      <w:rPr>
                        <w:rFonts w:ascii="Cambria Math" w:hAnsi="Cambria Math"/>
                      </w:rPr>
                    </m:ctrlPr>
                  </m:dPr>
                  <m:e>
                    <m:m>
                      <m:mPr>
                        <m:plcHide m:val="on"/>
                        <m:mcs>
                          <m:mc>
                            <m:mcPr>
                              <m:count m:val="3"/>
                              <m:mcJc m:val="left"/>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rPr>
                            <m:t>γ</m:t>
                          </m:r>
                        </m:e>
                        <m:e>
                          <m:r>
                            <m:rPr>
                              <m:sty m:val="p"/>
                            </m:rPr>
                            <w:rPr>
                              <w:rFonts w:ascii="Cambria Math" w:hAnsi="Cambria Math"/>
                            </w:rPr>
                            <m:t>sin</m:t>
                          </m:r>
                          <m:r>
                            <w:rPr>
                              <w:rFonts w:ascii="Cambria Math" w:hAnsi="Cambria Math"/>
                            </w:rPr>
                            <m:t>γ</m:t>
                          </m:r>
                        </m:e>
                      </m:mr>
                      <m:mr>
                        <m:e>
                          <m:r>
                            <m:rPr>
                              <m:sty m:val="p"/>
                            </m:rPr>
                            <w:rPr>
                              <w:rFonts w:ascii="Cambria Math" w:hAnsi="Cambria Math"/>
                            </w:rPr>
                            <m:t>0</m:t>
                          </m:r>
                        </m:e>
                        <m:e>
                          <m:r>
                            <m:rPr>
                              <m:sty m:val="p"/>
                            </m:rPr>
                            <w:rPr>
                              <w:rFonts w:ascii="Cambria Math" w:hAnsi="Cambria Math"/>
                            </w:rPr>
                            <m:t>-sin</m:t>
                          </m:r>
                          <m:r>
                            <w:rPr>
                              <w:rFonts w:ascii="Cambria Math" w:hAnsi="Cambria Math"/>
                            </w:rPr>
                            <m:t>γ</m:t>
                          </m:r>
                        </m:e>
                        <m:e>
                          <m:r>
                            <m:rPr>
                              <m:sty m:val="p"/>
                            </m:rPr>
                            <w:rPr>
                              <w:rFonts w:ascii="Cambria Math" w:hAnsi="Cambria Math"/>
                            </w:rPr>
                            <m:t>cos</m:t>
                          </m:r>
                          <m:r>
                            <w:rPr>
                              <w:rFonts w:ascii="Cambria Math" w:hAnsi="Cambria Math"/>
                            </w:rPr>
                            <m:t>γ</m:t>
                          </m:r>
                        </m:e>
                      </m:mr>
                    </m:m>
                  </m:e>
                </m:d>
                <m:d>
                  <m:dPr>
                    <m:begChr m:val="["/>
                    <m:endChr m:val="]"/>
                    <m:ctrlPr>
                      <w:rPr>
                        <w:rFonts w:ascii="Cambria Math" w:hAnsi="Cambria Math"/>
                      </w:rPr>
                    </m:ctrlPr>
                  </m:dPr>
                  <m:e>
                    <m:m>
                      <m:mPr>
                        <m:plcHide m:val="on"/>
                        <m:mcs>
                          <m:mc>
                            <m:mcPr>
                              <m:count m:val="3"/>
                              <m:mcJc m:val="left"/>
                            </m:mcPr>
                          </m:mc>
                        </m:mcs>
                        <m:ctrlPr>
                          <w:rPr>
                            <w:rFonts w:ascii="Cambria Math" w:hAnsi="Cambria Math"/>
                          </w:rPr>
                        </m:ctrlPr>
                      </m:mPr>
                      <m:mr>
                        <m:e>
                          <m:r>
                            <m:rPr>
                              <m:sty m:val="p"/>
                            </m:rPr>
                            <w:rPr>
                              <w:rFonts w:ascii="Cambria Math" w:hAnsi="Cambria Math"/>
                            </w:rPr>
                            <m:t>cos</m:t>
                          </m:r>
                          <m:r>
                            <w:rPr>
                              <w:rFonts w:ascii="Cambria Math" w:hAnsi="Cambria Math"/>
                            </w:rPr>
                            <m:t>ϕ</m:t>
                          </m:r>
                        </m:e>
                        <m:e>
                          <m:r>
                            <m:rPr>
                              <m:sty m:val="p"/>
                            </m:rPr>
                            <w:rPr>
                              <w:rFonts w:ascii="Cambria Math" w:hAnsi="Cambria Math"/>
                            </w:rPr>
                            <m:t>0</m:t>
                          </m:r>
                        </m:e>
                        <m:e>
                          <m:r>
                            <m:rPr>
                              <m:sty m:val="p"/>
                            </m:rPr>
                            <w:rPr>
                              <w:rFonts w:ascii="Cambria Math" w:hAnsi="Cambria Math"/>
                            </w:rPr>
                            <m:t>-sin</m:t>
                          </m:r>
                          <m:r>
                            <w:rPr>
                              <w:rFonts w:ascii="Cambria Math" w:hAnsi="Cambria Math"/>
                            </w:rPr>
                            <m:t>ϕ</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sin</m:t>
                          </m:r>
                          <m:r>
                            <w:rPr>
                              <w:rFonts w:ascii="Cambria Math" w:hAnsi="Cambria Math"/>
                            </w:rPr>
                            <m:t>ϕ</m:t>
                          </m:r>
                        </m:e>
                        <m:e>
                          <m:r>
                            <m:rPr>
                              <m:sty m:val="p"/>
                            </m:rPr>
                            <w:rPr>
                              <w:rFonts w:ascii="Cambria Math" w:hAnsi="Cambria Math"/>
                            </w:rPr>
                            <m:t>0</m:t>
                          </m:r>
                        </m:e>
                        <m:e>
                          <m:r>
                            <m:rPr>
                              <m:sty m:val="p"/>
                            </m:rPr>
                            <w:rPr>
                              <w:rFonts w:ascii="Cambria Math" w:hAnsi="Cambria Math"/>
                            </w:rPr>
                            <m:t>cos</m:t>
                          </m:r>
                          <m:r>
                            <w:rPr>
                              <w:rFonts w:ascii="Cambria Math" w:hAnsi="Cambria Math"/>
                            </w:rPr>
                            <m:t>ϕ</m:t>
                          </m:r>
                        </m:e>
                      </m:mr>
                    </m:m>
                  </m:e>
                </m:d>
                <m:d>
                  <m:dPr>
                    <m:begChr m:val="["/>
                    <m:endChr m:val="]"/>
                    <m:ctrlPr>
                      <w:rPr>
                        <w:rFonts w:ascii="Cambria Math" w:hAnsi="Cambria Math"/>
                      </w:rPr>
                    </m:ctrlPr>
                  </m:dPr>
                  <m:e>
                    <m:m>
                      <m:mPr>
                        <m:plcHide m:val="on"/>
                        <m:mcs>
                          <m:mc>
                            <m:mcPr>
                              <m:count m:val="3"/>
                              <m:mcJc m:val="left"/>
                            </m:mcPr>
                          </m:mc>
                        </m:mcs>
                        <m:ctrlPr>
                          <w:rPr>
                            <w:rFonts w:ascii="Cambria Math" w:hAnsi="Cambria Math"/>
                          </w:rPr>
                        </m:ctrlPr>
                      </m:mPr>
                      <m:mr>
                        <m:e>
                          <m:r>
                            <m:rPr>
                              <m:sty m:val="p"/>
                            </m:rPr>
                            <w:rPr>
                              <w:rFonts w:ascii="Cambria Math" w:hAnsi="Cambria Math"/>
                            </w:rPr>
                            <m:t>cos</m:t>
                          </m:r>
                          <m:r>
                            <w:rPr>
                              <w:rFonts w:ascii="Cambria Math" w:hAnsi="Cambria Math"/>
                            </w:rPr>
                            <m:t>α</m:t>
                          </m:r>
                        </m:e>
                        <m:e>
                          <m:r>
                            <m:rPr>
                              <m:sty m:val="p"/>
                            </m:rPr>
                            <w:rPr>
                              <w:rFonts w:ascii="Cambria Math" w:hAnsi="Cambria Math"/>
                            </w:rPr>
                            <m:t>sin</m:t>
                          </m:r>
                          <m:r>
                            <w:rPr>
                              <w:rFonts w:ascii="Cambria Math" w:hAnsi="Cambria Math"/>
                            </w:rPr>
                            <m:t>α</m:t>
                          </m:r>
                        </m:e>
                        <m:e>
                          <m:r>
                            <m:rPr>
                              <m:sty m:val="p"/>
                            </m:rPr>
                            <w:rPr>
                              <w:rFonts w:ascii="Cambria Math" w:hAnsi="Cambria Math"/>
                            </w:rPr>
                            <m:t>0</m:t>
                          </m:r>
                        </m:e>
                      </m:mr>
                      <m:mr>
                        <m:e>
                          <m:r>
                            <m:rPr>
                              <m:sty m:val="p"/>
                            </m:rPr>
                            <w:rPr>
                              <w:rFonts w:ascii="Cambria Math" w:hAnsi="Cambria Math"/>
                            </w:rPr>
                            <m:t>-sin</m:t>
                          </m:r>
                          <m:r>
                            <w:rPr>
                              <w:rFonts w:ascii="Cambria Math" w:hAnsi="Cambria Math"/>
                            </w:rPr>
                            <m:t>α</m:t>
                          </m:r>
                        </m:e>
                        <m:e>
                          <m:r>
                            <m:rPr>
                              <m:sty m:val="p"/>
                            </m:rPr>
                            <w:rPr>
                              <w:rFonts w:ascii="Cambria Math" w:hAnsi="Cambria Math"/>
                            </w:rPr>
                            <m:t>cos</m:t>
                          </m:r>
                          <m:r>
                            <w:rPr>
                              <w:rFonts w:ascii="Cambria Math" w:hAnsi="Cambria Math"/>
                            </w:rPr>
                            <m:t>α</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tc>
        <w:tc>
          <w:tcPr>
            <w:tcW w:w="288"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w:t>
              </w:r>
            </w:fldSimple>
          </w:p>
        </w:tc>
      </w:tr>
      <w:tr w:rsidR="007C0E11" w:rsidTr="003F267B">
        <w:trPr>
          <w:trHeight w:val="1055"/>
        </w:trPr>
        <w:tc>
          <w:tcPr>
            <w:tcW w:w="4712" w:type="pct"/>
          </w:tcPr>
          <w:p w:rsidR="002A4F05" w:rsidRPr="00B02DFA" w:rsidRDefault="00C64352" w:rsidP="00A81448">
            <w:pPr>
              <w:pStyle w:val="centerednormalpictureseqns"/>
            </w:pPr>
            <m:oMathPara>
              <m:oMath>
                <m:sSub>
                  <m:sSubPr>
                    <m:ctrlPr>
                      <w:rPr>
                        <w:rFonts w:ascii="Cambria Math" w:hAnsi="Cambria Math"/>
                      </w:rPr>
                    </m:ctrlPr>
                  </m:sSubPr>
                  <m:e>
                    <m:r>
                      <m:rPr>
                        <m:sty m:val="b"/>
                      </m:rPr>
                      <w:rPr>
                        <w:rFonts w:ascii="Cambria Math" w:hAnsi="Cambria Math"/>
                      </w:rPr>
                      <m:t>R</m:t>
                    </m:r>
                  </m:e>
                  <m:sub>
                    <m:r>
                      <w:rPr>
                        <w:rFonts w:ascii="Cambria Math" w:hAnsi="Cambria Math"/>
                      </w:rPr>
                      <m:t>bo</m:t>
                    </m:r>
                  </m:sub>
                </m:sSub>
                <m:r>
                  <m:rPr>
                    <m:sty m:val="p"/>
                  </m:rPr>
                  <w:rPr>
                    <w:rFonts w:ascii="Cambria Math" w:hAnsi="Cambria Math"/>
                  </w:rPr>
                  <m:t>=</m:t>
                </m:r>
                <m:d>
                  <m:dPr>
                    <m:begChr m:val="["/>
                    <m:endChr m:val="]"/>
                    <m:ctrlPr>
                      <w:rPr>
                        <w:rFonts w:ascii="Cambria Math" w:hAnsi="Cambria Math"/>
                      </w:rPr>
                    </m:ctrlPr>
                  </m:dPr>
                  <m:e>
                    <m:m>
                      <m:mPr>
                        <m:plcHide m:val="on"/>
                        <m:mcs>
                          <m:mc>
                            <m:mcPr>
                              <m:count m:val="3"/>
                              <m:mcJc m:val="left"/>
                            </m:mcPr>
                          </m:mc>
                        </m:mcs>
                        <m:ctrlPr>
                          <w:rPr>
                            <w:rFonts w:ascii="Cambria Math" w:hAnsi="Cambria Math"/>
                          </w:rPr>
                        </m:ctrlPr>
                      </m:mPr>
                      <m:mr>
                        <m:e>
                          <m:r>
                            <m:rPr>
                              <m:sty m:val="p"/>
                            </m:rPr>
                            <w:rPr>
                              <w:rFonts w:ascii="Cambria Math" w:hAnsi="Cambria Math"/>
                            </w:rPr>
                            <m:t>cos</m:t>
                          </m:r>
                          <m:r>
                            <w:rPr>
                              <w:rFonts w:ascii="Cambria Math" w:hAnsi="Cambria Math"/>
                            </w:rPr>
                            <m:t>α</m:t>
                          </m:r>
                          <m:r>
                            <m:rPr>
                              <m:sty m:val="p"/>
                            </m:rPr>
                            <w:rPr>
                              <w:rFonts w:ascii="Cambria Math" w:hAnsi="Cambria Math"/>
                            </w:rPr>
                            <m:t>cos</m:t>
                          </m:r>
                          <m:r>
                            <w:rPr>
                              <w:rFonts w:ascii="Cambria Math" w:hAnsi="Cambria Math"/>
                            </w:rPr>
                            <m:t>γ</m:t>
                          </m:r>
                        </m:e>
                        <m:e>
                          <m:r>
                            <m:rPr>
                              <m:sty m:val="p"/>
                            </m:rPr>
                            <w:rPr>
                              <w:rFonts w:ascii="Cambria Math" w:hAnsi="Cambria Math"/>
                            </w:rPr>
                            <m:t>sin</m:t>
                          </m:r>
                          <m:r>
                            <w:rPr>
                              <w:rFonts w:ascii="Cambria Math" w:hAnsi="Cambria Math"/>
                            </w:rPr>
                            <m:t>α</m:t>
                          </m:r>
                          <m:r>
                            <m:rPr>
                              <m:sty m:val="p"/>
                            </m:rPr>
                            <w:rPr>
                              <w:rFonts w:ascii="Cambria Math" w:hAnsi="Cambria Math"/>
                            </w:rPr>
                            <m:t>cos</m:t>
                          </m:r>
                          <m:r>
                            <w:rPr>
                              <w:rFonts w:ascii="Cambria Math" w:hAnsi="Cambria Math"/>
                            </w:rPr>
                            <m:t>ϕ</m:t>
                          </m:r>
                        </m:e>
                        <m:e>
                          <m:r>
                            <m:rPr>
                              <m:sty m:val="p"/>
                            </m:rPr>
                            <w:rPr>
                              <w:rFonts w:ascii="Cambria Math" w:hAnsi="Cambria Math"/>
                            </w:rPr>
                            <m:t>-sin</m:t>
                          </m:r>
                          <m:r>
                            <w:rPr>
                              <w:rFonts w:ascii="Cambria Math" w:hAnsi="Cambria Math"/>
                            </w:rPr>
                            <m:t>ϕ</m:t>
                          </m:r>
                        </m:e>
                      </m:mr>
                      <m:mr>
                        <m:e>
                          <m:r>
                            <m:rPr>
                              <m:sty m:val="p"/>
                            </m:rPr>
                            <w:rPr>
                              <w:rFonts w:ascii="Cambria Math" w:hAnsi="Cambria Math"/>
                            </w:rPr>
                            <m:t>cos</m:t>
                          </m:r>
                          <m:r>
                            <w:rPr>
                              <w:rFonts w:ascii="Cambria Math" w:hAnsi="Cambria Math"/>
                            </w:rPr>
                            <m:t>α</m:t>
                          </m:r>
                          <m:r>
                            <m:rPr>
                              <m:sty m:val="p"/>
                            </m:rPr>
                            <w:rPr>
                              <w:rFonts w:ascii="Cambria Math" w:hAnsi="Cambria Math"/>
                            </w:rPr>
                            <m:t>sin</m:t>
                          </m:r>
                          <m:r>
                            <w:rPr>
                              <w:rFonts w:ascii="Cambria Math" w:hAnsi="Cambria Math"/>
                            </w:rPr>
                            <m:t>ϕ</m:t>
                          </m:r>
                          <m:r>
                            <m:rPr>
                              <m:sty m:val="p"/>
                            </m:rPr>
                            <w:rPr>
                              <w:rFonts w:ascii="Cambria Math" w:hAnsi="Cambria Math"/>
                            </w:rPr>
                            <m:t>sin</m:t>
                          </m:r>
                          <m:r>
                            <w:rPr>
                              <w:rFonts w:ascii="Cambria Math" w:hAnsi="Cambria Math"/>
                            </w:rPr>
                            <m:t>γ</m:t>
                          </m:r>
                          <m:r>
                            <m:rPr>
                              <m:sty m:val="p"/>
                            </m:rPr>
                            <w:rPr>
                              <w:rFonts w:ascii="Cambria Math" w:hAnsi="Cambria Math"/>
                            </w:rPr>
                            <m:t>-sin</m:t>
                          </m:r>
                          <m:r>
                            <w:rPr>
                              <w:rFonts w:ascii="Cambria Math" w:hAnsi="Cambria Math"/>
                            </w:rPr>
                            <m:t>α</m:t>
                          </m:r>
                          <m:r>
                            <m:rPr>
                              <m:sty m:val="p"/>
                            </m:rPr>
                            <w:rPr>
                              <w:rFonts w:ascii="Cambria Math" w:hAnsi="Cambria Math"/>
                            </w:rPr>
                            <m:t>cos</m:t>
                          </m:r>
                          <m:r>
                            <w:rPr>
                              <w:rFonts w:ascii="Cambria Math" w:hAnsi="Cambria Math"/>
                            </w:rPr>
                            <m:t>γ</m:t>
                          </m:r>
                        </m:e>
                        <m:e>
                          <m:r>
                            <m:rPr>
                              <m:sty m:val="p"/>
                            </m:rPr>
                            <w:rPr>
                              <w:rFonts w:ascii="Cambria Math" w:hAnsi="Cambria Math"/>
                            </w:rPr>
                            <m:t>sin</m:t>
                          </m:r>
                          <m:r>
                            <w:rPr>
                              <w:rFonts w:ascii="Cambria Math" w:hAnsi="Cambria Math"/>
                            </w:rPr>
                            <m:t>α</m:t>
                          </m:r>
                          <m:r>
                            <m:rPr>
                              <m:sty m:val="p"/>
                            </m:rPr>
                            <w:rPr>
                              <w:rFonts w:ascii="Cambria Math" w:hAnsi="Cambria Math"/>
                            </w:rPr>
                            <m:t>sin</m:t>
                          </m:r>
                          <m:r>
                            <w:rPr>
                              <w:rFonts w:ascii="Cambria Math" w:hAnsi="Cambria Math"/>
                            </w:rPr>
                            <m:t>ϕ</m:t>
                          </m:r>
                          <m:r>
                            <m:rPr>
                              <m:sty m:val="p"/>
                            </m:rPr>
                            <w:rPr>
                              <w:rFonts w:ascii="Cambria Math" w:hAnsi="Cambria Math"/>
                            </w:rPr>
                            <m:t>sin</m:t>
                          </m:r>
                          <m:r>
                            <w:rPr>
                              <w:rFonts w:ascii="Cambria Math" w:hAnsi="Cambria Math"/>
                            </w:rPr>
                            <m:t>γ</m:t>
                          </m:r>
                          <m:r>
                            <m:rPr>
                              <m:sty m:val="p"/>
                            </m:rPr>
                            <w:rPr>
                              <w:rFonts w:ascii="Cambria Math" w:hAnsi="Cambria Math"/>
                            </w:rPr>
                            <m:t>+cos</m:t>
                          </m:r>
                          <m:r>
                            <w:rPr>
                              <w:rFonts w:ascii="Cambria Math" w:hAnsi="Cambria Math"/>
                            </w:rPr>
                            <m:t>α</m:t>
                          </m:r>
                          <m:r>
                            <m:rPr>
                              <m:sty m:val="p"/>
                            </m:rPr>
                            <w:rPr>
                              <w:rFonts w:ascii="Cambria Math" w:hAnsi="Cambria Math"/>
                            </w:rPr>
                            <m:t>cos</m:t>
                          </m:r>
                          <m:r>
                            <w:rPr>
                              <w:rFonts w:ascii="Cambria Math" w:hAnsi="Cambria Math"/>
                            </w:rPr>
                            <m:t>γ</m:t>
                          </m:r>
                        </m:e>
                        <m:e>
                          <m:r>
                            <m:rPr>
                              <m:sty m:val="p"/>
                            </m:rPr>
                            <w:rPr>
                              <w:rFonts w:ascii="Cambria Math" w:hAnsi="Cambria Math"/>
                            </w:rPr>
                            <m:t>cos</m:t>
                          </m:r>
                          <m:r>
                            <w:rPr>
                              <w:rFonts w:ascii="Cambria Math" w:hAnsi="Cambria Math"/>
                            </w:rPr>
                            <m:t>ϕ</m:t>
                          </m:r>
                          <m:r>
                            <m:rPr>
                              <m:sty m:val="p"/>
                            </m:rPr>
                            <w:rPr>
                              <w:rFonts w:ascii="Cambria Math" w:hAnsi="Cambria Math"/>
                            </w:rPr>
                            <m:t>sin</m:t>
                          </m:r>
                          <m:r>
                            <w:rPr>
                              <w:rFonts w:ascii="Cambria Math" w:hAnsi="Cambria Math"/>
                            </w:rPr>
                            <m:t>γ</m:t>
                          </m:r>
                        </m:e>
                      </m:mr>
                      <m:mr>
                        <m:e>
                          <m:r>
                            <m:rPr>
                              <m:sty m:val="p"/>
                            </m:rPr>
                            <w:rPr>
                              <w:rFonts w:ascii="Cambria Math" w:hAnsi="Cambria Math"/>
                            </w:rPr>
                            <m:t>cos</m:t>
                          </m:r>
                          <m:r>
                            <w:rPr>
                              <w:rFonts w:ascii="Cambria Math" w:hAnsi="Cambria Math"/>
                            </w:rPr>
                            <m:t>α</m:t>
                          </m:r>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γ</m:t>
                          </m:r>
                          <m:r>
                            <m:rPr>
                              <m:sty m:val="p"/>
                            </m:rPr>
                            <w:rPr>
                              <w:rFonts w:ascii="Cambria Math" w:hAnsi="Cambria Math"/>
                            </w:rPr>
                            <m:t>+sin</m:t>
                          </m:r>
                          <m:r>
                            <w:rPr>
                              <w:rFonts w:ascii="Cambria Math" w:hAnsi="Cambria Math"/>
                            </w:rPr>
                            <m:t>α</m:t>
                          </m:r>
                          <m:r>
                            <m:rPr>
                              <m:sty m:val="p"/>
                            </m:rPr>
                            <w:rPr>
                              <w:rFonts w:ascii="Cambria Math" w:hAnsi="Cambria Math"/>
                            </w:rPr>
                            <m:t>sin</m:t>
                          </m:r>
                          <m:r>
                            <w:rPr>
                              <w:rFonts w:ascii="Cambria Math" w:hAnsi="Cambria Math"/>
                            </w:rPr>
                            <m:t>γ</m:t>
                          </m:r>
                        </m:e>
                        <m:e>
                          <m:r>
                            <m:rPr>
                              <m:sty m:val="p"/>
                            </m:rPr>
                            <w:rPr>
                              <w:rFonts w:ascii="Cambria Math" w:hAnsi="Cambria Math"/>
                            </w:rPr>
                            <m:t>sin</m:t>
                          </m:r>
                          <m:r>
                            <w:rPr>
                              <w:rFonts w:ascii="Cambria Math" w:hAnsi="Cambria Math"/>
                            </w:rPr>
                            <m:t>α</m:t>
                          </m:r>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γ</m:t>
                          </m:r>
                          <m:r>
                            <m:rPr>
                              <m:sty m:val="p"/>
                            </m:rPr>
                            <w:rPr>
                              <w:rFonts w:ascii="Cambria Math" w:hAnsi="Cambria Math"/>
                            </w:rPr>
                            <m:t>-cos</m:t>
                          </m:r>
                          <m:r>
                            <w:rPr>
                              <w:rFonts w:ascii="Cambria Math" w:hAnsi="Cambria Math"/>
                            </w:rPr>
                            <m:t>α</m:t>
                          </m:r>
                          <m:r>
                            <m:rPr>
                              <m:sty m:val="p"/>
                            </m:rPr>
                            <w:rPr>
                              <w:rFonts w:ascii="Cambria Math" w:hAnsi="Cambria Math"/>
                            </w:rPr>
                            <m:t>sin</m:t>
                          </m:r>
                          <m:r>
                            <w:rPr>
                              <w:rFonts w:ascii="Cambria Math" w:hAnsi="Cambria Math"/>
                            </w:rPr>
                            <m:t>γ</m:t>
                          </m:r>
                        </m:e>
                        <m:e>
                          <m:r>
                            <m:rPr>
                              <m:sty m:val="p"/>
                            </m:rPr>
                            <w:rPr>
                              <w:rFonts w:ascii="Cambria Math" w:hAnsi="Cambria Math"/>
                            </w:rPr>
                            <m:t>cos</m:t>
                          </m:r>
                          <m:r>
                            <w:rPr>
                              <w:rFonts w:ascii="Cambria Math" w:hAnsi="Cambria Math"/>
                            </w:rPr>
                            <m:t>ϕ</m:t>
                          </m:r>
                          <m:r>
                            <m:rPr>
                              <m:sty m:val="p"/>
                            </m:rPr>
                            <w:rPr>
                              <w:rFonts w:ascii="Cambria Math" w:hAnsi="Cambria Math"/>
                            </w:rPr>
                            <m:t>cos</m:t>
                          </m:r>
                          <m:r>
                            <w:rPr>
                              <w:rFonts w:ascii="Cambria Math" w:hAnsi="Cambria Math"/>
                            </w:rPr>
                            <m:t>γ</m:t>
                          </m:r>
                        </m:e>
                      </m:mr>
                    </m:m>
                  </m:e>
                </m:d>
              </m:oMath>
            </m:oMathPara>
          </w:p>
        </w:tc>
        <w:bookmarkStart w:id="775" w:name="_Ref203123779"/>
        <w:tc>
          <w:tcPr>
            <w:tcW w:w="288"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6</w:t>
              </w:r>
            </w:fldSimple>
            <w:bookmarkEnd w:id="775"/>
          </w:p>
        </w:tc>
      </w:tr>
    </w:tbl>
    <w:p w:rsidR="007C0E11" w:rsidRDefault="007C0E11" w:rsidP="007C0E11">
      <w:pPr>
        <w:pStyle w:val="Heading3"/>
      </w:pPr>
      <w:bookmarkStart w:id="776" w:name="_Toc204748296"/>
      <w:bookmarkStart w:id="777" w:name="_Toc207775152"/>
      <w:r>
        <w:lastRenderedPageBreak/>
        <w:t>Spacecraft Dynamics</w:t>
      </w:r>
      <w:bookmarkEnd w:id="776"/>
      <w:bookmarkEnd w:id="777"/>
    </w:p>
    <w:p w:rsidR="007C0E11" w:rsidRPr="00D91B5A" w:rsidRDefault="007C0E11" w:rsidP="007C0E11">
      <w:pPr>
        <w:rPr>
          <w:lang w:val="en-US" w:bidi="en-US"/>
        </w:rPr>
      </w:pPr>
      <w:r>
        <w:rPr>
          <w:lang w:val="en-US" w:bidi="en-US"/>
        </w:rPr>
        <w:t>The standard vector notation for the dynamics of a r</w:t>
      </w:r>
      <w:r w:rsidR="005D064B">
        <w:rPr>
          <w:lang w:val="en-US" w:bidi="en-US"/>
        </w:rPr>
        <w:t>igid spacecraft is expressed as:</w:t>
      </w:r>
    </w:p>
    <w:tbl>
      <w:tblPr>
        <w:tblW w:w="5000" w:type="pct"/>
        <w:tblLook w:val="04A0"/>
      </w:tblPr>
      <w:tblGrid>
        <w:gridCol w:w="8406"/>
        <w:gridCol w:w="531"/>
      </w:tblGrid>
      <w:tr w:rsidR="007C0E11" w:rsidTr="003F267B">
        <w:tc>
          <w:tcPr>
            <w:tcW w:w="4703" w:type="pct"/>
          </w:tcPr>
          <w:p w:rsidR="007C0E11" w:rsidRPr="00B02DFA" w:rsidRDefault="007C0E11" w:rsidP="00B02DFA">
            <w:pPr>
              <w:pStyle w:val="centerednormalpictureseqns"/>
            </w:pPr>
            <m:oMath>
              <m:r>
                <m:rPr>
                  <m:sty m:val="bi"/>
                </m:rPr>
                <w:rPr>
                  <w:rFonts w:ascii="Cambria Math" w:hAnsi="Cambria Math"/>
                </w:rPr>
                <m:t>τ</m:t>
              </m:r>
              <m:r>
                <m:rPr>
                  <m:sty m:val="p"/>
                </m:rPr>
                <w:rPr>
                  <w:rFonts w:ascii="Cambria Math" w:hAnsi="Cambria Math"/>
                </w:rPr>
                <m:t>=</m:t>
              </m:r>
              <m:r>
                <w:rPr>
                  <w:rFonts w:ascii="Cambria Math" w:hAnsi="Cambria Math"/>
                </w:rPr>
                <m:t>I</m:t>
              </m:r>
              <m:acc>
                <m:accPr>
                  <m:chr m:val="̇"/>
                  <m:ctrlPr>
                    <w:rPr>
                      <w:rFonts w:ascii="Cambria Math" w:hAnsi="Cambria Math"/>
                    </w:rPr>
                  </m:ctrlPr>
                </m:accPr>
                <m:e>
                  <m:sSub>
                    <m:sSubPr>
                      <m:ctrlPr>
                        <w:rPr>
                          <w:rFonts w:ascii="Cambria Math" w:hAnsi="Cambria Math"/>
                        </w:rPr>
                      </m:ctrlPr>
                    </m:sSubPr>
                    <m:e>
                      <m:r>
                        <m:rPr>
                          <m:sty m:val="bi"/>
                        </m:rPr>
                        <w:rPr>
                          <w:rFonts w:ascii="Cambria Math" w:hAnsi="Cambria Math"/>
                        </w:rPr>
                        <m:t>ω</m:t>
                      </m:r>
                    </m:e>
                    <m:sub>
                      <m:r>
                        <w:rPr>
                          <w:rFonts w:ascii="Cambria Math" w:hAnsi="Cambria Math"/>
                        </w:rPr>
                        <m:t>b</m:t>
                      </m:r>
                    </m:sub>
                  </m:sSub>
                </m:e>
              </m:acc>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ω</m:t>
                      </m:r>
                    </m:e>
                    <m:sub>
                      <m:r>
                        <w:rPr>
                          <w:rFonts w:ascii="Cambria Math" w:hAnsi="Cambria Math"/>
                        </w:rPr>
                        <m:t>b</m:t>
                      </m:r>
                    </m:sub>
                  </m:sSub>
                </m:e>
                <m:sup>
                  <m:r>
                    <m:rPr>
                      <m:sty m:val="p"/>
                    </m:rPr>
                    <w:rPr>
                      <w:rFonts w:ascii="Cambria Math" w:hAnsi="Cambria Math"/>
                    </w:rPr>
                    <m:t>×</m:t>
                  </m:r>
                </m:sup>
              </m:sSup>
              <m:r>
                <w:rPr>
                  <w:rFonts w:ascii="Cambria Math" w:hAnsi="Cambria Math"/>
                </w:rPr>
                <m:t>I</m:t>
              </m:r>
              <m:sSub>
                <m:sSubPr>
                  <m:ctrlPr>
                    <w:rPr>
                      <w:rFonts w:ascii="Cambria Math" w:hAnsi="Cambria Math"/>
                    </w:rPr>
                  </m:ctrlPr>
                </m:sSubPr>
                <m:e>
                  <m:r>
                    <m:rPr>
                      <m:sty m:val="bi"/>
                    </m:rPr>
                    <w:rPr>
                      <w:rFonts w:ascii="Cambria Math" w:hAnsi="Cambria Math"/>
                    </w:rPr>
                    <m:t>ω</m:t>
                  </m:r>
                </m:e>
                <m:sub>
                  <m:r>
                    <w:rPr>
                      <w:rFonts w:ascii="Cambria Math" w:hAnsi="Cambria Math"/>
                    </w:rPr>
                    <m:t>b</m:t>
                  </m:r>
                </m:sub>
              </m:sSub>
              <m:r>
                <m:rPr>
                  <m:sty m:val="p"/>
                </m:rPr>
                <w:rPr>
                  <w:rFonts w:ascii="Cambria Math" w:hAnsi="Cambria Math"/>
                </w:rPr>
                <m:t> </m:t>
              </m:r>
            </m:oMath>
            <w:r w:rsidRPr="00B02DFA">
              <w:t xml:space="preserve">  </w:t>
            </w:r>
          </w:p>
        </w:tc>
        <w:tc>
          <w:tcPr>
            <w:tcW w:w="297"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7</w:t>
              </w:r>
            </w:fldSimple>
          </w:p>
        </w:tc>
      </w:tr>
    </w:tbl>
    <w:p w:rsidR="007C0E11" w:rsidRDefault="007C0E11" w:rsidP="007C0E11">
      <w:pPr>
        <w:rPr>
          <w:lang w:val="en-US" w:bidi="en-US"/>
        </w:rPr>
      </w:pPr>
      <w:r>
        <w:rPr>
          <w:lang w:val="en-US" w:bidi="en-US"/>
        </w:rPr>
        <w:t>This vector equation can then be expanded to the standard Euler-Ne</w:t>
      </w:r>
      <w:r w:rsidR="005D064B">
        <w:rPr>
          <w:lang w:val="en-US" w:bidi="en-US"/>
        </w:rPr>
        <w:t>wton equations of motion:</w:t>
      </w:r>
    </w:p>
    <w:tbl>
      <w:tblPr>
        <w:tblW w:w="5000" w:type="pct"/>
        <w:tblLook w:val="04A0"/>
      </w:tblPr>
      <w:tblGrid>
        <w:gridCol w:w="8406"/>
        <w:gridCol w:w="531"/>
      </w:tblGrid>
      <w:tr w:rsidR="007C0E11" w:rsidTr="003F267B">
        <w:tc>
          <w:tcPr>
            <w:tcW w:w="4703" w:type="pct"/>
          </w:tcPr>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τ</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xx</m:t>
                    </m:r>
                  </m:sub>
                </m:sSub>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x</m:t>
                    </m:r>
                  </m:sub>
                </m:sSub>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zz</m:t>
                        </m:r>
                      </m:sub>
                    </m:sSub>
                  </m:e>
                </m:d>
                <m:sSub>
                  <m:sSubPr>
                    <m:ctrlPr>
                      <w:rPr>
                        <w:rFonts w:ascii="Cambria Math" w:hAnsi="Cambria Math"/>
                      </w:rPr>
                    </m:ctrlPr>
                  </m:sSubPr>
                  <m:e>
                    <m:r>
                      <w:rPr>
                        <w:rFonts w:ascii="Cambria Math" w:hAnsi="Cambria Math"/>
                      </w:rPr>
                      <m:t>ω</m:t>
                    </m:r>
                  </m:e>
                  <m:sub>
                    <m:r>
                      <w:rPr>
                        <w:rFonts w:ascii="Cambria Math" w:hAnsi="Cambria Math"/>
                      </w:rPr>
                      <m:t>y</m:t>
                    </m:r>
                  </m:sub>
                </m:sSub>
                <m:sSub>
                  <m:sSubPr>
                    <m:ctrlPr>
                      <w:rPr>
                        <w:rFonts w:ascii="Cambria Math" w:hAnsi="Cambria Math"/>
                      </w:rPr>
                    </m:ctrlPr>
                  </m:sSubPr>
                  <m:e>
                    <m:r>
                      <w:rPr>
                        <w:rFonts w:ascii="Cambria Math" w:hAnsi="Cambria Math"/>
                      </w:rPr>
                      <m:t>ω</m:t>
                    </m:r>
                  </m:e>
                  <m:sub>
                    <m:r>
                      <w:rPr>
                        <w:rFonts w:ascii="Cambria Math" w:hAnsi="Cambria Math"/>
                      </w:rPr>
                      <m:t>z</m:t>
                    </m:r>
                  </m:sub>
                </m:sSub>
              </m:oMath>
            </m:oMathPara>
          </w:p>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τ</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yy</m:t>
                    </m:r>
                  </m:sub>
                </m:sSub>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y</m:t>
                    </m:r>
                  </m:sub>
                </m:sSub>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zz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xx</m:t>
                        </m:r>
                      </m:sub>
                    </m:sSub>
                  </m:e>
                </m:d>
                <m:sSub>
                  <m:sSubPr>
                    <m:ctrlPr>
                      <w:rPr>
                        <w:rFonts w:ascii="Cambria Math" w:hAnsi="Cambria Math"/>
                      </w:rPr>
                    </m:ctrlPr>
                  </m:sSubPr>
                  <m:e>
                    <m:r>
                      <w:rPr>
                        <w:rFonts w:ascii="Cambria Math" w:hAnsi="Cambria Math"/>
                      </w:rPr>
                      <m:t>ω</m:t>
                    </m:r>
                  </m:e>
                  <m:sub>
                    <m:r>
                      <w:rPr>
                        <w:rFonts w:ascii="Cambria Math" w:hAnsi="Cambria Math"/>
                      </w:rPr>
                      <m:t>z</m:t>
                    </m:r>
                  </m:sub>
                </m:sSub>
                <m:sSub>
                  <m:sSubPr>
                    <m:ctrlPr>
                      <w:rPr>
                        <w:rFonts w:ascii="Cambria Math" w:hAnsi="Cambria Math"/>
                      </w:rPr>
                    </m:ctrlPr>
                  </m:sSubPr>
                  <m:e>
                    <m:r>
                      <w:rPr>
                        <w:rFonts w:ascii="Cambria Math" w:hAnsi="Cambria Math"/>
                      </w:rPr>
                      <m:t>ω</m:t>
                    </m:r>
                  </m:e>
                  <m:sub>
                    <m:r>
                      <w:rPr>
                        <w:rFonts w:ascii="Cambria Math" w:hAnsi="Cambria Math"/>
                      </w:rPr>
                      <m:t>x</m:t>
                    </m:r>
                  </m:sub>
                </m:sSub>
              </m:oMath>
            </m:oMathPara>
          </w:p>
          <w:p w:rsidR="007C0E11" w:rsidRDefault="00C64352" w:rsidP="00B02DFA">
            <w:pPr>
              <w:pStyle w:val="centerednormalpictureseqns"/>
            </w:pPr>
            <m:oMathPara>
              <m:oMath>
                <m:sSub>
                  <m:sSubPr>
                    <m:ctrlPr>
                      <w:rPr>
                        <w:rFonts w:ascii="Cambria Math" w:hAnsi="Cambria Math"/>
                      </w:rPr>
                    </m:ctrlPr>
                  </m:sSubPr>
                  <m:e>
                    <m:r>
                      <w:rPr>
                        <w:rFonts w:ascii="Cambria Math" w:hAnsi="Cambria Math"/>
                      </w:rPr>
                      <m:t>τ</m:t>
                    </m:r>
                  </m:e>
                  <m:sub>
                    <m:r>
                      <w:rPr>
                        <w:rFonts w:ascii="Cambria Math" w:hAnsi="Cambria Math"/>
                      </w:rPr>
                      <m:t>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zz</m:t>
                    </m:r>
                  </m:sub>
                </m:sSub>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z</m:t>
                    </m:r>
                  </m:sub>
                </m:sSub>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yy</m:t>
                        </m:r>
                      </m:sub>
                    </m:sSub>
                  </m:e>
                </m:d>
                <m:sSub>
                  <m:sSubPr>
                    <m:ctrlPr>
                      <w:rPr>
                        <w:rFonts w:ascii="Cambria Math" w:hAnsi="Cambria Math"/>
                      </w:rPr>
                    </m:ctrlPr>
                  </m:sSubPr>
                  <m:e>
                    <m:r>
                      <w:rPr>
                        <w:rFonts w:ascii="Cambria Math" w:hAnsi="Cambria Math"/>
                      </w:rPr>
                      <m:t>ω</m:t>
                    </m:r>
                  </m:e>
                  <m:sub>
                    <m:r>
                      <w:rPr>
                        <w:rFonts w:ascii="Cambria Math" w:hAnsi="Cambria Math"/>
                      </w:rPr>
                      <m:t>x</m:t>
                    </m:r>
                  </m:sub>
                </m:sSub>
                <m:sSub>
                  <m:sSubPr>
                    <m:ctrlPr>
                      <w:rPr>
                        <w:rFonts w:ascii="Cambria Math" w:hAnsi="Cambria Math"/>
                      </w:rPr>
                    </m:ctrlPr>
                  </m:sSubPr>
                  <m:e>
                    <m:r>
                      <w:rPr>
                        <w:rFonts w:ascii="Cambria Math" w:hAnsi="Cambria Math"/>
                      </w:rPr>
                      <m:t>ω</m:t>
                    </m:r>
                  </m:e>
                  <m:sub>
                    <m:r>
                      <w:rPr>
                        <w:rFonts w:ascii="Cambria Math" w:hAnsi="Cambria Math"/>
                      </w:rPr>
                      <m:t>y</m:t>
                    </m:r>
                  </m:sub>
                </m:sSub>
              </m:oMath>
            </m:oMathPara>
          </w:p>
          <w:p w:rsidR="002A4F05" w:rsidRPr="00F42095" w:rsidRDefault="002A4F05" w:rsidP="00B02DFA">
            <w:pPr>
              <w:pStyle w:val="centerednormalpictureseqns"/>
            </w:pPr>
          </w:p>
        </w:tc>
        <w:bookmarkStart w:id="778" w:name="_Ref203123908"/>
        <w:tc>
          <w:tcPr>
            <w:tcW w:w="297"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8</w:t>
              </w:r>
            </w:fldSimple>
            <w:bookmarkEnd w:id="778"/>
          </w:p>
        </w:tc>
      </w:tr>
    </w:tbl>
    <w:p w:rsidR="007C0E11" w:rsidRDefault="007C0E11" w:rsidP="007C0E11">
      <w:pPr>
        <w:rPr>
          <w:lang w:val="en-US" w:bidi="en-US"/>
        </w:rPr>
      </w:pPr>
      <w:r>
        <w:rPr>
          <w:lang w:val="en-US" w:bidi="en-US"/>
        </w:rPr>
        <w:t>For ease of development of the control laws</w:t>
      </w:r>
      <w:r w:rsidR="005D064B">
        <w:rPr>
          <w:lang w:val="en-US" w:bidi="en-US"/>
        </w:rPr>
        <w:t>,</w:t>
      </w:r>
      <w:r>
        <w:rPr>
          <w:lang w:val="en-US" w:bidi="en-US"/>
        </w:rPr>
        <w:t xml:space="preserve"> it is convenient to express time varying parameters (expressed as</w:t>
      </w:r>
      <m:oMath>
        <m:r>
          <w:rPr>
            <w:rFonts w:ascii="Cambria Math" w:hAnsi="Cambria Math"/>
            <w:lang w:val="en-US" w:bidi="en-US"/>
          </w:rPr>
          <m:t xml:space="preserve"> </m:t>
        </m:r>
        <m:acc>
          <m:accPr>
            <m:chr m:val="̇"/>
            <m:ctrlPr>
              <w:rPr>
                <w:rFonts w:ascii="Cambria Math" w:hAnsi="Cambria Math"/>
                <w:i/>
                <w:lang w:val="en-US" w:bidi="en-US"/>
              </w:rPr>
            </m:ctrlPr>
          </m:accPr>
          <m:e>
            <m:r>
              <w:rPr>
                <w:rFonts w:ascii="Cambria Math" w:hAnsi="Cambria Math"/>
                <w:lang w:val="en-US" w:bidi="en-US"/>
              </w:rPr>
              <m:t>q</m:t>
            </m:r>
          </m:e>
        </m:acc>
      </m:oMath>
      <w:r w:rsidR="005D064B">
        <w:rPr>
          <w:rFonts w:eastAsiaTheme="minorEastAsia"/>
          <w:lang w:val="en-US" w:bidi="en-US"/>
        </w:rPr>
        <w:t xml:space="preserve"> </w:t>
      </w:r>
      <w:proofErr w:type="gramStart"/>
      <w:r w:rsidR="005D064B">
        <w:rPr>
          <w:rFonts w:eastAsiaTheme="minorEastAsia"/>
          <w:lang w:val="en-US" w:bidi="en-US"/>
        </w:rPr>
        <w:t xml:space="preserve">and </w:t>
      </w:r>
      <m:oMath>
        <w:proofErr w:type="gramEnd"/>
        <m:acc>
          <m:accPr>
            <m:chr m:val="̈"/>
            <m:ctrlPr>
              <w:rPr>
                <w:rFonts w:ascii="Cambria Math" w:hAnsi="Cambria Math"/>
                <w:i/>
                <w:lang w:val="en-US" w:bidi="en-US"/>
              </w:rPr>
            </m:ctrlPr>
          </m:accPr>
          <m:e>
            <m:r>
              <w:rPr>
                <w:rFonts w:ascii="Cambria Math" w:hAnsi="Cambria Math"/>
                <w:lang w:val="en-US" w:bidi="en-US"/>
              </w:rPr>
              <m:t>q</m:t>
            </m:r>
          </m:e>
        </m:acc>
      </m:oMath>
      <w:r>
        <w:rPr>
          <w:lang w:val="en-US" w:bidi="en-US"/>
        </w:rPr>
        <w:t>) with ones that vary with the orbital position</w:t>
      </w:r>
      <w:r w:rsidRPr="00520A3B">
        <w:rPr>
          <w:lang w:val="en-US" w:bidi="en-US"/>
        </w:rPr>
        <w:t xml:space="preserve"> </w:t>
      </w:r>
      <w:r>
        <w:rPr>
          <w:lang w:val="en-US" w:bidi="en-US"/>
        </w:rPr>
        <w:t xml:space="preserve">(expressed </w:t>
      </w:r>
      <w:r w:rsidR="005D064B">
        <w:rPr>
          <w:lang w:val="en-US" w:bidi="en-US"/>
        </w:rPr>
        <w:t>as</w:t>
      </w:r>
      <m:oMath>
        <m:sSup>
          <m:sSupPr>
            <m:ctrlPr>
              <w:rPr>
                <w:rFonts w:ascii="Cambria Math" w:hAnsi="Cambria Math"/>
                <w:i/>
                <w:lang w:val="en-US" w:bidi="en-US"/>
              </w:rPr>
            </m:ctrlPr>
          </m:sSupPr>
          <m:e>
            <m:r>
              <w:rPr>
                <w:rFonts w:ascii="Cambria Math" w:hAnsi="Cambria Math"/>
                <w:lang w:val="en-US" w:bidi="en-US"/>
              </w:rPr>
              <m:t xml:space="preserve"> q</m:t>
            </m:r>
          </m:e>
          <m:sup>
            <m:r>
              <w:rPr>
                <w:rFonts w:ascii="Cambria Math" w:hAnsi="Cambria Math"/>
                <w:lang w:val="en-US" w:bidi="en-US"/>
              </w:rPr>
              <m:t>'</m:t>
            </m:r>
          </m:sup>
        </m:sSup>
      </m:oMath>
      <w:r w:rsidR="005D064B">
        <w:rPr>
          <w:rFonts w:eastAsiaTheme="minorEastAsia"/>
          <w:lang w:val="en-US" w:bidi="en-US"/>
        </w:rPr>
        <w:t xml:space="preserve"> and </w:t>
      </w:r>
      <m:oMath>
        <m:r>
          <w:rPr>
            <w:rFonts w:ascii="Cambria Math" w:hAnsi="Cambria Math"/>
            <w:lang w:val="en-US" w:bidi="en-US"/>
          </w:rPr>
          <m:t>q''</m:t>
        </m:r>
      </m:oMath>
      <w:r>
        <w:rPr>
          <w:rFonts w:eastAsiaTheme="minorEastAsia"/>
          <w:lang w:val="en-US" w:bidi="en-US"/>
        </w:rPr>
        <w:t>). It can be shown that the relationship between time varying parameters and orbital position varying parameters is as follows;</w:t>
      </w:r>
    </w:p>
    <w:tbl>
      <w:tblPr>
        <w:tblW w:w="5000" w:type="pct"/>
        <w:tblLook w:val="04A0"/>
      </w:tblPr>
      <w:tblGrid>
        <w:gridCol w:w="8406"/>
        <w:gridCol w:w="531"/>
      </w:tblGrid>
      <w:tr w:rsidR="007C0E11" w:rsidTr="003F267B">
        <w:tc>
          <w:tcPr>
            <w:tcW w:w="4703" w:type="pct"/>
          </w:tcPr>
          <w:p w:rsidR="007C0E11" w:rsidRPr="00F42095" w:rsidRDefault="00C64352" w:rsidP="008D577C">
            <w:pPr>
              <w:pStyle w:val="centerednormalpictureseqns"/>
            </w:pPr>
            <m:oMathPara>
              <m:oMath>
                <m:acc>
                  <m:accPr>
                    <m:chr m:val="̇"/>
                    <m:ctrlPr>
                      <w:rPr>
                        <w:rFonts w:ascii="Cambria Math" w:hAnsi="Cambria Math"/>
                        <w:i/>
                      </w:rPr>
                    </m:ctrlPr>
                  </m:accPr>
                  <m:e>
                    <m:r>
                      <w:rPr>
                        <w:rFonts w:ascii="Cambria Math" w:hAnsi="Cambria Math"/>
                      </w:rPr>
                      <m:t>q</m:t>
                    </m:r>
                  </m:e>
                </m:acc>
                <m:r>
                  <w:rPr>
                    <w:rFonts w:ascii="Cambria Math" w:hAnsi="Cambria Math"/>
                  </w:rPr>
                  <m:t xml:space="preserve">= </m:t>
                </m:r>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m:t>
                    </m:r>
                    <m:r>
                      <m:rPr>
                        <m:sty m:val="p"/>
                      </m:rPr>
                      <w:rPr>
                        <w:rFonts w:ascii="Cambria Math" w:hAnsi="Cambria Math"/>
                      </w:rPr>
                      <m:t>θ</m:t>
                    </m:r>
                    <m:ctrlPr>
                      <w:rPr>
                        <w:rFonts w:ascii="Cambria Math" w:hAnsi="Cambria Math"/>
                      </w:rPr>
                    </m:ctrlPr>
                  </m:den>
                </m:f>
                <m:f>
                  <m:fPr>
                    <m:ctrlPr>
                      <w:rPr>
                        <w:rFonts w:ascii="Cambria Math" w:hAnsi="Cambria Math"/>
                      </w:rPr>
                    </m:ctrlPr>
                  </m:fPr>
                  <m:num>
                    <m:r>
                      <m:rPr>
                        <m:sty m:val="p"/>
                      </m:rPr>
                      <w:rPr>
                        <w:rFonts w:ascii="Cambria Math" w:hAnsi="Cambria Math"/>
                      </w:rPr>
                      <m:t>∂θ</m:t>
                    </m:r>
                  </m:num>
                  <m:den>
                    <m:r>
                      <m:rPr>
                        <m:sty m:val="p"/>
                      </m:rPr>
                      <w:rPr>
                        <w:rFonts w:ascii="Cambria Math" w:hAnsi="Cambria Math"/>
                      </w:rPr>
                      <m:t>∂t</m:t>
                    </m:r>
                  </m:den>
                </m:f>
                <m:r>
                  <w:rPr>
                    <w:rFonts w:ascii="Cambria Math" w:hAnsi="Cambria Math"/>
                  </w:rPr>
                  <m:t xml:space="preserve"> =</m:t>
                </m:r>
                <m:sSup>
                  <m:sSupPr>
                    <m:ctrlPr>
                      <w:rPr>
                        <w:rFonts w:ascii="Cambria Math" w:hAnsi="Cambria Math"/>
                        <w:i/>
                      </w:rPr>
                    </m:ctrlPr>
                  </m:sSupPr>
                  <m:e>
                    <m:r>
                      <w:rPr>
                        <w:rFonts w:ascii="Cambria Math" w:hAnsi="Cambria Math"/>
                      </w:rPr>
                      <m:t>q</m:t>
                    </m:r>
                  </m:e>
                  <m:sup>
                    <m:r>
                      <w:rPr>
                        <w:rFonts w:ascii="Cambria Math" w:hAnsi="Cambria Math"/>
                      </w:rPr>
                      <m:t>'</m:t>
                    </m:r>
                  </m:sup>
                </m:sSup>
                <m:acc>
                  <m:accPr>
                    <m:chr m:val="̇"/>
                    <m:ctrlPr>
                      <w:rPr>
                        <w:rFonts w:ascii="Cambria Math" w:hAnsi="Cambria Math"/>
                        <w:i/>
                      </w:rPr>
                    </m:ctrlPr>
                  </m:accPr>
                  <m:e>
                    <m:r>
                      <w:rPr>
                        <w:rFonts w:ascii="Cambria Math" w:hAnsi="Cambria Math"/>
                      </w:rPr>
                      <m:t>θ</m:t>
                    </m:r>
                  </m:e>
                </m:acc>
                <m:r>
                  <w:rPr>
                    <w:rFonts w:ascii="Cambria Math" w:hAnsi="Cambria Math"/>
                  </w:rPr>
                  <m:t> </m:t>
                </m:r>
              </m:oMath>
            </m:oMathPara>
          </w:p>
          <w:p w:rsidR="007C0E11" w:rsidRPr="00F42095" w:rsidRDefault="00C64352" w:rsidP="008D577C">
            <w:pPr>
              <w:pStyle w:val="centerednormalpictureseqns"/>
            </w:pPr>
            <m:oMathPara>
              <m:oMath>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q</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m:t>
                            </m:r>
                          </m:sup>
                        </m:sSup>
                        <m:acc>
                          <m:accPr>
                            <m:chr m:val="̇"/>
                            <m:ctrlPr>
                              <w:rPr>
                                <w:rFonts w:ascii="Cambria Math" w:hAnsi="Cambria Math"/>
                                <w:i/>
                              </w:rPr>
                            </m:ctrlPr>
                          </m:accPr>
                          <m:e>
                            <m:r>
                              <w:rPr>
                                <w:rFonts w:ascii="Cambria Math" w:hAnsi="Cambria Math"/>
                              </w:rPr>
                              <m:t>θ</m:t>
                            </m:r>
                          </m:e>
                        </m:acc>
                      </m:e>
                    </m:d>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θ</m:t>
                        </m:r>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m:t>
                    </m:r>
                  </m:sup>
                </m:sSup>
                <m:acc>
                  <m:accPr>
                    <m:chr m:val="̈"/>
                    <m:ctrlPr>
                      <w:rPr>
                        <w:rFonts w:ascii="Cambria Math" w:hAnsi="Cambria Math"/>
                        <w:i/>
                      </w:rPr>
                    </m:ctrlPr>
                  </m:accPr>
                  <m:e>
                    <m:r>
                      <w:rPr>
                        <w:rFonts w:ascii="Cambria Math" w:hAnsi="Cambria Math"/>
                      </w:rPr>
                      <m:t>θ</m:t>
                    </m:r>
                  </m:e>
                </m:acc>
                <m:r>
                  <w:rPr>
                    <w:rFonts w:ascii="Cambria Math" w:hAnsi="Cambria Math"/>
                  </w:rPr>
                  <m:t>  </m:t>
                </m:r>
              </m:oMath>
            </m:oMathPara>
          </w:p>
          <w:p w:rsidR="002A4F05" w:rsidRDefault="007C0E11" w:rsidP="008F7CD7">
            <w:pPr>
              <w:pStyle w:val="centerednormalpictureseqns"/>
            </w:pPr>
            <w:r>
              <w:t xml:space="preserve">Where </w:t>
            </w:r>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∂θ</m:t>
                  </m:r>
                </m:den>
              </m:f>
            </m:oMath>
          </w:p>
          <w:p w:rsidR="008F7CD7" w:rsidRPr="00F42095" w:rsidRDefault="008F7CD7" w:rsidP="008D577C">
            <w:pPr>
              <w:pStyle w:val="centerednormalpictureseqns"/>
            </w:pPr>
          </w:p>
        </w:tc>
        <w:tc>
          <w:tcPr>
            <w:tcW w:w="297"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9</w:t>
              </w:r>
            </w:fldSimple>
          </w:p>
        </w:tc>
      </w:tr>
    </w:tbl>
    <w:p w:rsidR="008F7CD7" w:rsidRDefault="008F7CD7" w:rsidP="007C0E11">
      <w:pPr>
        <w:rPr>
          <w:lang w:val="en-US" w:bidi="en-US"/>
        </w:rPr>
      </w:pPr>
      <w:r>
        <w:rPr>
          <w:lang w:val="en-US" w:bidi="en-US"/>
        </w:rPr>
        <w:t>For a circular orbit these relations reduce down to:</w:t>
      </w:r>
    </w:p>
    <w:tbl>
      <w:tblPr>
        <w:tblW w:w="5000" w:type="pct"/>
        <w:tblLook w:val="04A0"/>
      </w:tblPr>
      <w:tblGrid>
        <w:gridCol w:w="8392"/>
        <w:gridCol w:w="545"/>
      </w:tblGrid>
      <w:tr w:rsidR="008F7CD7" w:rsidTr="00D55565">
        <w:tc>
          <w:tcPr>
            <w:tcW w:w="4703" w:type="pct"/>
          </w:tcPr>
          <w:p w:rsidR="008F7CD7" w:rsidRPr="00F42095" w:rsidRDefault="00C64352" w:rsidP="00D55565">
            <w:pPr>
              <w:pStyle w:val="centerednormalpictureseqns"/>
            </w:pPr>
            <m:oMathPara>
              <m:oMath>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m:t>
                    </m:r>
                  </m:sup>
                </m:sSup>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 </m:t>
                </m:r>
              </m:oMath>
            </m:oMathPara>
          </w:p>
          <w:p w:rsidR="008F7CD7" w:rsidRPr="00F42095" w:rsidRDefault="00C64352" w:rsidP="003F5873">
            <w:pPr>
              <w:pStyle w:val="centerednormalpictureseqns"/>
            </w:pPr>
            <m:oMathPara>
              <m:oMath>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o</m:t>
                        </m:r>
                      </m:sub>
                    </m:sSub>
                  </m:e>
                  <m:sup>
                    <m:r>
                      <w:rPr>
                        <w:rFonts w:ascii="Cambria Math" w:hAnsi="Cambria Math"/>
                      </w:rPr>
                      <m:t>2</m:t>
                    </m:r>
                  </m:sup>
                </m:sSup>
              </m:oMath>
            </m:oMathPara>
          </w:p>
        </w:tc>
        <w:tc>
          <w:tcPr>
            <w:tcW w:w="297" w:type="pct"/>
            <w:vAlign w:val="center"/>
          </w:tcPr>
          <w:p w:rsidR="008F7CD7" w:rsidRPr="006A1FE5" w:rsidRDefault="00C64352" w:rsidP="00D55565">
            <w:pPr>
              <w:pStyle w:val="Caption"/>
            </w:pPr>
            <w:r>
              <w:fldChar w:fldCharType="begin"/>
            </w:r>
            <w:r w:rsidR="008F7CD7">
              <w:instrText xml:space="preserve"> STYLEREF 1 \s </w:instrText>
            </w:r>
            <w:r>
              <w:fldChar w:fldCharType="separate"/>
            </w:r>
            <w:r w:rsidR="00D46473">
              <w:rPr>
                <w:noProof/>
              </w:rPr>
              <w:t>5</w:t>
            </w:r>
            <w:r>
              <w:fldChar w:fldCharType="end"/>
            </w:r>
            <w:r w:rsidR="008F7CD7">
              <w:noBreakHyphen/>
            </w:r>
            <w:r>
              <w:fldChar w:fldCharType="begin"/>
            </w:r>
            <w:r w:rsidR="008F7CD7">
              <w:instrText xml:space="preserve"> SEQ Equation \* ARABIC \s 1 </w:instrText>
            </w:r>
            <w:r>
              <w:fldChar w:fldCharType="separate"/>
            </w:r>
            <w:r w:rsidR="00D46473">
              <w:rPr>
                <w:noProof/>
              </w:rPr>
              <w:t>10</w:t>
            </w:r>
            <w:r>
              <w:fldChar w:fldCharType="end"/>
            </w:r>
          </w:p>
        </w:tc>
      </w:tr>
    </w:tbl>
    <w:p w:rsidR="007C0E11" w:rsidRDefault="007C0E11" w:rsidP="007C0E11">
      <w:pPr>
        <w:rPr>
          <w:lang w:val="en-US" w:bidi="en-US"/>
        </w:rPr>
      </w:pPr>
      <w:r>
        <w:rPr>
          <w:lang w:val="en-US" w:bidi="en-US"/>
        </w:rPr>
        <w:t xml:space="preserve">Using a 3-2-1 rotation sequence as shown in </w:t>
      </w:r>
      <w:r w:rsidR="005D064B">
        <w:rPr>
          <w:lang w:val="en-US" w:bidi="en-US"/>
        </w:rPr>
        <w:t>Kumar 2006</w:t>
      </w:r>
      <w:r w:rsidR="003F5873">
        <w:rPr>
          <w:lang w:val="en-US" w:bidi="en-US"/>
        </w:rPr>
        <w:t>, the</w:t>
      </w:r>
      <w:r>
        <w:rPr>
          <w:lang w:val="en-US" w:bidi="en-US"/>
        </w:rPr>
        <w:t xml:space="preserve"> angular velocity terms can be expressed in terms of rates of ch</w:t>
      </w:r>
      <w:r w:rsidR="005D064B">
        <w:rPr>
          <w:lang w:val="en-US" w:bidi="en-US"/>
        </w:rPr>
        <w:t>ange of body angles as follows:</w:t>
      </w:r>
    </w:p>
    <w:tbl>
      <w:tblPr>
        <w:tblW w:w="5000" w:type="pct"/>
        <w:tblLook w:val="04A0"/>
      </w:tblPr>
      <w:tblGrid>
        <w:gridCol w:w="8392"/>
        <w:gridCol w:w="545"/>
      </w:tblGrid>
      <w:tr w:rsidR="007C0E11" w:rsidTr="003F267B">
        <w:tc>
          <w:tcPr>
            <w:tcW w:w="4703" w:type="pct"/>
          </w:tcPr>
          <w:p w:rsidR="002A4F05" w:rsidRPr="002A4F05" w:rsidRDefault="00C64352" w:rsidP="008D577C">
            <w:pPr>
              <w:pStyle w:val="centerednormalpictureseqns"/>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α</m:t>
                        </m:r>
                      </m:e>
                    </m:acc>
                  </m:e>
                </m:d>
                <m:r>
                  <m:rPr>
                    <m:sty m:val="p"/>
                  </m:rPr>
                  <w:rPr>
                    <w:rFonts w:ascii="Cambria Math" w:hAnsi="Cambria Math"/>
                  </w:rPr>
                  <m:t>sin</m:t>
                </m:r>
                <m:r>
                  <w:rPr>
                    <w:rFonts w:ascii="Cambria Math" w:hAnsi="Cambria Math"/>
                  </w:rPr>
                  <m:t>ϕ+</m:t>
                </m:r>
                <m:acc>
                  <m:accPr>
                    <m:chr m:val="̇"/>
                    <m:ctrlPr>
                      <w:rPr>
                        <w:rFonts w:ascii="Cambria Math" w:hAnsi="Cambria Math"/>
                        <w:i/>
                      </w:rPr>
                    </m:ctrlPr>
                  </m:accPr>
                  <m:e>
                    <m:r>
                      <w:rPr>
                        <w:rFonts w:ascii="Cambria Math" w:hAnsi="Cambria Math"/>
                      </w:rPr>
                      <m:t>γ</m:t>
                    </m:r>
                  </m:e>
                </m:acc>
              </m:oMath>
            </m:oMathPara>
          </w:p>
          <w:p w:rsidR="002A4F05" w:rsidRPr="002A4F05" w:rsidRDefault="00C64352" w:rsidP="002A4F05">
            <w:pPr>
              <w:pStyle w:val="centerednormalpictureseqns"/>
            </w:pPr>
            <m:oMathPara>
              <m:oMath>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α</m:t>
                        </m:r>
                      </m:e>
                    </m:acc>
                  </m:e>
                </m:d>
                <m:r>
                  <m:rPr>
                    <m:sty m:val="p"/>
                  </m:rPr>
                  <w:rPr>
                    <w:rFonts w:ascii="Cambria Math" w:hAnsi="Cambria Math"/>
                  </w:rPr>
                  <m:t>cos</m:t>
                </m:r>
                <m:r>
                  <w:rPr>
                    <w:rFonts w:ascii="Cambria Math" w:hAnsi="Cambria Math"/>
                  </w:rPr>
                  <m:t>ϕ</m:t>
                </m:r>
                <m:r>
                  <m:rPr>
                    <m:sty m:val="p"/>
                  </m:rPr>
                  <w:rPr>
                    <w:rFonts w:ascii="Cambria Math" w:hAnsi="Cambria Math"/>
                  </w:rPr>
                  <m:t>sin</m:t>
                </m:r>
                <m:r>
                  <w:rPr>
                    <w:rFonts w:ascii="Cambria Math" w:hAnsi="Cambria Math"/>
                  </w:rPr>
                  <m:t>γ+</m:t>
                </m:r>
                <m:acc>
                  <m:accPr>
                    <m:chr m:val="̇"/>
                    <m:ctrlPr>
                      <w:rPr>
                        <w:rFonts w:ascii="Cambria Math" w:hAnsi="Cambria Math"/>
                        <w:i/>
                      </w:rPr>
                    </m:ctrlPr>
                  </m:accPr>
                  <m:e>
                    <m:r>
                      <w:rPr>
                        <w:rFonts w:ascii="Cambria Math" w:hAnsi="Cambria Math"/>
                      </w:rPr>
                      <m:t>ϕ</m:t>
                    </m:r>
                  </m:e>
                </m:acc>
                <m:r>
                  <m:rPr>
                    <m:sty m:val="p"/>
                  </m:rPr>
                  <w:rPr>
                    <w:rFonts w:ascii="Cambria Math" w:hAnsi="Cambria Math"/>
                  </w:rPr>
                  <m:t>cos</m:t>
                </m:r>
                <m:r>
                  <w:rPr>
                    <w:rFonts w:ascii="Cambria Math" w:hAnsi="Cambria Math"/>
                  </w:rPr>
                  <m:t>γ</m:t>
                </m:r>
              </m:oMath>
            </m:oMathPara>
          </w:p>
          <w:p w:rsidR="007C0E11" w:rsidRDefault="00C64352" w:rsidP="008D577C">
            <w:pPr>
              <w:pStyle w:val="centerednormalpictureseqns"/>
            </w:pPr>
            <m:oMathPara>
              <m:oMath>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α</m:t>
                        </m:r>
                      </m:e>
                    </m:acc>
                  </m:e>
                </m:d>
                <m:r>
                  <m:rPr>
                    <m:sty m:val="p"/>
                  </m:rPr>
                  <w:rPr>
                    <w:rFonts w:ascii="Cambria Math" w:hAnsi="Cambria Math"/>
                  </w:rPr>
                  <m:t>cos</m:t>
                </m:r>
                <m:r>
                  <w:rPr>
                    <w:rFonts w:ascii="Cambria Math" w:hAnsi="Cambria Math"/>
                  </w:rPr>
                  <m:t>ϕ</m:t>
                </m:r>
                <m:r>
                  <m:rPr>
                    <m:sty m:val="p"/>
                  </m:rPr>
                  <w:rPr>
                    <w:rFonts w:ascii="Cambria Math" w:hAnsi="Cambria Math"/>
                  </w:rPr>
                  <m:t>cos</m:t>
                </m:r>
                <m:r>
                  <w:rPr>
                    <w:rFonts w:ascii="Cambria Math" w:hAnsi="Cambria Math"/>
                  </w:rPr>
                  <m:t>γ+</m:t>
                </m:r>
                <m:acc>
                  <m:accPr>
                    <m:chr m:val="̇"/>
                    <m:ctrlPr>
                      <w:rPr>
                        <w:rFonts w:ascii="Cambria Math" w:hAnsi="Cambria Math"/>
                        <w:i/>
                      </w:rPr>
                    </m:ctrlPr>
                  </m:accPr>
                  <m:e>
                    <m:r>
                      <w:rPr>
                        <w:rFonts w:ascii="Cambria Math" w:hAnsi="Cambria Math"/>
                      </w:rPr>
                      <m:t>ϕ</m:t>
                    </m:r>
                  </m:e>
                </m:acc>
                <m:r>
                  <m:rPr>
                    <m:sty m:val="p"/>
                  </m:rPr>
                  <w:rPr>
                    <w:rFonts w:ascii="Cambria Math" w:hAnsi="Cambria Math"/>
                  </w:rPr>
                  <m:t>sin</m:t>
                </m:r>
                <m:r>
                  <w:rPr>
                    <w:rFonts w:ascii="Cambria Math" w:hAnsi="Cambria Math"/>
                  </w:rPr>
                  <m:t>γ</m:t>
                </m:r>
              </m:oMath>
            </m:oMathPara>
          </w:p>
          <w:p w:rsidR="002A4F05" w:rsidRPr="00386B13" w:rsidRDefault="002A4F05" w:rsidP="008D577C">
            <w:pPr>
              <w:pStyle w:val="centerednormalpictureseqns"/>
            </w:pPr>
          </w:p>
        </w:tc>
        <w:tc>
          <w:tcPr>
            <w:tcW w:w="297"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11</w:t>
              </w:r>
            </w:fldSimple>
          </w:p>
        </w:tc>
      </w:tr>
    </w:tbl>
    <w:p w:rsidR="007C0E11" w:rsidRPr="00BA1F0F" w:rsidRDefault="007C0E11" w:rsidP="007C0E11">
      <w:pPr>
        <w:rPr>
          <w:lang w:val="en-US" w:bidi="en-US"/>
        </w:rPr>
      </w:pPr>
      <w:r>
        <w:rPr>
          <w:lang w:val="en-US" w:bidi="en-US"/>
        </w:rPr>
        <w:lastRenderedPageBreak/>
        <w:t>Angular acceleration c</w:t>
      </w:r>
      <w:r w:rsidR="005D064B">
        <w:rPr>
          <w:lang w:val="en-US" w:bidi="en-US"/>
        </w:rPr>
        <w:t>an then be expressed as follows:</w:t>
      </w:r>
    </w:p>
    <w:tbl>
      <w:tblPr>
        <w:tblW w:w="5000" w:type="pct"/>
        <w:tblLook w:val="04A0"/>
      </w:tblPr>
      <w:tblGrid>
        <w:gridCol w:w="8392"/>
        <w:gridCol w:w="545"/>
      </w:tblGrid>
      <w:tr w:rsidR="007C0E11" w:rsidTr="008F7CD7">
        <w:trPr>
          <w:trHeight w:val="588"/>
        </w:trPr>
        <w:tc>
          <w:tcPr>
            <w:tcW w:w="4695" w:type="pct"/>
          </w:tcPr>
          <w:p w:rsidR="002A4F05" w:rsidRPr="008F7CD7" w:rsidRDefault="00C64352" w:rsidP="008F7CD7">
            <w:pPr>
              <w:pStyle w:val="centerednormalpictureseqns"/>
              <w:rPr>
                <w:sz w:val="16"/>
              </w:rPr>
            </w:pPr>
            <m:oMathPara>
              <m:oMath>
                <w:bookmarkStart w:id="779" w:name="_Toc194472061"/>
                <w:bookmarkStart w:id="780" w:name="_Toc194484295"/>
                <m:sSub>
                  <m:sSubPr>
                    <m:ctrlPr>
                      <w:rPr>
                        <w:rFonts w:ascii="Cambria Math" w:hAnsi="Cambria Math"/>
                        <w:sz w:val="16"/>
                      </w:rPr>
                    </m:ctrlPr>
                  </m:sSubPr>
                  <m:e>
                    <m:acc>
                      <m:accPr>
                        <m:chr m:val="̇"/>
                        <m:ctrlPr>
                          <w:rPr>
                            <w:rFonts w:ascii="Cambria Math" w:hAnsi="Cambria Math"/>
                            <w:sz w:val="16"/>
                          </w:rPr>
                        </m:ctrlPr>
                      </m:accPr>
                      <m:e>
                        <m:r>
                          <m:rPr>
                            <m:sty m:val="bi"/>
                          </m:rPr>
                          <w:rPr>
                            <w:rFonts w:ascii="Cambria Math" w:hAnsi="Cambria Math"/>
                            <w:sz w:val="16"/>
                          </w:rPr>
                          <m:t>ω</m:t>
                        </m:r>
                      </m:e>
                    </m:acc>
                  </m:e>
                  <m:sub>
                    <m:r>
                      <w:rPr>
                        <w:rFonts w:ascii="Cambria Math" w:hAnsi="Cambria Math"/>
                        <w:sz w:val="16"/>
                      </w:rPr>
                      <m:t>bo</m:t>
                    </m:r>
                  </m:sub>
                </m:sSub>
                <m:r>
                  <m:rPr>
                    <m:sty m:val="p"/>
                  </m:rPr>
                  <w:rPr>
                    <w:rFonts w:ascii="Cambria Math" w:hAnsi="Cambria Math"/>
                    <w:sz w:val="16"/>
                  </w:rPr>
                  <m:t>=</m:t>
                </m:r>
                <m:d>
                  <m:dPr>
                    <m:ctrlPr>
                      <w:rPr>
                        <w:rFonts w:ascii="Cambria Math" w:hAnsi="Cambria Math"/>
                        <w:sz w:val="16"/>
                      </w:rPr>
                    </m:ctrlPr>
                  </m:dPr>
                  <m:e>
                    <m:m>
                      <m:mPr>
                        <m:plcHide m:val="on"/>
                        <m:mcs>
                          <m:mc>
                            <m:mcPr>
                              <m:count m:val="1"/>
                              <m:mcJc m:val="left"/>
                            </m:mcPr>
                          </m:mc>
                        </m:mcs>
                        <m:ctrlPr>
                          <w:rPr>
                            <w:rFonts w:ascii="Cambria Math" w:hAnsi="Cambria Math"/>
                            <w:sz w:val="16"/>
                          </w:rPr>
                        </m:ctrlPr>
                      </m:mPr>
                      <m:mr>
                        <m:e>
                          <m:sSub>
                            <m:sSubPr>
                              <m:ctrlPr>
                                <w:rPr>
                                  <w:rFonts w:ascii="Cambria Math" w:hAnsi="Cambria Math"/>
                                  <w:sz w:val="16"/>
                                </w:rPr>
                              </m:ctrlPr>
                            </m:sSubPr>
                            <m:e>
                              <m:acc>
                                <m:accPr>
                                  <m:chr m:val="̇"/>
                                  <m:ctrlPr>
                                    <w:rPr>
                                      <w:rFonts w:ascii="Cambria Math" w:hAnsi="Cambria Math"/>
                                      <w:sz w:val="16"/>
                                    </w:rPr>
                                  </m:ctrlPr>
                                </m:accPr>
                                <m:e>
                                  <m:r>
                                    <w:rPr>
                                      <w:rFonts w:ascii="Cambria Math" w:hAnsi="Cambria Math"/>
                                      <w:sz w:val="16"/>
                                    </w:rPr>
                                    <m:t>ω</m:t>
                                  </m:r>
                                </m:e>
                              </m:acc>
                            </m:e>
                            <m:sub>
                              <m:r>
                                <w:rPr>
                                  <w:rFonts w:ascii="Cambria Math" w:hAnsi="Cambria Math"/>
                                  <w:sz w:val="16"/>
                                </w:rPr>
                                <m:t>x</m:t>
                              </m:r>
                            </m:sub>
                          </m:sSub>
                        </m:e>
                      </m:mr>
                      <m:mr>
                        <m:e>
                          <m:sSub>
                            <m:sSubPr>
                              <m:ctrlPr>
                                <w:rPr>
                                  <w:rFonts w:ascii="Cambria Math" w:hAnsi="Cambria Math"/>
                                  <w:sz w:val="16"/>
                                </w:rPr>
                              </m:ctrlPr>
                            </m:sSubPr>
                            <m:e>
                              <m:acc>
                                <m:accPr>
                                  <m:chr m:val="̇"/>
                                  <m:ctrlPr>
                                    <w:rPr>
                                      <w:rFonts w:ascii="Cambria Math" w:hAnsi="Cambria Math"/>
                                      <w:sz w:val="16"/>
                                    </w:rPr>
                                  </m:ctrlPr>
                                </m:accPr>
                                <m:e>
                                  <m:r>
                                    <w:rPr>
                                      <w:rFonts w:ascii="Cambria Math" w:hAnsi="Cambria Math"/>
                                      <w:sz w:val="16"/>
                                    </w:rPr>
                                    <m:t>ω</m:t>
                                  </m:r>
                                </m:e>
                              </m:acc>
                            </m:e>
                            <m:sub>
                              <m:r>
                                <w:rPr>
                                  <w:rFonts w:ascii="Cambria Math" w:hAnsi="Cambria Math"/>
                                  <w:sz w:val="16"/>
                                </w:rPr>
                                <m:t>y</m:t>
                              </m:r>
                            </m:sub>
                          </m:sSub>
                        </m:e>
                      </m:mr>
                      <m:mr>
                        <m:e>
                          <m:sSub>
                            <m:sSubPr>
                              <m:ctrlPr>
                                <w:rPr>
                                  <w:rFonts w:ascii="Cambria Math" w:hAnsi="Cambria Math"/>
                                  <w:sz w:val="16"/>
                                </w:rPr>
                              </m:ctrlPr>
                            </m:sSubPr>
                            <m:e>
                              <m:acc>
                                <m:accPr>
                                  <m:chr m:val="̇"/>
                                  <m:ctrlPr>
                                    <w:rPr>
                                      <w:rFonts w:ascii="Cambria Math" w:hAnsi="Cambria Math"/>
                                      <w:sz w:val="16"/>
                                    </w:rPr>
                                  </m:ctrlPr>
                                </m:accPr>
                                <m:e>
                                  <m:r>
                                    <w:rPr>
                                      <w:rFonts w:ascii="Cambria Math" w:hAnsi="Cambria Math"/>
                                      <w:sz w:val="16"/>
                                    </w:rPr>
                                    <m:t>ω</m:t>
                                  </m:r>
                                </m:e>
                              </m:acc>
                            </m:e>
                            <m:sub>
                              <m:r>
                                <w:rPr>
                                  <w:rFonts w:ascii="Cambria Math" w:hAnsi="Cambria Math"/>
                                  <w:sz w:val="16"/>
                                </w:rPr>
                                <m:t>z</m:t>
                              </m:r>
                            </m:sub>
                          </m:sSub>
                        </m:e>
                      </m:mr>
                    </m:m>
                  </m:e>
                </m:d>
                <m:r>
                  <m:rPr>
                    <m:sty m:val="p"/>
                  </m:rPr>
                  <w:rPr>
                    <w:rFonts w:ascii="Cambria Math" w:hAnsi="Cambria Math"/>
                    <w:sz w:val="16"/>
                  </w:rPr>
                  <m:t>=</m:t>
                </m:r>
                <m:d>
                  <m:dPr>
                    <m:ctrlPr>
                      <w:rPr>
                        <w:rFonts w:ascii="Cambria Math" w:hAnsi="Cambria Math"/>
                        <w:sz w:val="16"/>
                      </w:rPr>
                    </m:ctrlPr>
                  </m:dPr>
                  <m:e>
                    <m:m>
                      <m:mPr>
                        <m:plcHide m:val="on"/>
                        <m:mcs>
                          <m:mc>
                            <m:mcPr>
                              <m:count m:val="1"/>
                              <m:mcJc m:val="left"/>
                            </m:mcPr>
                          </m:mc>
                        </m:mcs>
                        <m:ctrlPr>
                          <w:rPr>
                            <w:rFonts w:ascii="Cambria Math" w:hAnsi="Cambria Math"/>
                            <w:sz w:val="16"/>
                          </w:rPr>
                        </m:ctrlPr>
                      </m:mPr>
                      <m:mr>
                        <m:e>
                          <m:acc>
                            <m:accPr>
                              <m:chr m:val="̈"/>
                              <m:ctrlPr>
                                <w:rPr>
                                  <w:rFonts w:ascii="Cambria Math" w:hAnsi="Cambria Math"/>
                                  <w:sz w:val="16"/>
                                </w:rPr>
                              </m:ctrlPr>
                            </m:accPr>
                            <m:e>
                              <m:r>
                                <w:rPr>
                                  <w:rFonts w:ascii="Cambria Math" w:hAnsi="Cambria Math"/>
                                  <w:sz w:val="16"/>
                                </w:rPr>
                                <m:t>γ</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α</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θ</m:t>
                              </m:r>
                            </m:e>
                          </m:acc>
                          <m:r>
                            <m:rPr>
                              <m:sty m:val="p"/>
                            </m:rPr>
                            <w:rPr>
                              <w:rFonts w:ascii="Cambria Math" w:hAnsi="Cambria Math"/>
                              <w:sz w:val="16"/>
                            </w:rPr>
                            <m:t>)sin(</m:t>
                          </m:r>
                          <m:r>
                            <w:rPr>
                              <w:rFonts w:ascii="Cambria Math" w:hAnsi="Cambria Math"/>
                              <w:sz w:val="16"/>
                            </w:rPr>
                            <m:t>ϕ</m:t>
                          </m:r>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ϕ</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α</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θ</m:t>
                              </m:r>
                            </m:e>
                          </m:acc>
                          <m:r>
                            <m:rPr>
                              <m:sty m:val="p"/>
                            </m:rPr>
                            <w:rPr>
                              <w:rFonts w:ascii="Cambria Math" w:hAnsi="Cambria Math"/>
                              <w:sz w:val="16"/>
                            </w:rPr>
                            <m:t>)cos(</m:t>
                          </m:r>
                          <m:r>
                            <w:rPr>
                              <w:rFonts w:ascii="Cambria Math" w:hAnsi="Cambria Math"/>
                              <w:sz w:val="16"/>
                            </w:rPr>
                            <m:t>ϕ</m:t>
                          </m:r>
                          <m:r>
                            <m:rPr>
                              <m:sty m:val="p"/>
                            </m:rPr>
                            <w:rPr>
                              <w:rFonts w:ascii="Cambria Math" w:hAnsi="Cambria Math"/>
                              <w:sz w:val="16"/>
                            </w:rPr>
                            <m:t>)</m:t>
                          </m:r>
                        </m:e>
                      </m:mr>
                      <m:mr>
                        <m:e>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α</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θ</m:t>
                              </m:r>
                            </m:e>
                          </m:acc>
                          <m:r>
                            <m:rPr>
                              <m:sty m:val="p"/>
                            </m:rPr>
                            <w:rPr>
                              <w:rFonts w:ascii="Cambria Math" w:hAnsi="Cambria Math"/>
                              <w:sz w:val="16"/>
                            </w:rPr>
                            <m:t>)cos(</m:t>
                          </m:r>
                          <m:r>
                            <w:rPr>
                              <w:rFonts w:ascii="Cambria Math" w:hAnsi="Cambria Math"/>
                              <w:sz w:val="16"/>
                            </w:rPr>
                            <m:t>ϕ</m:t>
                          </m:r>
                          <m:r>
                            <m:rPr>
                              <m:sty m:val="p"/>
                            </m:rPr>
                            <w:rPr>
                              <w:rFonts w:ascii="Cambria Math" w:hAnsi="Cambria Math"/>
                              <w:sz w:val="16"/>
                            </w:rPr>
                            <m:t>)sin(</m:t>
                          </m:r>
                          <m:r>
                            <w:rPr>
                              <w:rFonts w:ascii="Cambria Math" w:hAnsi="Cambria Math"/>
                              <w:sz w:val="16"/>
                            </w:rPr>
                            <m:t>γ</m:t>
                          </m:r>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ϕ</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α</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θ</m:t>
                              </m:r>
                            </m:e>
                          </m:acc>
                          <m:r>
                            <m:rPr>
                              <m:sty m:val="p"/>
                            </m:rPr>
                            <w:rPr>
                              <w:rFonts w:ascii="Cambria Math" w:hAnsi="Cambria Math"/>
                              <w:sz w:val="16"/>
                            </w:rPr>
                            <m:t>)sin(</m:t>
                          </m:r>
                          <m:r>
                            <w:rPr>
                              <w:rFonts w:ascii="Cambria Math" w:hAnsi="Cambria Math"/>
                              <w:sz w:val="16"/>
                            </w:rPr>
                            <m:t>ϕ</m:t>
                          </m:r>
                          <m:r>
                            <m:rPr>
                              <m:sty m:val="p"/>
                            </m:rPr>
                            <w:rPr>
                              <w:rFonts w:ascii="Cambria Math" w:hAnsi="Cambria Math"/>
                              <w:sz w:val="16"/>
                            </w:rPr>
                            <m:t>)sin(</m:t>
                          </m:r>
                          <m:r>
                            <w:rPr>
                              <w:rFonts w:ascii="Cambria Math" w:hAnsi="Cambria Math"/>
                              <w:sz w:val="16"/>
                            </w:rPr>
                            <m:t>γ</m:t>
                          </m:r>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γ</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α</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θ</m:t>
                              </m:r>
                            </m:e>
                          </m:acc>
                          <m:r>
                            <m:rPr>
                              <m:sty m:val="p"/>
                            </m:rPr>
                            <w:rPr>
                              <w:rFonts w:ascii="Cambria Math" w:hAnsi="Cambria Math"/>
                              <w:sz w:val="16"/>
                            </w:rPr>
                            <m:t>)cos(</m:t>
                          </m:r>
                          <m:r>
                            <w:rPr>
                              <w:rFonts w:ascii="Cambria Math" w:hAnsi="Cambria Math"/>
                              <w:sz w:val="16"/>
                            </w:rPr>
                            <m:t>ϕ</m:t>
                          </m:r>
                          <m:r>
                            <m:rPr>
                              <m:sty m:val="p"/>
                            </m:rPr>
                            <w:rPr>
                              <w:rFonts w:ascii="Cambria Math" w:hAnsi="Cambria Math"/>
                              <w:sz w:val="16"/>
                            </w:rPr>
                            <m:t>)cos(</m:t>
                          </m:r>
                          <m:r>
                            <w:rPr>
                              <w:rFonts w:ascii="Cambria Math" w:hAnsi="Cambria Math"/>
                              <w:sz w:val="16"/>
                            </w:rPr>
                            <m:t>γ</m:t>
                          </m:r>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ϕ</m:t>
                              </m:r>
                            </m:e>
                          </m:acc>
                          <m:r>
                            <m:rPr>
                              <m:sty m:val="p"/>
                            </m:rPr>
                            <w:rPr>
                              <w:rFonts w:ascii="Cambria Math" w:hAnsi="Cambria Math"/>
                              <w:sz w:val="16"/>
                            </w:rPr>
                            <m:t>cos(</m:t>
                          </m:r>
                          <m:r>
                            <w:rPr>
                              <w:rFonts w:ascii="Cambria Math" w:hAnsi="Cambria Math"/>
                              <w:sz w:val="16"/>
                            </w:rPr>
                            <m:t>γ</m:t>
                          </m:r>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ϕ</m:t>
                              </m:r>
                            </m:e>
                          </m:acc>
                          <m:acc>
                            <m:accPr>
                              <m:chr m:val="̇"/>
                              <m:ctrlPr>
                                <w:rPr>
                                  <w:rFonts w:ascii="Cambria Math" w:hAnsi="Cambria Math"/>
                                  <w:sz w:val="16"/>
                                </w:rPr>
                              </m:ctrlPr>
                            </m:accPr>
                            <m:e>
                              <m:r>
                                <w:rPr>
                                  <w:rFonts w:ascii="Cambria Math" w:hAnsi="Cambria Math"/>
                                  <w:sz w:val="16"/>
                                </w:rPr>
                                <m:t>γ</m:t>
                              </m:r>
                            </m:e>
                          </m:acc>
                          <m:r>
                            <m:rPr>
                              <m:sty m:val="p"/>
                            </m:rPr>
                            <w:rPr>
                              <w:rFonts w:ascii="Cambria Math" w:hAnsi="Cambria Math"/>
                              <w:sz w:val="16"/>
                            </w:rPr>
                            <m:t>sin(</m:t>
                          </m:r>
                          <m:r>
                            <w:rPr>
                              <w:rFonts w:ascii="Cambria Math" w:hAnsi="Cambria Math"/>
                              <w:sz w:val="16"/>
                            </w:rPr>
                            <m:t>γ</m:t>
                          </m:r>
                          <m:r>
                            <m:rPr>
                              <m:sty m:val="p"/>
                            </m:rPr>
                            <w:rPr>
                              <w:rFonts w:ascii="Cambria Math" w:hAnsi="Cambria Math"/>
                              <w:sz w:val="16"/>
                            </w:rPr>
                            <m:t>)</m:t>
                          </m:r>
                        </m:e>
                      </m:mr>
                      <m:mr>
                        <m:e>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α</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θ</m:t>
                              </m:r>
                            </m:e>
                          </m:acc>
                          <m:r>
                            <m:rPr>
                              <m:sty m:val="p"/>
                            </m:rPr>
                            <w:rPr>
                              <w:rFonts w:ascii="Cambria Math" w:hAnsi="Cambria Math"/>
                              <w:sz w:val="16"/>
                            </w:rPr>
                            <m:t>)cos(</m:t>
                          </m:r>
                          <m:r>
                            <w:rPr>
                              <w:rFonts w:ascii="Cambria Math" w:hAnsi="Cambria Math"/>
                              <w:sz w:val="16"/>
                            </w:rPr>
                            <m:t>γ</m:t>
                          </m:r>
                          <m:r>
                            <m:rPr>
                              <m:sty m:val="p"/>
                            </m:rPr>
                            <w:rPr>
                              <w:rFonts w:ascii="Cambria Math" w:hAnsi="Cambria Math"/>
                              <w:sz w:val="16"/>
                            </w:rPr>
                            <m:t>)cos(</m:t>
                          </m:r>
                          <m:r>
                            <w:rPr>
                              <w:rFonts w:ascii="Cambria Math" w:hAnsi="Cambria Math"/>
                              <w:sz w:val="16"/>
                            </w:rPr>
                            <m:t>ϕ</m:t>
                          </m:r>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ϕ</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α</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θ</m:t>
                              </m:r>
                            </m:e>
                          </m:acc>
                          <m:r>
                            <m:rPr>
                              <m:sty m:val="p"/>
                            </m:rPr>
                            <w:rPr>
                              <w:rFonts w:ascii="Cambria Math" w:hAnsi="Cambria Math"/>
                              <w:sz w:val="16"/>
                            </w:rPr>
                            <m:t>)cos(</m:t>
                          </m:r>
                          <m:r>
                            <w:rPr>
                              <w:rFonts w:ascii="Cambria Math" w:hAnsi="Cambria Math"/>
                              <w:sz w:val="16"/>
                            </w:rPr>
                            <m:t>γ</m:t>
                          </m:r>
                          <m:r>
                            <m:rPr>
                              <m:sty m:val="p"/>
                            </m:rPr>
                            <w:rPr>
                              <w:rFonts w:ascii="Cambria Math" w:hAnsi="Cambria Math"/>
                              <w:sz w:val="16"/>
                            </w:rPr>
                            <m:t>)sin(ϕ)-</m:t>
                          </m:r>
                          <m:acc>
                            <m:accPr>
                              <m:chr m:val="̇"/>
                              <m:ctrlPr>
                                <w:rPr>
                                  <w:rFonts w:ascii="Cambria Math" w:hAnsi="Cambria Math"/>
                                  <w:sz w:val="16"/>
                                </w:rPr>
                              </m:ctrlPr>
                            </m:accPr>
                            <m:e>
                              <m:r>
                                <w:rPr>
                                  <w:rFonts w:ascii="Cambria Math" w:hAnsi="Cambria Math"/>
                                  <w:sz w:val="16"/>
                                </w:rPr>
                                <m:t>γ</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α</m:t>
                              </m:r>
                            </m:e>
                          </m:acc>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θ</m:t>
                              </m:r>
                            </m:e>
                          </m:acc>
                          <m:r>
                            <m:rPr>
                              <m:sty m:val="p"/>
                            </m:rPr>
                            <w:rPr>
                              <w:rFonts w:ascii="Cambria Math" w:hAnsi="Cambria Math"/>
                              <w:sz w:val="16"/>
                            </w:rPr>
                            <m:t>)sin(</m:t>
                          </m:r>
                          <m:r>
                            <w:rPr>
                              <w:rFonts w:ascii="Cambria Math" w:hAnsi="Cambria Math"/>
                              <w:sz w:val="16"/>
                            </w:rPr>
                            <m:t>γ</m:t>
                          </m:r>
                          <m:r>
                            <m:rPr>
                              <m:sty m:val="p"/>
                            </m:rPr>
                            <w:rPr>
                              <w:rFonts w:ascii="Cambria Math" w:hAnsi="Cambria Math"/>
                              <w:sz w:val="16"/>
                            </w:rPr>
                            <m:t>)cos(</m:t>
                          </m:r>
                          <m:r>
                            <w:rPr>
                              <w:rFonts w:ascii="Cambria Math" w:hAnsi="Cambria Math"/>
                              <w:sz w:val="16"/>
                            </w:rPr>
                            <m:t>φ</m:t>
                          </m:r>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ϕ</m:t>
                              </m:r>
                            </m:e>
                          </m:acc>
                          <m:r>
                            <m:rPr>
                              <m:sty m:val="p"/>
                            </m:rPr>
                            <w:rPr>
                              <w:rFonts w:ascii="Cambria Math" w:hAnsi="Cambria Math"/>
                              <w:sz w:val="16"/>
                            </w:rPr>
                            <m:t>sin(</m:t>
                          </m:r>
                          <m:r>
                            <w:rPr>
                              <w:rFonts w:ascii="Cambria Math" w:hAnsi="Cambria Math"/>
                              <w:sz w:val="16"/>
                            </w:rPr>
                            <m:t>γ</m:t>
                          </m:r>
                          <m:r>
                            <m:rPr>
                              <m:sty m:val="p"/>
                            </m:rPr>
                            <w:rPr>
                              <w:rFonts w:ascii="Cambria Math" w:hAnsi="Cambria Math"/>
                              <w:sz w:val="16"/>
                            </w:rPr>
                            <m:t>)-</m:t>
                          </m:r>
                          <m:acc>
                            <m:accPr>
                              <m:chr m:val="̇"/>
                              <m:ctrlPr>
                                <w:rPr>
                                  <w:rFonts w:ascii="Cambria Math" w:hAnsi="Cambria Math"/>
                                  <w:sz w:val="16"/>
                                </w:rPr>
                              </m:ctrlPr>
                            </m:accPr>
                            <m:e>
                              <m:r>
                                <w:rPr>
                                  <w:rFonts w:ascii="Cambria Math" w:hAnsi="Cambria Math"/>
                                  <w:sz w:val="16"/>
                                </w:rPr>
                                <m:t>ϕ</m:t>
                              </m:r>
                            </m:e>
                          </m:acc>
                          <m:acc>
                            <m:accPr>
                              <m:chr m:val="̇"/>
                              <m:ctrlPr>
                                <w:rPr>
                                  <w:rFonts w:ascii="Cambria Math" w:hAnsi="Cambria Math"/>
                                  <w:sz w:val="16"/>
                                </w:rPr>
                              </m:ctrlPr>
                            </m:accPr>
                            <m:e>
                              <m:r>
                                <w:rPr>
                                  <w:rFonts w:ascii="Cambria Math" w:hAnsi="Cambria Math"/>
                                  <w:sz w:val="16"/>
                                </w:rPr>
                                <m:t>γ</m:t>
                              </m:r>
                            </m:e>
                          </m:acc>
                          <m:r>
                            <m:rPr>
                              <m:sty m:val="p"/>
                            </m:rPr>
                            <w:rPr>
                              <w:rFonts w:ascii="Cambria Math" w:hAnsi="Cambria Math"/>
                              <w:sz w:val="16"/>
                            </w:rPr>
                            <m:t>sin(</m:t>
                          </m:r>
                          <m:r>
                            <w:rPr>
                              <w:rFonts w:ascii="Cambria Math" w:hAnsi="Cambria Math"/>
                              <w:sz w:val="16"/>
                            </w:rPr>
                            <m:t>γ</m:t>
                          </m:r>
                          <m:r>
                            <m:rPr>
                              <m:sty m:val="p"/>
                            </m:rPr>
                            <w:rPr>
                              <w:rFonts w:ascii="Cambria Math" w:hAnsi="Cambria Math"/>
                              <w:sz w:val="16"/>
                            </w:rPr>
                            <m:t>)</m:t>
                          </m:r>
                        </m:e>
                      </m:mr>
                    </m:m>
                  </m:e>
                </m:d>
              </m:oMath>
            </m:oMathPara>
          </w:p>
        </w:tc>
        <w:bookmarkStart w:id="781" w:name="_Ref203123915"/>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12</w:t>
              </w:r>
            </w:fldSimple>
            <w:bookmarkEnd w:id="781"/>
          </w:p>
        </w:tc>
      </w:tr>
    </w:tbl>
    <w:p w:rsidR="007C0E11" w:rsidRDefault="007C0E11" w:rsidP="007C0E11">
      <w:r>
        <w:t>Using Eq. (</w:t>
      </w:r>
      <w:fldSimple w:instr=" REF _Ref203123908 \h  \* MERGEFORMAT ">
        <w:r w:rsidR="00D46473">
          <w:rPr>
            <w:noProof/>
          </w:rPr>
          <w:t>5</w:t>
        </w:r>
        <w:r w:rsidR="00D46473">
          <w:rPr>
            <w:noProof/>
          </w:rPr>
          <w:noBreakHyphen/>
          <w:t>8</w:t>
        </w:r>
      </w:fldSimple>
      <w:r>
        <w:t xml:space="preserve"> to</w:t>
      </w:r>
      <w:fldSimple w:instr=" REF _Ref203123915 \h  \* MERGEFORMAT ">
        <w:r w:rsidR="00D46473">
          <w:rPr>
            <w:noProof/>
          </w:rPr>
          <w:t>5</w:t>
        </w:r>
        <w:r w:rsidR="00D46473">
          <w:rPr>
            <w:noProof/>
          </w:rPr>
          <w:noBreakHyphen/>
          <w:t>12</w:t>
        </w:r>
      </w:fldSimple>
      <w:r>
        <w:t>) the normalized and coupled equations of motion for a satellite in a circular orbit can be expressed as:</w:t>
      </w:r>
    </w:p>
    <w:tbl>
      <w:tblPr>
        <w:tblW w:w="5000" w:type="pct"/>
        <w:tblLook w:val="04A0"/>
      </w:tblPr>
      <w:tblGrid>
        <w:gridCol w:w="8318"/>
        <w:gridCol w:w="8"/>
        <w:gridCol w:w="611"/>
      </w:tblGrid>
      <w:tr w:rsidR="007C0E11" w:rsidTr="003F267B">
        <w:tc>
          <w:tcPr>
            <w:tcW w:w="4658" w:type="pct"/>
            <w:gridSpan w:val="2"/>
          </w:tcPr>
          <w:p w:rsidR="002A4F05" w:rsidRPr="00B02DFA" w:rsidRDefault="00C64352" w:rsidP="00A81448">
            <w:pPr>
              <w:pStyle w:val="centerednormalpictureseqns"/>
            </w:pPr>
            <m:oMathPara>
              <m:oMath>
                <m:sSup>
                  <m:sSupPr>
                    <m:ctrlPr>
                      <w:rPr>
                        <w:rFonts w:ascii="Cambria Math" w:hAnsi="Cambria Math"/>
                      </w:rPr>
                    </m:ctrlPr>
                  </m:sSupPr>
                  <m:e>
                    <m:r>
                      <w:rPr>
                        <w:rFonts w:ascii="Cambria Math" w:hAnsi="Cambria Math"/>
                      </w:rPr>
                      <m:t>α</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r>
                  <m:rPr>
                    <m:sty m:val="p"/>
                  </m:rPr>
                  <w:rPr>
                    <w:rFonts w:ascii="Cambria Math" w:hAnsi="Cambria Math"/>
                  </w:rPr>
                  <m:t>-</m:t>
                </m:r>
                <m:sSup>
                  <m:sSupPr>
                    <m:ctrlPr>
                      <w:rPr>
                        <w:rFonts w:ascii="Cambria Math" w:hAnsi="Cambria Math"/>
                      </w:rPr>
                    </m:ctrlPr>
                  </m:sSupPr>
                  <m:e>
                    <m:r>
                      <w:rPr>
                        <w:rFonts w:ascii="Cambria Math" w:hAnsi="Cambria Math"/>
                      </w:rPr>
                      <m:t>ϕ</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xz</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yz</m:t>
                        </m:r>
                      </m:sub>
                    </m:sSub>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m:t>
                        </m:r>
                      </m:sup>
                    </m:sSup>
                  </m:e>
                </m:d>
                <m:sSup>
                  <m:sSupPr>
                    <m:ctrlPr>
                      <w:rPr>
                        <w:rFonts w:ascii="Cambria Math" w:hAnsi="Cambria Math"/>
                      </w:rPr>
                    </m:ctrlPr>
                  </m:sSupPr>
                  <m:e>
                    <m:r>
                      <w:rPr>
                        <w:rFonts w:ascii="Cambria Math" w:hAnsi="Cambria Math"/>
                      </w:rPr>
                      <m:t>ϕ</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xz</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yz</m:t>
                        </m:r>
                      </m:sub>
                    </m:sSub>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m:t>
                        </m:r>
                      </m:sup>
                    </m:sSup>
                  </m:e>
                </m:d>
                <m:sSup>
                  <m:sSupPr>
                    <m:ctrlPr>
                      <w:rPr>
                        <w:rFonts w:ascii="Cambria Math" w:hAnsi="Cambria Math"/>
                      </w:rPr>
                    </m:ctrlPr>
                  </m:sSupPr>
                  <m:e>
                    <m:r>
                      <w:rPr>
                        <w:rFonts w:ascii="Cambria Math" w:hAnsi="Cambria Math"/>
                      </w:rPr>
                      <m:t>γ</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r>
                  <m:rPr>
                    <m:sty m:val="p"/>
                  </m:rPr>
                  <w:rPr>
                    <w:rFonts w:ascii="Cambria Math" w:hAnsi="Cambria Math"/>
                  </w:rPr>
                  <m:t>+</m:t>
                </m:r>
                <m:sSup>
                  <m:sSupPr>
                    <m:ctrlPr>
                      <w:rPr>
                        <w:rFonts w:ascii="Cambria Math" w:hAnsi="Cambria Math"/>
                      </w:rPr>
                    </m:ctrlPr>
                  </m:sSupPr>
                  <m:e>
                    <m:r>
                      <w:rPr>
                        <w:rFonts w:ascii="Cambria Math" w:hAnsi="Cambria Math"/>
                      </w:rPr>
                      <m:t>ϕ</m:t>
                    </m:r>
                  </m:e>
                  <m:sup>
                    <m:r>
                      <m:rPr>
                        <m:sty m:val="p"/>
                      </m:rPr>
                      <w:rPr>
                        <w:rFonts w:ascii="Cambria Math" w:hAnsi="Cambria Math"/>
                      </w:rPr>
                      <m:t>'</m:t>
                    </m:r>
                  </m:sup>
                </m:sSup>
                <m:sSup>
                  <m:sSupPr>
                    <m:ctrlPr>
                      <w:rPr>
                        <w:rFonts w:ascii="Cambria Math" w:hAnsi="Cambria Math"/>
                      </w:rPr>
                    </m:ctrlPr>
                  </m:sSupPr>
                  <m:e>
                    <m:r>
                      <w:rPr>
                        <w:rFonts w:ascii="Cambria Math" w:hAnsi="Cambria Math"/>
                      </w:rPr>
                      <m:t>γ</m:t>
                    </m:r>
                  </m:e>
                  <m:sup>
                    <m:r>
                      <m:rPr>
                        <m:sty m:val="p"/>
                      </m:rPr>
                      <w:rPr>
                        <w:rFonts w:ascii="Cambria Math" w:hAnsi="Cambria Math"/>
                      </w:rPr>
                      <m:t>'</m:t>
                    </m:r>
                  </m:sup>
                </m:sSup>
                <m:r>
                  <w:rPr>
                    <w:rFonts w:ascii="Cambria Math" w:hAnsi="Cambria Math"/>
                  </w:rPr>
                  <m:t>cosγ</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xz</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yz</m:t>
                        </m:r>
                      </m:sub>
                    </m:sSub>
                  </m:e>
                </m:d>
                <m:sSup>
                  <m:sSupPr>
                    <m:ctrlPr>
                      <w:rPr>
                        <w:rFonts w:ascii="Cambria Math" w:hAnsi="Cambria Math"/>
                      </w:rPr>
                    </m:ctrlPr>
                  </m:sSupPr>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m:t>
                            </m:r>
                          </m:sup>
                        </m:sSup>
                      </m:e>
                    </m:d>
                  </m:e>
                  <m:sup>
                    <m:r>
                      <m:rPr>
                        <m:sty m:val="p"/>
                      </m:rPr>
                      <w:rPr>
                        <w:rFonts w:ascii="Cambria Math" w:hAnsi="Cambria Math"/>
                      </w:rPr>
                      <m:t>2</m:t>
                    </m:r>
                  </m:sup>
                </m:sSup>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ϕ</m:t>
                </m:r>
                <m:r>
                  <m:rPr>
                    <m:sty m:val="p"/>
                  </m:rPr>
                  <w:rPr>
                    <w:rFonts w:ascii="Cambria Math" w:hAnsi="Cambria Math"/>
                  </w:rPr>
                  <m:t>sin</m:t>
                </m:r>
                <m:r>
                  <w:rPr>
                    <w:rFonts w:ascii="Cambria Math" w:hAnsi="Cambria Math"/>
                  </w:rPr>
                  <m:t>γ</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z</m:t>
                        </m:r>
                      </m:sub>
                    </m:sSub>
                  </m:num>
                  <m:den>
                    <m:sSub>
                      <m:sSubPr>
                        <m:ctrlPr>
                          <w:rPr>
                            <w:rFonts w:ascii="Cambria Math" w:hAnsi="Cambria Math"/>
                          </w:rPr>
                        </m:ctrlPr>
                      </m:sSubPr>
                      <m:e>
                        <m:r>
                          <w:rPr>
                            <w:rFonts w:ascii="Cambria Math" w:hAnsi="Cambria Math"/>
                          </w:rPr>
                          <m:t>I</m:t>
                        </m:r>
                      </m:e>
                      <m:sub>
                        <m:r>
                          <w:rPr>
                            <w:rFonts w:ascii="Cambria Math" w:hAnsi="Cambria Math"/>
                          </w:rPr>
                          <m:t>z</m:t>
                        </m:r>
                      </m:sub>
                    </m:sSub>
                    <m:sSub>
                      <m:sSubPr>
                        <m:ctrlPr>
                          <w:rPr>
                            <w:rFonts w:ascii="Cambria Math" w:hAnsi="Cambria Math"/>
                          </w:rPr>
                        </m:ctrlPr>
                      </m:sSubPr>
                      <m:e>
                        <m:r>
                          <w:rPr>
                            <w:rFonts w:ascii="Cambria Math" w:hAnsi="Cambria Math"/>
                          </w:rPr>
                          <m:t>ω</m:t>
                        </m:r>
                      </m:e>
                      <m:sub>
                        <m:r>
                          <w:rPr>
                            <w:rFonts w:ascii="Cambria Math" w:hAnsi="Cambria Math"/>
                          </w:rPr>
                          <m:t>o</m:t>
                        </m:r>
                      </m:sub>
                    </m:sSub>
                  </m:den>
                </m:f>
              </m:oMath>
            </m:oMathPara>
          </w:p>
        </w:tc>
        <w:bookmarkStart w:id="782" w:name="_Ref203379547"/>
        <w:tc>
          <w:tcPr>
            <w:tcW w:w="342"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13</w:t>
              </w:r>
            </w:fldSimple>
            <w:bookmarkEnd w:id="782"/>
          </w:p>
        </w:tc>
      </w:tr>
      <w:tr w:rsidR="007C0E11" w:rsidTr="003F267B">
        <w:tc>
          <w:tcPr>
            <w:tcW w:w="4654" w:type="pct"/>
          </w:tcPr>
          <w:p w:rsidR="002A4F05" w:rsidRPr="002A4F05" w:rsidRDefault="00C64352" w:rsidP="00A81448">
            <w:pPr>
              <w:pStyle w:val="centerednormalpictureseqns"/>
            </w:pPr>
            <m:oMathPara>
              <m:oMath>
                <m:sSub>
                  <m:sSubPr>
                    <m:ctrlPr>
                      <w:rPr>
                        <w:rFonts w:ascii="Cambria Math" w:hAnsi="Cambria Math"/>
                      </w:rPr>
                    </m:ctrlPr>
                  </m:sSubPr>
                  <m:e>
                    <m:r>
                      <w:rPr>
                        <w:rFonts w:ascii="Cambria Math" w:hAnsi="Cambria Math"/>
                      </w:rPr>
                      <m:t>k</m:t>
                    </m:r>
                  </m:e>
                  <m:sub>
                    <m:r>
                      <w:rPr>
                        <w:rFonts w:ascii="Cambria Math" w:hAnsi="Cambria Math"/>
                      </w:rPr>
                      <m:t>yz</m:t>
                    </m:r>
                  </m:sub>
                </m:sSub>
                <m:sSup>
                  <m:sSupPr>
                    <m:ctrlPr>
                      <w:rPr>
                        <w:rFonts w:ascii="Cambria Math" w:hAnsi="Cambria Math"/>
                      </w:rPr>
                    </m:ctrlPr>
                  </m:sSupPr>
                  <m:e>
                    <m:r>
                      <w:rPr>
                        <w:rFonts w:ascii="Cambria Math" w:hAnsi="Cambria Math"/>
                      </w:rPr>
                      <m:t>α</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yz</m:t>
                    </m:r>
                  </m:sub>
                </m:sSub>
                <m:sSup>
                  <m:sSupPr>
                    <m:ctrlPr>
                      <w:rPr>
                        <w:rFonts w:ascii="Cambria Math" w:hAnsi="Cambria Math"/>
                      </w:rPr>
                    </m:ctrlPr>
                  </m:sSupPr>
                  <m:e>
                    <m:r>
                      <w:rPr>
                        <w:rFonts w:ascii="Cambria Math" w:hAnsi="Cambria Math"/>
                      </w:rPr>
                      <m:t>ϕ</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xz</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yz</m:t>
                        </m:r>
                      </m:sub>
                    </m:sSub>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m:t>
                        </m:r>
                      </m:sup>
                    </m:sSup>
                  </m:e>
                </m:d>
                <m:sSup>
                  <m:sSupPr>
                    <m:ctrlPr>
                      <w:rPr>
                        <w:rFonts w:ascii="Cambria Math" w:hAnsi="Cambria Math"/>
                      </w:rPr>
                    </m:ctrlPr>
                  </m:sSupPr>
                  <m:e>
                    <m:r>
                      <w:rPr>
                        <w:rFonts w:ascii="Cambria Math" w:hAnsi="Cambria Math"/>
                      </w:rPr>
                      <m:t>ϕ</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xz</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yz</m:t>
                        </m:r>
                      </m:sub>
                    </m:sSub>
                  </m:e>
                </m:d>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m:t>
                            </m:r>
                          </m:sup>
                        </m:sSup>
                      </m:e>
                    </m:d>
                    <m:sSup>
                      <m:sSupPr>
                        <m:ctrlPr>
                          <w:rPr>
                            <w:rFonts w:ascii="Cambria Math" w:hAnsi="Cambria Math"/>
                          </w:rPr>
                        </m:ctrlPr>
                      </m:sSupPr>
                      <m:e>
                        <m:r>
                          <w:rPr>
                            <w:rFonts w:ascii="Cambria Math" w:hAnsi="Cambria Math"/>
                          </w:rPr>
                          <m:t>γ</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cos</m:t>
                        </m:r>
                      </m:fName>
                      <m:e>
                        <m:r>
                          <w:rPr>
                            <w:rFonts w:ascii="Cambria Math" w:hAnsi="Cambria Math"/>
                          </w:rPr>
                          <m:t>ϕ</m:t>
                        </m:r>
                      </m:e>
                    </m:func>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r>
                      <m:rPr>
                        <m:sty m:val="p"/>
                      </m:rPr>
                      <w:rPr>
                        <w:rFonts w:ascii="Cambria Math" w:hAnsi="Cambria Math"/>
                      </w:rPr>
                      <m:t>-</m:t>
                    </m:r>
                    <m:sSup>
                      <m:sSupPr>
                        <m:ctrlPr>
                          <w:rPr>
                            <w:rFonts w:ascii="Cambria Math" w:hAnsi="Cambria Math"/>
                          </w:rPr>
                        </m:ctrlPr>
                      </m:sSupPr>
                      <m:e>
                        <m:r>
                          <w:rPr>
                            <w:rFonts w:ascii="Cambria Math" w:hAnsi="Cambria Math"/>
                          </w:rPr>
                          <m:t>ϕ</m:t>
                        </m:r>
                      </m:e>
                      <m:sup>
                        <m:r>
                          <m:rPr>
                            <m:sty m:val="p"/>
                          </m:rPr>
                          <w:rPr>
                            <w:rFonts w:ascii="Cambria Math" w:hAnsi="Cambria Math"/>
                          </w:rPr>
                          <m:t>'</m:t>
                        </m:r>
                      </m:sup>
                    </m:sSup>
                    <m:sSup>
                      <m:sSupPr>
                        <m:ctrlPr>
                          <w:rPr>
                            <w:rFonts w:ascii="Cambria Math" w:hAnsi="Cambria Math"/>
                          </w:rPr>
                        </m:ctrlPr>
                      </m:sSupPr>
                      <m:e>
                        <m:r>
                          <w:rPr>
                            <w:rFonts w:ascii="Cambria Math" w:hAnsi="Cambria Math"/>
                          </w:rPr>
                          <m:t>γ</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e>
                </m:d>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xz</m:t>
                        </m:r>
                      </m:sub>
                    </m:sSub>
                  </m:e>
                </m:d>
                <m:sSup>
                  <m:sSupPr>
                    <m:ctrlPr>
                      <w:rPr>
                        <w:rFonts w:ascii="Cambria Math" w:hAnsi="Cambria Math"/>
                      </w:rPr>
                    </m:ctrlPr>
                  </m:sSupPr>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m:t>
                            </m:r>
                          </m:sup>
                        </m:sSup>
                      </m:e>
                    </m:d>
                  </m:e>
                  <m:sup>
                    <m:r>
                      <m:rPr>
                        <m:sty m:val="p"/>
                      </m:rPr>
                      <w:rPr>
                        <w:rFonts w:ascii="Cambria Math" w:hAnsi="Cambria Math"/>
                      </w:rPr>
                      <m:t>2</m:t>
                    </m:r>
                  </m:sup>
                </m:sSup>
                <m:r>
                  <m:rPr>
                    <m:sty m:val="p"/>
                  </m:rPr>
                  <w:rPr>
                    <w:rFonts w:ascii="Cambria Math" w:hAnsi="Cambria Math"/>
                  </w:rPr>
                  <m:t xml:space="preserve"> sin</m:t>
                </m:r>
                <m:r>
                  <w:rPr>
                    <w:rFonts w:ascii="Cambria Math" w:hAnsi="Cambria Math"/>
                  </w:rPr>
                  <m:t>ϕ</m:t>
                </m:r>
                <m:r>
                  <m:rPr>
                    <m:sty m:val="p"/>
                  </m:rPr>
                  <w:rPr>
                    <w:rFonts w:ascii="Cambria Math" w:hAnsi="Cambria Math"/>
                  </w:rPr>
                  <m:t xml:space="preserve"> cos</m:t>
                </m:r>
                <m:r>
                  <w:rPr>
                    <w:rFonts w:ascii="Cambria Math" w:hAnsi="Cambria Math"/>
                  </w:rPr>
                  <m:t>ϕ</m:t>
                </m:r>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y</m:t>
                        </m:r>
                      </m:sub>
                    </m:sSub>
                  </m:num>
                  <m:den>
                    <m:sSub>
                      <m:sSubPr>
                        <m:ctrlPr>
                          <w:rPr>
                            <w:rFonts w:ascii="Cambria Math" w:hAnsi="Cambria Math"/>
                          </w:rPr>
                        </m:ctrlPr>
                      </m:sSubPr>
                      <m:e>
                        <m:r>
                          <w:rPr>
                            <w:rFonts w:ascii="Cambria Math" w:hAnsi="Cambria Math"/>
                          </w:rPr>
                          <m:t>I</m:t>
                        </m:r>
                      </m:e>
                      <m:sub>
                        <m:r>
                          <w:rPr>
                            <w:rFonts w:ascii="Cambria Math" w:hAnsi="Cambria Math"/>
                          </w:rPr>
                          <m:t>z</m:t>
                        </m:r>
                      </m:sub>
                    </m:sSub>
                    <m:sSub>
                      <m:sSubPr>
                        <m:ctrlPr>
                          <w:rPr>
                            <w:rFonts w:ascii="Cambria Math" w:hAnsi="Cambria Math"/>
                          </w:rPr>
                        </m:ctrlPr>
                      </m:sSubPr>
                      <m:e>
                        <m:r>
                          <w:rPr>
                            <w:rFonts w:ascii="Cambria Math" w:hAnsi="Cambria Math"/>
                          </w:rPr>
                          <m:t>ω</m:t>
                        </m:r>
                      </m:e>
                      <m:sub>
                        <m:r>
                          <w:rPr>
                            <w:rFonts w:ascii="Cambria Math" w:hAnsi="Cambria Math"/>
                          </w:rPr>
                          <m:t>o</m:t>
                        </m:r>
                      </m:sub>
                    </m:sSub>
                    <m:r>
                      <m:rPr>
                        <m:sty m:val="p"/>
                      </m:rPr>
                      <w:rPr>
                        <w:rFonts w:ascii="Cambria Math" w:hAnsi="Cambria Math"/>
                      </w:rPr>
                      <m:t xml:space="preserve"> </m:t>
                    </m:r>
                  </m:den>
                </m:f>
              </m:oMath>
            </m:oMathPara>
          </w:p>
        </w:tc>
        <w:tc>
          <w:tcPr>
            <w:tcW w:w="346" w:type="pct"/>
            <w:gridSpan w:val="2"/>
            <w:vAlign w:val="center"/>
          </w:tcPr>
          <w:p w:rsidR="007C0E11" w:rsidRPr="00B02DFA" w:rsidRDefault="00C64352" w:rsidP="00B02DFA">
            <w:pPr>
              <w:pStyle w:val="centerednormalpictureseqns"/>
            </w:pPr>
            <w:fldSimple w:instr=" STYLEREF 1 \s ">
              <w:r w:rsidR="00D46473">
                <w:rPr>
                  <w:noProof/>
                </w:rPr>
                <w:t>5</w:t>
              </w:r>
            </w:fldSimple>
            <w:r w:rsidR="007C0E11" w:rsidRPr="00B02DFA">
              <w:noBreakHyphen/>
            </w:r>
            <w:fldSimple w:instr=" SEQ Equation \* ARABIC \s 1 ">
              <w:r w:rsidR="00D46473">
                <w:rPr>
                  <w:noProof/>
                </w:rPr>
                <w:t>14</w:t>
              </w:r>
            </w:fldSimple>
          </w:p>
        </w:tc>
      </w:tr>
      <w:tr w:rsidR="007C0E11" w:rsidTr="003F267B">
        <w:tc>
          <w:tcPr>
            <w:tcW w:w="4654" w:type="pct"/>
          </w:tcPr>
          <w:p w:rsidR="002A4F05" w:rsidRPr="00B02DFA" w:rsidRDefault="007C0E11" w:rsidP="00A81448">
            <w:pPr>
              <w:pStyle w:val="centerednormalpictureseqns"/>
            </w:pPr>
            <m:oMathPara>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xz</m:t>
                    </m:r>
                  </m:sub>
                </m:sSub>
                <m:sSup>
                  <m:sSupPr>
                    <m:ctrlPr>
                      <w:rPr>
                        <w:rFonts w:ascii="Cambria Math" w:hAnsi="Cambria Math"/>
                      </w:rPr>
                    </m:ctrlPr>
                  </m:sSupPr>
                  <m:e>
                    <m:r>
                      <w:rPr>
                        <w:rFonts w:ascii="Cambria Math" w:hAnsi="Cambria Math"/>
                      </w:rPr>
                      <m:t>α</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sin</m:t>
                    </m:r>
                  </m:fName>
                  <m:e>
                    <m:r>
                      <w:rPr>
                        <w:rFonts w:ascii="Cambria Math" w:hAnsi="Cambria Math"/>
                      </w:rPr>
                      <m:t>ϕ</m:t>
                    </m:r>
                  </m:e>
                </m:func>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xz</m:t>
                    </m:r>
                  </m:sub>
                </m:sSub>
                <m:sSup>
                  <m:sSupPr>
                    <m:ctrlPr>
                      <w:rPr>
                        <w:rFonts w:ascii="Cambria Math" w:hAnsi="Cambria Math"/>
                      </w:rPr>
                    </m:ctrlPr>
                  </m:sSupPr>
                  <m:e>
                    <m:r>
                      <w:rPr>
                        <w:rFonts w:ascii="Cambria Math" w:hAnsi="Cambria Math"/>
                      </w:rPr>
                      <m:t>γ</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yz</m:t>
                            </m:r>
                          </m:sub>
                        </m:sSub>
                      </m:e>
                    </m:d>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γ</m:t>
                        </m:r>
                      </m:e>
                    </m:func>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xz</m:t>
                        </m:r>
                      </m:sub>
                    </m:sSub>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m:t>
                        </m:r>
                      </m:sup>
                    </m:sSup>
                  </m:e>
                </m:d>
                <m:sSup>
                  <m:sSupPr>
                    <m:ctrlPr>
                      <w:rPr>
                        <w:rFonts w:ascii="Cambria Math" w:hAnsi="Cambria Math"/>
                      </w:rPr>
                    </m:ctrlPr>
                  </m:sSupPr>
                  <m:e>
                    <m:r>
                      <w:rPr>
                        <w:rFonts w:ascii="Cambria Math" w:hAnsi="Cambria Math"/>
                      </w:rPr>
                      <m:t>ϕ</m:t>
                    </m:r>
                  </m:e>
                  <m:sup>
                    <m:r>
                      <m:rPr>
                        <m:sty m:val="p"/>
                      </m:rPr>
                      <w:rPr>
                        <w:rFonts w:ascii="Cambria Math" w:hAnsi="Cambria Math"/>
                      </w:rPr>
                      <m:t>'</m:t>
                    </m:r>
                  </m:sup>
                </m:sSup>
                <m:func>
                  <m:funcPr>
                    <m:ctrlPr>
                      <w:rPr>
                        <w:rFonts w:ascii="Cambria Math" w:hAnsi="Cambria Math"/>
                      </w:rPr>
                    </m:ctrlPr>
                  </m:funcPr>
                  <m:fName>
                    <m:r>
                      <m:rPr>
                        <m:sty m:val="p"/>
                      </m:rPr>
                      <w:rPr>
                        <w:rFonts w:ascii="Cambria Math" w:hAnsi="Cambria Math"/>
                      </w:rPr>
                      <m:t>cos</m:t>
                    </m:r>
                  </m:fName>
                  <m:e>
                    <m:r>
                      <w:rPr>
                        <w:rFonts w:ascii="Cambria Math" w:hAnsi="Cambria Math"/>
                      </w:rPr>
                      <m:t>ϕ</m:t>
                    </m:r>
                  </m:e>
                </m:func>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yz</m:t>
                        </m:r>
                      </m:sub>
                    </m:sSub>
                  </m:e>
                </m:d>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m:rPr>
                                    <m:sty m:val="p"/>
                                  </m:rPr>
                                  <w:rPr>
                                    <w:rFonts w:ascii="Cambria Math" w:hAnsi="Cambria Math"/>
                                  </w:rPr>
                                  <m:t>'</m:t>
                                </m:r>
                              </m:sup>
                            </m:sSup>
                          </m:e>
                        </m:d>
                      </m:e>
                      <m:sup>
                        <m:r>
                          <m:rPr>
                            <m:sty m:val="p"/>
                          </m:rPr>
                          <w:rPr>
                            <w:rFonts w:ascii="Cambria Math" w:hAnsi="Cambria Math"/>
                          </w:rPr>
                          <m:t>2</m:t>
                        </m:r>
                      </m:sup>
                    </m:sSup>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ϕ</m:t>
                        </m:r>
                      </m:e>
                    </m:func>
                    <m:r>
                      <m:rPr>
                        <m:sty m:val="p"/>
                      </m:rPr>
                      <w:rPr>
                        <w:rFonts w:ascii="Cambria Math" w:hAnsi="Cambria Math"/>
                      </w:rPr>
                      <m:t>-</m:t>
                    </m:r>
                    <m:sSup>
                      <m:sSupPr>
                        <m:ctrlPr>
                          <w:rPr>
                            <w:rFonts w:ascii="Cambria Math" w:hAnsi="Cambria Math"/>
                          </w:rPr>
                        </m:ctrlPr>
                      </m:sSupPr>
                      <m:e>
                        <m:r>
                          <w:rPr>
                            <w:rFonts w:ascii="Cambria Math" w:hAnsi="Cambria Math"/>
                          </w:rPr>
                          <m:t>ϕ</m:t>
                        </m:r>
                      </m:e>
                      <m:sup>
                        <m:r>
                          <m:rPr>
                            <m:sty m:val="p"/>
                          </m:rPr>
                          <w:rPr>
                            <w:rFonts w:ascii="Cambria Math" w:hAnsi="Cambria Math"/>
                          </w:rPr>
                          <m:t>'2</m:t>
                        </m:r>
                      </m:sup>
                    </m:sSup>
                  </m:e>
                </m:d>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x</m:t>
                        </m:r>
                      </m:sub>
                    </m:sSub>
                  </m:num>
                  <m:den>
                    <m:sSub>
                      <m:sSubPr>
                        <m:ctrlPr>
                          <w:rPr>
                            <w:rFonts w:ascii="Cambria Math" w:hAnsi="Cambria Math"/>
                          </w:rPr>
                        </m:ctrlPr>
                      </m:sSubPr>
                      <m:e>
                        <m:r>
                          <w:rPr>
                            <w:rFonts w:ascii="Cambria Math" w:hAnsi="Cambria Math"/>
                          </w:rPr>
                          <m:t>I</m:t>
                        </m:r>
                      </m:e>
                      <m:sub>
                        <m:r>
                          <w:rPr>
                            <w:rFonts w:ascii="Cambria Math" w:hAnsi="Cambria Math"/>
                          </w:rPr>
                          <m:t>z</m:t>
                        </m:r>
                      </m:sub>
                    </m:sSub>
                    <m:sSub>
                      <m:sSubPr>
                        <m:ctrlPr>
                          <w:rPr>
                            <w:rFonts w:ascii="Cambria Math" w:hAnsi="Cambria Math"/>
                          </w:rPr>
                        </m:ctrlPr>
                      </m:sSubPr>
                      <m:e>
                        <m:r>
                          <w:rPr>
                            <w:rFonts w:ascii="Cambria Math" w:hAnsi="Cambria Math"/>
                          </w:rPr>
                          <m:t>ω</m:t>
                        </m:r>
                      </m:e>
                      <m:sub>
                        <m:r>
                          <w:rPr>
                            <w:rFonts w:ascii="Cambria Math" w:hAnsi="Cambria Math"/>
                          </w:rPr>
                          <m:t>o</m:t>
                        </m:r>
                      </m:sub>
                    </m:sSub>
                    <m:r>
                      <m:rPr>
                        <m:sty m:val="p"/>
                      </m:rPr>
                      <w:rPr>
                        <w:rFonts w:ascii="Cambria Math" w:hAnsi="Cambria Math"/>
                      </w:rPr>
                      <m:t xml:space="preserve"> </m:t>
                    </m:r>
                  </m:den>
                </m:f>
                <m:r>
                  <m:rPr>
                    <m:sty m:val="p"/>
                  </m:rPr>
                  <w:rPr>
                    <w:rFonts w:ascii="Cambria Math" w:hAnsi="Cambria Math"/>
                  </w:rPr>
                  <m:t xml:space="preserve"> </m:t>
                </m:r>
              </m:oMath>
            </m:oMathPara>
          </w:p>
        </w:tc>
        <w:bookmarkStart w:id="783" w:name="_Ref203379554"/>
        <w:tc>
          <w:tcPr>
            <w:tcW w:w="346" w:type="pct"/>
            <w:gridSpan w:val="2"/>
            <w:vAlign w:val="center"/>
          </w:tcPr>
          <w:p w:rsidR="007C0E11" w:rsidRPr="00B02DFA" w:rsidRDefault="00C64352" w:rsidP="00B02DFA">
            <w:pPr>
              <w:pStyle w:val="centerednormalpictureseqns"/>
            </w:pPr>
            <w:r w:rsidRPr="00B02DFA">
              <w:fldChar w:fldCharType="begin"/>
            </w:r>
            <w:r w:rsidR="007C0E11" w:rsidRPr="00B02DFA">
              <w:instrText xml:space="preserve"> STYLEREF 1 \s </w:instrText>
            </w:r>
            <w:r w:rsidRPr="00B02DFA">
              <w:fldChar w:fldCharType="separate"/>
            </w:r>
            <w:r w:rsidR="00D46473">
              <w:rPr>
                <w:noProof/>
              </w:rPr>
              <w:t>5</w:t>
            </w:r>
            <w:r w:rsidRPr="00B02DFA">
              <w:fldChar w:fldCharType="end"/>
            </w:r>
            <w:r w:rsidR="007C0E11" w:rsidRPr="00B02DFA">
              <w:noBreakHyphen/>
            </w:r>
            <w:fldSimple w:instr=" SEQ Equation \* ARABIC \s 1 ">
              <w:r w:rsidR="00D46473">
                <w:rPr>
                  <w:noProof/>
                </w:rPr>
                <w:t>15</w:t>
              </w:r>
            </w:fldSimple>
            <w:bookmarkEnd w:id="783"/>
          </w:p>
        </w:tc>
      </w:tr>
    </w:tbl>
    <w:p w:rsidR="007C0E11" w:rsidRDefault="007C0E11" w:rsidP="007C0E11">
      <w:r>
        <w:t>Where:</w:t>
      </w:r>
    </w:p>
    <w:p w:rsidR="008F7CD7" w:rsidRPr="00B560C2" w:rsidRDefault="00C64352" w:rsidP="008F7CD7">
      <w:pPr>
        <w:pStyle w:val="centerednormalpictureseqns"/>
      </w:pPr>
      <m:oMathPara>
        <m:oMath>
          <m:sSub>
            <m:sSubPr>
              <m:ctrlPr>
                <w:rPr>
                  <w:rFonts w:ascii="Cambria Math" w:hAnsi="Cambria Math"/>
                  <w:i/>
                </w:rPr>
              </m:ctrlPr>
            </m:sSubPr>
            <m:e>
              <m:r>
                <w:rPr>
                  <w:rFonts w:ascii="Cambria Math" w:hAnsi="Cambria Math"/>
                </w:rPr>
                <m:t>k</m:t>
              </m:r>
            </m:e>
            <m:sub>
              <m:r>
                <w:rPr>
                  <w:rFonts w:ascii="Cambria Math" w:hAnsi="Cambria Math"/>
                </w:rPr>
                <m:t>xz</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den>
          </m:f>
        </m:oMath>
      </m:oMathPara>
    </w:p>
    <w:p w:rsidR="008F7CD7" w:rsidRDefault="00C64352" w:rsidP="008F7CD7">
      <w:pPr>
        <w:pStyle w:val="centerednormalpictureseqns"/>
      </w:pPr>
      <m:oMathPara>
        <m:oMath>
          <m:sSub>
            <m:sSubPr>
              <m:ctrlPr>
                <w:rPr>
                  <w:rFonts w:ascii="Cambria Math" w:hAnsi="Cambria Math"/>
                  <w:i/>
                </w:rPr>
              </m:ctrlPr>
            </m:sSubPr>
            <m:e>
              <m:r>
                <w:rPr>
                  <w:rFonts w:ascii="Cambria Math" w:hAnsi="Cambria Math"/>
                </w:rPr>
                <m:t>k</m:t>
              </m:r>
            </m:e>
            <m:sub>
              <m:r>
                <w:rPr>
                  <w:rFonts w:ascii="Cambria Math" w:hAnsi="Cambria Math"/>
                </w:rPr>
                <m:t>yz</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2</m:t>
                  </m:r>
                </m:sub>
              </m:sSub>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den>
          </m:f>
        </m:oMath>
      </m:oMathPara>
    </w:p>
    <w:p w:rsidR="007C0E11" w:rsidRDefault="007C0E11" w:rsidP="007C0E11">
      <w:r>
        <w:t xml:space="preserve">And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oMath>
      <w:r w:rsidR="008F7CD7">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8F7CD7">
        <w:rPr>
          <w:rFonts w:eastAsiaTheme="minorEastAsia"/>
        </w:rPr>
        <w:t xml:space="preserve">  can also be found from:</w:t>
      </w:r>
    </w:p>
    <w:p w:rsidR="008F7CD7" w:rsidRPr="00267B17" w:rsidRDefault="00C64352" w:rsidP="008F7CD7">
      <w:pPr>
        <w:pStyle w:val="centerednormalpictureseqns"/>
      </w:pPr>
      <m:oMathPara>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zz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xx</m:t>
                  </m:r>
                </m:sub>
              </m:sSub>
            </m:num>
            <m:den>
              <m:sSub>
                <m:sSubPr>
                  <m:ctrlPr>
                    <w:rPr>
                      <w:rFonts w:ascii="Cambria Math" w:hAnsi="Cambria Math"/>
                    </w:rPr>
                  </m:ctrlPr>
                </m:sSubPr>
                <m:e>
                  <m:r>
                    <w:rPr>
                      <w:rFonts w:ascii="Cambria Math" w:hAnsi="Cambria Math"/>
                    </w:rPr>
                    <m:t>I</m:t>
                  </m:r>
                </m:e>
                <m:sub>
                  <m:r>
                    <w:rPr>
                      <w:rFonts w:ascii="Cambria Math" w:hAnsi="Cambria Math"/>
                    </w:rPr>
                    <m:t>yy</m:t>
                  </m:r>
                </m:sub>
              </m:sSub>
            </m:den>
          </m:f>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zz</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yy</m:t>
                  </m:r>
                </m:sub>
              </m:sSub>
            </m:num>
            <m:den>
              <m:sSub>
                <m:sSubPr>
                  <m:ctrlPr>
                    <w:rPr>
                      <w:rFonts w:ascii="Cambria Math" w:hAnsi="Cambria Math"/>
                    </w:rPr>
                  </m:ctrlPr>
                </m:sSubPr>
                <m:e>
                  <m:r>
                    <w:rPr>
                      <w:rFonts w:ascii="Cambria Math" w:hAnsi="Cambria Math"/>
                    </w:rPr>
                    <m:t>I</m:t>
                  </m:r>
                </m:e>
                <m:sub>
                  <m:r>
                    <w:rPr>
                      <w:rFonts w:ascii="Cambria Math" w:hAnsi="Cambria Math"/>
                    </w:rPr>
                    <m:t>xx</m:t>
                  </m:r>
                </m:sub>
              </m:sSub>
            </m:den>
          </m:f>
        </m:oMath>
      </m:oMathPara>
    </w:p>
    <w:p w:rsidR="008F7CD7" w:rsidRPr="00267B17" w:rsidRDefault="008F7CD7" w:rsidP="005D064B">
      <w:pPr>
        <w:pStyle w:val="centerednormalpictureseqns"/>
      </w:pPr>
    </w:p>
    <w:p w:rsidR="007C0E11" w:rsidRDefault="007C0E11" w:rsidP="007C0E11">
      <w:r>
        <w:t xml:space="preserve">If the controller is only to take into account the effect of gravity gradient to control its actuators, </w:t>
      </w:r>
      <w:r w:rsidR="003F5873">
        <w:t xml:space="preserve">the gravity gradient </w:t>
      </w:r>
      <w:r>
        <w:t>force will have to be modeled into the previous equations. Gravity gradient can be expressed wit</w:t>
      </w:r>
      <w:r w:rsidR="00E07D67">
        <w:t>h the following vector equation:</w:t>
      </w:r>
    </w:p>
    <w:tbl>
      <w:tblPr>
        <w:tblW w:w="5000" w:type="pct"/>
        <w:tblLook w:val="04A0"/>
      </w:tblPr>
      <w:tblGrid>
        <w:gridCol w:w="8392"/>
        <w:gridCol w:w="545"/>
      </w:tblGrid>
      <w:tr w:rsidR="007C0E11" w:rsidTr="003F267B">
        <w:tc>
          <w:tcPr>
            <w:tcW w:w="4695" w:type="pct"/>
          </w:tcPr>
          <w:p w:rsidR="002A4F05" w:rsidRPr="006A1FE5" w:rsidRDefault="00C64352" w:rsidP="00A81448">
            <w:pPr>
              <w:pStyle w:val="centerednormalpictureseqns"/>
            </w:pPr>
            <m:oMathPara>
              <m:oMath>
                <m:sSub>
                  <m:sSubPr>
                    <m:ctrlPr>
                      <w:rPr>
                        <w:rFonts w:ascii="Cambria Math" w:hAnsi="Cambria Math"/>
                        <w:i/>
                      </w:rPr>
                    </m:ctrlPr>
                  </m:sSubPr>
                  <m:e>
                    <m:r>
                      <m:rPr>
                        <m:sty m:val="bi"/>
                      </m:rPr>
                      <w:rPr>
                        <w:rFonts w:ascii="Cambria Math" w:hAnsi="Cambria Math"/>
                      </w:rPr>
                      <m:t>τ</m:t>
                    </m:r>
                  </m:e>
                  <m:sub>
                    <m:r>
                      <w:rPr>
                        <w:rFonts w:ascii="Cambria Math" w:hAnsi="Cambria Math"/>
                      </w:rPr>
                      <m:t>b</m:t>
                    </m:r>
                  </m:sub>
                </m:sSub>
                <m:r>
                  <m:rPr>
                    <m:sty m:val="p"/>
                  </m:rPr>
                  <w:rPr>
                    <w:rFonts w:ascii="Cambria Math" w:hAnsi="Cambria Math"/>
                  </w:rPr>
                  <m:t>=3</m:t>
                </m:r>
                <m:f>
                  <m:fPr>
                    <m:ctrlPr>
                      <w:rPr>
                        <w:rFonts w:ascii="Cambria Math" w:hAnsi="Cambria Math"/>
                      </w:rPr>
                    </m:ctrlPr>
                  </m:fPr>
                  <m:num>
                    <m:r>
                      <w:rPr>
                        <w:rFonts w:ascii="Cambria Math" w:hAnsi="Cambria Math"/>
                      </w:rPr>
                      <m:t>μ</m:t>
                    </m:r>
                  </m:num>
                  <m:den>
                    <m:sSup>
                      <m:sSupPr>
                        <m:ctrlPr>
                          <w:rPr>
                            <w:rFonts w:ascii="Cambria Math" w:hAnsi="Cambria Math"/>
                          </w:rPr>
                        </m:ctrlPr>
                      </m:sSupPr>
                      <m:e>
                        <m:r>
                          <w:rPr>
                            <w:rFonts w:ascii="Cambria Math" w:hAnsi="Cambria Math"/>
                          </w:rPr>
                          <m:t>R</m:t>
                        </m:r>
                      </m:e>
                      <m:sup>
                        <m:r>
                          <m:rPr>
                            <m:sty m:val="p"/>
                          </m:rPr>
                          <w:rPr>
                            <w:rFonts w:ascii="Cambria Math" w:hAnsi="Cambria Math"/>
                          </w:rPr>
                          <m:t>3</m:t>
                        </m:r>
                      </m:sup>
                    </m:sSup>
                  </m:den>
                </m:f>
                <m:sSup>
                  <m:sSupPr>
                    <m:ctrlPr>
                      <w:rPr>
                        <w:rFonts w:ascii="Cambria Math" w:hAnsi="Cambria Math"/>
                      </w:rPr>
                    </m:ctrlPr>
                  </m:sSupPr>
                  <m:e>
                    <m:sSub>
                      <m:sSubPr>
                        <m:ctrlPr>
                          <w:rPr>
                            <w:rFonts w:ascii="Cambria Math" w:hAnsi="Cambria Math"/>
                          </w:rPr>
                        </m:ctrlPr>
                      </m:sSubPr>
                      <m:e>
                        <m:r>
                          <m:rPr>
                            <m:sty m:val="b"/>
                          </m:rPr>
                          <w:rPr>
                            <w:rFonts w:ascii="Cambria Math" w:hAnsi="Cambria Math"/>
                          </w:rPr>
                          <m:t>c</m:t>
                        </m:r>
                      </m:e>
                      <m:sub>
                        <m:r>
                          <m:rPr>
                            <m:sty m:val="p"/>
                          </m:rPr>
                          <w:rPr>
                            <w:rFonts w:ascii="Cambria Math" w:hAnsi="Cambria Math"/>
                          </w:rPr>
                          <m:t>3</m:t>
                        </m:r>
                      </m:sub>
                    </m:sSub>
                  </m:e>
                  <m:sup>
                    <m:r>
                      <m:rPr>
                        <m:sty m:val="p"/>
                      </m:rPr>
                      <w:rPr>
                        <w:rFonts w:ascii="Cambria Math" w:hAnsi="Cambria Math"/>
                      </w:rPr>
                      <m:t>×</m:t>
                    </m:r>
                  </m:sup>
                </m:sSup>
                <m:r>
                  <m:rPr>
                    <m:sty m:val="b"/>
                  </m:rPr>
                  <w:rPr>
                    <w:rFonts w:ascii="Cambria Math" w:hAnsi="Cambria Math"/>
                  </w:rPr>
                  <m:t>I</m:t>
                </m:r>
                <m:sSub>
                  <m:sSubPr>
                    <m:ctrlPr>
                      <w:rPr>
                        <w:rFonts w:ascii="Cambria Math" w:hAnsi="Cambria Math"/>
                      </w:rPr>
                    </m:ctrlPr>
                  </m:sSubPr>
                  <m:e>
                    <m:r>
                      <m:rPr>
                        <m:sty m:val="b"/>
                      </m:rPr>
                      <w:rPr>
                        <w:rFonts w:ascii="Cambria Math" w:hAnsi="Cambria Math"/>
                      </w:rPr>
                      <m:t>c</m:t>
                    </m:r>
                  </m:e>
                  <m:sub>
                    <m:r>
                      <m:rPr>
                        <m:sty m:val="p"/>
                      </m:rPr>
                      <w:rPr>
                        <w:rFonts w:ascii="Cambria Math" w:hAnsi="Cambria Math"/>
                      </w:rPr>
                      <m:t>3</m:t>
                    </m:r>
                  </m:sub>
                </m:sSub>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16</w:t>
              </w:r>
            </w:fldSimple>
          </w:p>
        </w:tc>
      </w:tr>
    </w:tbl>
    <w:p w:rsidR="007C0E11" w:rsidRDefault="007C0E11" w:rsidP="007C0E11">
      <w:r>
        <w:t>And this equation can be expanded to its individual parts expressed in the b</w:t>
      </w:r>
      <w:r w:rsidR="00E07D67">
        <w:t>ody frame as:</w:t>
      </w:r>
    </w:p>
    <w:tbl>
      <w:tblPr>
        <w:tblW w:w="5000" w:type="pct"/>
        <w:tblLook w:val="04A0"/>
      </w:tblPr>
      <w:tblGrid>
        <w:gridCol w:w="8392"/>
        <w:gridCol w:w="545"/>
      </w:tblGrid>
      <w:tr w:rsidR="007C0E11" w:rsidTr="003F267B">
        <w:tc>
          <w:tcPr>
            <w:tcW w:w="4695" w:type="pct"/>
          </w:tcPr>
          <w:p w:rsidR="002A4F05" w:rsidRPr="00A81448" w:rsidRDefault="00C64352" w:rsidP="00A81448">
            <w:pPr>
              <w:pStyle w:val="centerednormalpictureseqns"/>
              <w:rPr>
                <w:sz w:val="20"/>
              </w:rPr>
            </w:pPr>
            <m:oMathPara>
              <m:oMath>
                <m:sSub>
                  <m:sSubPr>
                    <m:ctrlPr>
                      <w:rPr>
                        <w:rFonts w:ascii="Cambria Math" w:hAnsi="Cambria Math"/>
                        <w:sz w:val="20"/>
                      </w:rPr>
                    </m:ctrlPr>
                  </m:sSubPr>
                  <m:e>
                    <m:r>
                      <m:rPr>
                        <m:sty m:val="b"/>
                      </m:rPr>
                      <w:rPr>
                        <w:rFonts w:ascii="Cambria Math" w:hAnsi="Cambria Math"/>
                        <w:sz w:val="20"/>
                      </w:rPr>
                      <m:t>τ</m:t>
                    </m:r>
                    <m:ctrlPr>
                      <w:rPr>
                        <w:rFonts w:ascii="Cambria Math" w:hAnsi="Cambria Math"/>
                        <w:b/>
                        <w:sz w:val="20"/>
                      </w:rPr>
                    </m:ctrlPr>
                  </m:e>
                  <m:sub>
                    <m:r>
                      <m:rPr>
                        <m:sty m:val="p"/>
                      </m:rPr>
                      <w:rPr>
                        <w:rFonts w:ascii="Cambria Math" w:hAnsi="Cambria Math"/>
                        <w:sz w:val="20"/>
                      </w:rPr>
                      <m:t>b</m:t>
                    </m:r>
                  </m:sub>
                </m:sSub>
                <m:r>
                  <m:rPr>
                    <m:sty m:val="p"/>
                  </m:rPr>
                  <w:rPr>
                    <w:rFonts w:ascii="Cambria Math" w:hAnsi="Cambria Math"/>
                    <w:sz w:val="20"/>
                  </w:rPr>
                  <m:t xml:space="preserve"> ≈</m:t>
                </m:r>
                <m:d>
                  <m:dPr>
                    <m:ctrlPr>
                      <w:rPr>
                        <w:rFonts w:ascii="Cambria Math" w:hAnsi="Cambria Math"/>
                        <w:sz w:val="20"/>
                      </w:rPr>
                    </m:ctrlPr>
                  </m:dPr>
                  <m:e>
                    <m:m>
                      <m:mPr>
                        <m:plcHide m:val="on"/>
                        <m:mcs>
                          <m:mc>
                            <m:mcPr>
                              <m:count m:val="1"/>
                              <m:mcJc m:val="left"/>
                            </m:mcPr>
                          </m:mc>
                        </m:mcs>
                        <m:ctrlPr>
                          <w:rPr>
                            <w:rFonts w:ascii="Cambria Math" w:hAnsi="Cambria Math"/>
                            <w:sz w:val="20"/>
                          </w:rPr>
                        </m:ctrlPr>
                      </m:mPr>
                      <m:mr>
                        <m:e>
                          <m:sSub>
                            <m:sSubPr>
                              <m:ctrlPr>
                                <w:rPr>
                                  <w:rFonts w:ascii="Cambria Math" w:hAnsi="Cambria Math"/>
                                  <w:sz w:val="20"/>
                                </w:rPr>
                              </m:ctrlPr>
                            </m:sSubPr>
                            <m:e>
                              <m:r>
                                <w:rPr>
                                  <w:rFonts w:ascii="Cambria Math" w:hAnsi="Cambria Math"/>
                                  <w:sz w:val="20"/>
                                </w:rPr>
                                <m:t>τ</m:t>
                              </m:r>
                              <m:ctrlPr>
                                <w:rPr>
                                  <w:rFonts w:ascii="Cambria Math" w:hAnsi="Cambria Math"/>
                                  <w:i/>
                                  <w:sz w:val="20"/>
                                </w:rPr>
                              </m:ctrlPr>
                            </m:e>
                            <m:sub>
                              <m:r>
                                <w:rPr>
                                  <w:rFonts w:ascii="Cambria Math" w:hAnsi="Cambria Math"/>
                                  <w:sz w:val="20"/>
                                </w:rPr>
                                <m:t>x</m:t>
                              </m:r>
                              <m:ctrlPr>
                                <w:rPr>
                                  <w:rFonts w:ascii="Cambria Math" w:hAnsi="Cambria Math"/>
                                  <w:i/>
                                  <w:sz w:val="20"/>
                                </w:rPr>
                              </m:ctrlPr>
                            </m:sub>
                          </m:sSub>
                        </m:e>
                      </m:mr>
                      <m:mr>
                        <m:e>
                          <m:sSub>
                            <m:sSubPr>
                              <m:ctrlPr>
                                <w:rPr>
                                  <w:rFonts w:ascii="Cambria Math" w:hAnsi="Cambria Math"/>
                                  <w:sz w:val="20"/>
                                </w:rPr>
                              </m:ctrlPr>
                            </m:sSubPr>
                            <m:e>
                              <m:r>
                                <w:rPr>
                                  <w:rFonts w:ascii="Cambria Math" w:hAnsi="Cambria Math"/>
                                  <w:sz w:val="20"/>
                                </w:rPr>
                                <m:t>τ</m:t>
                              </m:r>
                              <m:ctrlPr>
                                <w:rPr>
                                  <w:rFonts w:ascii="Cambria Math" w:hAnsi="Cambria Math"/>
                                  <w:i/>
                                  <w:sz w:val="20"/>
                                </w:rPr>
                              </m:ctrlPr>
                            </m:e>
                            <m:sub>
                              <m:r>
                                <w:rPr>
                                  <w:rFonts w:ascii="Cambria Math" w:hAnsi="Cambria Math"/>
                                  <w:sz w:val="20"/>
                                </w:rPr>
                                <m:t>y</m:t>
                              </m:r>
                              <m:ctrlPr>
                                <w:rPr>
                                  <w:rFonts w:ascii="Cambria Math" w:hAnsi="Cambria Math"/>
                                  <w:i/>
                                  <w:sz w:val="20"/>
                                </w:rPr>
                              </m:ctrlPr>
                            </m:sub>
                          </m:sSub>
                        </m:e>
                      </m:mr>
                      <m:mr>
                        <m:e>
                          <m:sSub>
                            <m:sSubPr>
                              <m:ctrlPr>
                                <w:rPr>
                                  <w:rFonts w:ascii="Cambria Math" w:hAnsi="Cambria Math"/>
                                  <w:sz w:val="20"/>
                                </w:rPr>
                              </m:ctrlPr>
                            </m:sSubPr>
                            <m:e>
                              <m:r>
                                <w:rPr>
                                  <w:rFonts w:ascii="Cambria Math" w:hAnsi="Cambria Math"/>
                                  <w:sz w:val="20"/>
                                </w:rPr>
                                <m:t>τ</m:t>
                              </m:r>
                              <m:ctrlPr>
                                <w:rPr>
                                  <w:rFonts w:ascii="Cambria Math" w:hAnsi="Cambria Math"/>
                                  <w:i/>
                                  <w:sz w:val="20"/>
                                </w:rPr>
                              </m:ctrlPr>
                            </m:e>
                            <m:sub>
                              <m:r>
                                <w:rPr>
                                  <w:rFonts w:ascii="Cambria Math" w:hAnsi="Cambria Math"/>
                                  <w:sz w:val="20"/>
                                </w:rPr>
                                <m:t>z</m:t>
                              </m:r>
                              <m:ctrlPr>
                                <w:rPr>
                                  <w:rFonts w:ascii="Cambria Math" w:hAnsi="Cambria Math"/>
                                  <w:i/>
                                  <w:sz w:val="20"/>
                                </w:rPr>
                              </m:ctrlPr>
                            </m:sub>
                          </m:sSub>
                        </m:e>
                      </m:mr>
                    </m:m>
                  </m:e>
                </m:d>
                <m:r>
                  <m:rPr>
                    <m:sty m:val="p"/>
                  </m:rPr>
                  <w:rPr>
                    <w:rFonts w:ascii="Cambria Math" w:hAnsi="Cambria Math"/>
                    <w:sz w:val="20"/>
                  </w:rPr>
                  <m:t>=</m:t>
                </m:r>
                <m:d>
                  <m:dPr>
                    <m:ctrlPr>
                      <w:rPr>
                        <w:rFonts w:ascii="Cambria Math" w:hAnsi="Cambria Math"/>
                        <w:sz w:val="20"/>
                      </w:rPr>
                    </m:ctrlPr>
                  </m:dPr>
                  <m:e>
                    <m:m>
                      <m:mPr>
                        <m:plcHide m:val="on"/>
                        <m:mcs>
                          <m:mc>
                            <m:mcPr>
                              <m:count m:val="1"/>
                              <m:mcJc m:val="left"/>
                            </m:mcPr>
                          </m:mc>
                        </m:mcs>
                        <m:ctrlPr>
                          <w:rPr>
                            <w:rFonts w:ascii="Cambria Math" w:hAnsi="Cambria Math"/>
                            <w:sz w:val="20"/>
                          </w:rPr>
                        </m:ctrlPr>
                      </m:mPr>
                      <m:mr>
                        <m:e>
                          <m:r>
                            <m:rPr>
                              <m:sty m:val="p"/>
                            </m:rPr>
                            <w:rPr>
                              <w:rFonts w:ascii="Cambria Math" w:hAnsi="Cambria Math"/>
                              <w:sz w:val="20"/>
                            </w:rPr>
                            <m:t>-3</m:t>
                          </m:r>
                          <m:f>
                            <m:fPr>
                              <m:ctrlPr>
                                <w:rPr>
                                  <w:rFonts w:ascii="Cambria Math" w:hAnsi="Cambria Math"/>
                                  <w:sz w:val="20"/>
                                </w:rPr>
                              </m:ctrlPr>
                            </m:fPr>
                            <m:num>
                              <m:r>
                                <w:rPr>
                                  <w:rFonts w:ascii="Cambria Math" w:hAnsi="Cambria Math"/>
                                  <w:sz w:val="20"/>
                                </w:rPr>
                                <m:t>μ</m:t>
                              </m:r>
                              <m:ctrlPr>
                                <w:rPr>
                                  <w:rFonts w:ascii="Cambria Math" w:hAnsi="Cambria Math"/>
                                  <w:i/>
                                  <w:sz w:val="20"/>
                                </w:rPr>
                              </m:ctrlPr>
                            </m:num>
                            <m:den>
                              <m:sSup>
                                <m:sSupPr>
                                  <m:ctrlPr>
                                    <w:rPr>
                                      <w:rFonts w:ascii="Cambria Math" w:hAnsi="Cambria Math"/>
                                      <w:sz w:val="20"/>
                                    </w:rPr>
                                  </m:ctrlPr>
                                </m:sSupPr>
                                <m:e>
                                  <m:r>
                                    <w:rPr>
                                      <w:rFonts w:ascii="Cambria Math" w:hAnsi="Cambria Math"/>
                                      <w:sz w:val="20"/>
                                    </w:rPr>
                                    <m:t>R</m:t>
                                  </m:r>
                                  <m:ctrlPr>
                                    <w:rPr>
                                      <w:rFonts w:ascii="Cambria Math" w:hAnsi="Cambria Math"/>
                                      <w:i/>
                                      <w:sz w:val="20"/>
                                    </w:rPr>
                                  </m:ctrlPr>
                                </m:e>
                                <m:sup>
                                  <m:r>
                                    <m:rPr>
                                      <m:sty m:val="p"/>
                                    </m:rPr>
                                    <w:rPr>
                                      <w:rFonts w:ascii="Cambria Math" w:hAnsi="Cambria Math"/>
                                      <w:sz w:val="20"/>
                                    </w:rPr>
                                    <m:t>3</m:t>
                                  </m:r>
                                </m:sup>
                              </m:sSup>
                              <m:ctrlPr>
                                <w:rPr>
                                  <w:rFonts w:ascii="Cambria Math" w:hAnsi="Cambria Math"/>
                                  <w:b/>
                                  <w:i/>
                                  <w:sz w:val="20"/>
                                </w:rPr>
                              </m:ctrlPr>
                            </m:den>
                          </m:f>
                          <m:d>
                            <m:dPr>
                              <m:ctrlPr>
                                <w:rPr>
                                  <w:rFonts w:ascii="Cambria Math" w:hAnsi="Cambria Math"/>
                                  <w:sz w:val="20"/>
                                </w:rPr>
                              </m:ctrlPr>
                            </m:dPr>
                            <m:e>
                              <m:sSub>
                                <m:sSubPr>
                                  <m:ctrlPr>
                                    <w:rPr>
                                      <w:rFonts w:ascii="Cambria Math" w:hAnsi="Cambria Math"/>
                                      <w:sz w:val="20"/>
                                    </w:rPr>
                                  </m:ctrlPr>
                                </m:sSubPr>
                                <m:e>
                                  <m:r>
                                    <w:rPr>
                                      <w:rFonts w:ascii="Cambria Math" w:hAnsi="Cambria Math"/>
                                      <w:sz w:val="20"/>
                                    </w:rPr>
                                    <m:t>I</m:t>
                                  </m:r>
                                  <m:ctrlPr>
                                    <w:rPr>
                                      <w:rFonts w:ascii="Cambria Math" w:hAnsi="Cambria Math"/>
                                      <w:i/>
                                      <w:sz w:val="20"/>
                                    </w:rPr>
                                  </m:ctrlPr>
                                </m:e>
                                <m:sub>
                                  <m:r>
                                    <w:rPr>
                                      <w:rFonts w:ascii="Cambria Math" w:hAnsi="Cambria Math"/>
                                      <w:sz w:val="20"/>
                                    </w:rPr>
                                    <m:t>yy</m:t>
                                  </m:r>
                                  <m:ctrlPr>
                                    <w:rPr>
                                      <w:rFonts w:ascii="Cambria Math" w:hAnsi="Cambria Math"/>
                                      <w:i/>
                                      <w:sz w:val="20"/>
                                    </w:rPr>
                                  </m:ctrlPr>
                                </m:sub>
                              </m:sSub>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I</m:t>
                                  </m:r>
                                  <m:ctrlPr>
                                    <w:rPr>
                                      <w:rFonts w:ascii="Cambria Math" w:hAnsi="Cambria Math"/>
                                      <w:i/>
                                      <w:sz w:val="20"/>
                                    </w:rPr>
                                  </m:ctrlPr>
                                </m:e>
                                <m:sub>
                                  <m:r>
                                    <w:rPr>
                                      <w:rFonts w:ascii="Cambria Math" w:hAnsi="Cambria Math"/>
                                      <w:sz w:val="20"/>
                                    </w:rPr>
                                    <m:t>zz</m:t>
                                  </m:r>
                                  <m:ctrlPr>
                                    <w:rPr>
                                      <w:rFonts w:ascii="Cambria Math" w:hAnsi="Cambria Math"/>
                                      <w:i/>
                                      <w:sz w:val="20"/>
                                    </w:rPr>
                                  </m:ctrlPr>
                                </m:sub>
                              </m:sSub>
                            </m:e>
                          </m:d>
                          <m:d>
                            <m:dPr>
                              <m:ctrlPr>
                                <w:rPr>
                                  <w:rFonts w:ascii="Cambria Math" w:hAnsi="Cambria Math"/>
                                  <w:sz w:val="20"/>
                                </w:rPr>
                              </m:ctrlPr>
                            </m:dPr>
                            <m:e>
                              <m:r>
                                <m:rPr>
                                  <m:sty m:val="p"/>
                                </m:rPr>
                                <w:rPr>
                                  <w:rFonts w:ascii="Cambria Math" w:hAnsi="Cambria Math"/>
                                  <w:sz w:val="20"/>
                                </w:rPr>
                                <m:t>cos</m:t>
                              </m:r>
                              <m:r>
                                <w:rPr>
                                  <w:rFonts w:ascii="Cambria Math" w:hAnsi="Cambria Math"/>
                                  <w:sz w:val="20"/>
                                </w:rPr>
                                <m:t>α</m:t>
                              </m:r>
                              <m:r>
                                <m:rPr>
                                  <m:sty m:val="p"/>
                                </m:rPr>
                                <w:rPr>
                                  <w:rFonts w:ascii="Cambria Math" w:hAnsi="Cambria Math"/>
                                  <w:sz w:val="20"/>
                                </w:rPr>
                                <m:t>sin</m:t>
                              </m:r>
                              <m:r>
                                <w:rPr>
                                  <w:rFonts w:ascii="Cambria Math" w:hAnsi="Cambria Math"/>
                                  <w:sz w:val="20"/>
                                </w:rPr>
                                <m:t>ϕ</m:t>
                              </m:r>
                              <m:r>
                                <m:rPr>
                                  <m:sty m:val="p"/>
                                </m:rPr>
                                <w:rPr>
                                  <w:rFonts w:ascii="Cambria Math" w:hAnsi="Cambria Math"/>
                                  <w:sz w:val="20"/>
                                </w:rPr>
                                <m:t>cos</m:t>
                              </m:r>
                              <m:r>
                                <w:rPr>
                                  <w:rFonts w:ascii="Cambria Math" w:hAnsi="Cambria Math"/>
                                  <w:sz w:val="20"/>
                                </w:rPr>
                                <m:t>γ</m:t>
                              </m:r>
                              <m:r>
                                <m:rPr>
                                  <m:sty m:val="p"/>
                                </m:rPr>
                                <w:rPr>
                                  <w:rFonts w:ascii="Cambria Math" w:hAnsi="Cambria Math"/>
                                  <w:sz w:val="20"/>
                                </w:rPr>
                                <m:t>+sin</m:t>
                              </m:r>
                              <m:r>
                                <w:rPr>
                                  <w:rFonts w:ascii="Cambria Math" w:hAnsi="Cambria Math"/>
                                  <w:sz w:val="20"/>
                                </w:rPr>
                                <m:t>α</m:t>
                              </m:r>
                              <m:r>
                                <m:rPr>
                                  <m:sty m:val="p"/>
                                </m:rPr>
                                <w:rPr>
                                  <w:rFonts w:ascii="Cambria Math" w:hAnsi="Cambria Math"/>
                                  <w:sz w:val="20"/>
                                </w:rPr>
                                <m:t>sin</m:t>
                              </m:r>
                              <m:r>
                                <w:rPr>
                                  <w:rFonts w:ascii="Cambria Math" w:hAnsi="Cambria Math"/>
                                  <w:sz w:val="20"/>
                                </w:rPr>
                                <m:t>γ</m:t>
                              </m:r>
                            </m:e>
                          </m:d>
                          <m:d>
                            <m:dPr>
                              <m:ctrlPr>
                                <w:rPr>
                                  <w:rFonts w:ascii="Cambria Math" w:hAnsi="Cambria Math"/>
                                  <w:sz w:val="20"/>
                                </w:rPr>
                              </m:ctrlPr>
                            </m:dPr>
                            <m:e>
                              <m:r>
                                <m:rPr>
                                  <m:sty m:val="p"/>
                                </m:rPr>
                                <w:rPr>
                                  <w:rFonts w:ascii="Cambria Math" w:hAnsi="Cambria Math"/>
                                  <w:sz w:val="20"/>
                                </w:rPr>
                                <m:t>cos</m:t>
                              </m:r>
                              <m:r>
                                <w:rPr>
                                  <w:rFonts w:ascii="Cambria Math" w:hAnsi="Cambria Math"/>
                                  <w:sz w:val="20"/>
                                </w:rPr>
                                <m:t>α</m:t>
                              </m:r>
                              <m:r>
                                <m:rPr>
                                  <m:sty m:val="p"/>
                                </m:rPr>
                                <w:rPr>
                                  <w:rFonts w:ascii="Cambria Math" w:hAnsi="Cambria Math"/>
                                  <w:sz w:val="20"/>
                                </w:rPr>
                                <m:t>sin</m:t>
                              </m:r>
                              <m:r>
                                <w:rPr>
                                  <w:rFonts w:ascii="Cambria Math" w:hAnsi="Cambria Math"/>
                                  <w:sz w:val="20"/>
                                </w:rPr>
                                <m:t>ϕ</m:t>
                              </m:r>
                              <m:r>
                                <m:rPr>
                                  <m:sty m:val="p"/>
                                </m:rPr>
                                <w:rPr>
                                  <w:rFonts w:ascii="Cambria Math" w:hAnsi="Cambria Math"/>
                                  <w:sz w:val="20"/>
                                </w:rPr>
                                <m:t>sin</m:t>
                              </m:r>
                              <m:r>
                                <w:rPr>
                                  <w:rFonts w:ascii="Cambria Math" w:hAnsi="Cambria Math"/>
                                  <w:sz w:val="20"/>
                                </w:rPr>
                                <m:t>γ</m:t>
                              </m:r>
                              <m:r>
                                <m:rPr>
                                  <m:sty m:val="p"/>
                                </m:rPr>
                                <w:rPr>
                                  <w:rFonts w:ascii="Cambria Math" w:hAnsi="Cambria Math"/>
                                  <w:sz w:val="20"/>
                                </w:rPr>
                                <m:t>-sin</m:t>
                              </m:r>
                              <m:r>
                                <w:rPr>
                                  <w:rFonts w:ascii="Cambria Math" w:hAnsi="Cambria Math"/>
                                  <w:sz w:val="20"/>
                                </w:rPr>
                                <m:t>α</m:t>
                              </m:r>
                              <m:r>
                                <m:rPr>
                                  <m:sty m:val="p"/>
                                </m:rPr>
                                <w:rPr>
                                  <w:rFonts w:ascii="Cambria Math" w:hAnsi="Cambria Math"/>
                                  <w:sz w:val="20"/>
                                </w:rPr>
                                <m:t>cos</m:t>
                              </m:r>
                              <m:r>
                                <w:rPr>
                                  <w:rFonts w:ascii="Cambria Math" w:hAnsi="Cambria Math"/>
                                  <w:sz w:val="20"/>
                                </w:rPr>
                                <m:t>γ</m:t>
                              </m:r>
                            </m:e>
                          </m:d>
                        </m:e>
                      </m:mr>
                      <m:mr>
                        <m:e>
                          <m:r>
                            <m:rPr>
                              <m:sty m:val="p"/>
                            </m:rPr>
                            <w:rPr>
                              <w:rFonts w:ascii="Cambria Math" w:hAnsi="Cambria Math"/>
                              <w:sz w:val="20"/>
                            </w:rPr>
                            <m:t>-3</m:t>
                          </m:r>
                          <m:f>
                            <m:fPr>
                              <m:ctrlPr>
                                <w:rPr>
                                  <w:rFonts w:ascii="Cambria Math" w:hAnsi="Cambria Math"/>
                                  <w:sz w:val="20"/>
                                </w:rPr>
                              </m:ctrlPr>
                            </m:fPr>
                            <m:num>
                              <m:r>
                                <w:rPr>
                                  <w:rFonts w:ascii="Cambria Math" w:hAnsi="Cambria Math"/>
                                  <w:sz w:val="20"/>
                                </w:rPr>
                                <m:t>μ</m:t>
                              </m:r>
                              <m:ctrlPr>
                                <w:rPr>
                                  <w:rFonts w:ascii="Cambria Math" w:hAnsi="Cambria Math"/>
                                  <w:i/>
                                  <w:sz w:val="20"/>
                                </w:rPr>
                              </m:ctrlPr>
                            </m:num>
                            <m:den>
                              <m:sSup>
                                <m:sSupPr>
                                  <m:ctrlPr>
                                    <w:rPr>
                                      <w:rFonts w:ascii="Cambria Math" w:hAnsi="Cambria Math"/>
                                      <w:sz w:val="20"/>
                                    </w:rPr>
                                  </m:ctrlPr>
                                </m:sSupPr>
                                <m:e>
                                  <m:r>
                                    <w:rPr>
                                      <w:rFonts w:ascii="Cambria Math" w:hAnsi="Cambria Math"/>
                                      <w:sz w:val="20"/>
                                    </w:rPr>
                                    <m:t>R</m:t>
                                  </m:r>
                                  <m:ctrlPr>
                                    <w:rPr>
                                      <w:rFonts w:ascii="Cambria Math" w:hAnsi="Cambria Math"/>
                                      <w:i/>
                                      <w:sz w:val="20"/>
                                    </w:rPr>
                                  </m:ctrlPr>
                                </m:e>
                                <m:sup>
                                  <m:r>
                                    <m:rPr>
                                      <m:sty m:val="p"/>
                                    </m:rPr>
                                    <w:rPr>
                                      <w:rFonts w:ascii="Cambria Math" w:hAnsi="Cambria Math"/>
                                      <w:sz w:val="20"/>
                                    </w:rPr>
                                    <m:t>3</m:t>
                                  </m:r>
                                </m:sup>
                              </m:sSup>
                              <m:ctrlPr>
                                <w:rPr>
                                  <w:rFonts w:ascii="Cambria Math" w:hAnsi="Cambria Math"/>
                                  <w:b/>
                                  <w:i/>
                                  <w:sz w:val="20"/>
                                </w:rPr>
                              </m:ctrlPr>
                            </m:den>
                          </m:f>
                          <m:d>
                            <m:dPr>
                              <m:ctrlPr>
                                <w:rPr>
                                  <w:rFonts w:ascii="Cambria Math" w:hAnsi="Cambria Math"/>
                                  <w:sz w:val="20"/>
                                </w:rPr>
                              </m:ctrlPr>
                            </m:dPr>
                            <m:e>
                              <m:sSub>
                                <m:sSubPr>
                                  <m:ctrlPr>
                                    <w:rPr>
                                      <w:rFonts w:ascii="Cambria Math" w:hAnsi="Cambria Math"/>
                                      <w:i/>
                                      <w:sz w:val="20"/>
                                    </w:rPr>
                                  </m:ctrlPr>
                                </m:sSubPr>
                                <m:e>
                                  <m:r>
                                    <w:rPr>
                                      <w:rFonts w:ascii="Cambria Math" w:hAnsi="Cambria Math"/>
                                      <w:sz w:val="20"/>
                                    </w:rPr>
                                    <m:t>I</m:t>
                                  </m:r>
                                </m:e>
                                <m:sub>
                                  <m:r>
                                    <w:rPr>
                                      <w:rFonts w:ascii="Cambria Math" w:hAnsi="Cambria Math"/>
                                      <w:sz w:val="20"/>
                                    </w:rPr>
                                    <m:t>zz</m:t>
                                  </m:r>
                                </m:sub>
                              </m:sSub>
                              <m:r>
                                <m:rPr>
                                  <m:sty m:val="p"/>
                                </m:rP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xx</m:t>
                                  </m:r>
                                </m:sub>
                              </m:sSub>
                            </m:e>
                          </m:d>
                          <m:d>
                            <m:dPr>
                              <m:ctrlPr>
                                <w:rPr>
                                  <w:rFonts w:ascii="Cambria Math" w:hAnsi="Cambria Math"/>
                                  <w:sz w:val="20"/>
                                </w:rPr>
                              </m:ctrlPr>
                            </m:dPr>
                            <m:e>
                              <m:r>
                                <m:rPr>
                                  <m:sty m:val="p"/>
                                </m:rPr>
                                <w:rPr>
                                  <w:rFonts w:ascii="Cambria Math" w:hAnsi="Cambria Math"/>
                                  <w:sz w:val="20"/>
                                </w:rPr>
                                <m:t>cos</m:t>
                              </m:r>
                              <m:r>
                                <w:rPr>
                                  <w:rFonts w:ascii="Cambria Math" w:hAnsi="Cambria Math"/>
                                  <w:sz w:val="20"/>
                                </w:rPr>
                                <m:t>α</m:t>
                              </m:r>
                              <m:r>
                                <m:rPr>
                                  <m:sty m:val="p"/>
                                </m:rPr>
                                <w:rPr>
                                  <w:rFonts w:ascii="Cambria Math" w:hAnsi="Cambria Math"/>
                                  <w:sz w:val="20"/>
                                </w:rPr>
                                <m:t>sin</m:t>
                              </m:r>
                              <m:r>
                                <w:rPr>
                                  <w:rFonts w:ascii="Cambria Math" w:hAnsi="Cambria Math"/>
                                  <w:sz w:val="20"/>
                                </w:rPr>
                                <m:t>ϕ</m:t>
                              </m:r>
                              <m:r>
                                <m:rPr>
                                  <m:sty m:val="p"/>
                                </m:rPr>
                                <w:rPr>
                                  <w:rFonts w:ascii="Cambria Math" w:hAnsi="Cambria Math"/>
                                  <w:sz w:val="20"/>
                                </w:rPr>
                                <m:t>cos</m:t>
                              </m:r>
                              <m:r>
                                <w:rPr>
                                  <w:rFonts w:ascii="Cambria Math" w:hAnsi="Cambria Math"/>
                                  <w:sz w:val="20"/>
                                </w:rPr>
                                <m:t>γ</m:t>
                              </m:r>
                              <m:r>
                                <m:rPr>
                                  <m:sty m:val="p"/>
                                </m:rPr>
                                <w:rPr>
                                  <w:rFonts w:ascii="Cambria Math" w:hAnsi="Cambria Math"/>
                                  <w:sz w:val="20"/>
                                </w:rPr>
                                <m:t>+sin</m:t>
                              </m:r>
                              <m:r>
                                <w:rPr>
                                  <w:rFonts w:ascii="Cambria Math" w:hAnsi="Cambria Math"/>
                                  <w:sz w:val="20"/>
                                </w:rPr>
                                <m:t>α</m:t>
                              </m:r>
                              <m:r>
                                <m:rPr>
                                  <m:sty m:val="p"/>
                                </m:rPr>
                                <w:rPr>
                                  <w:rFonts w:ascii="Cambria Math" w:hAnsi="Cambria Math"/>
                                  <w:sz w:val="20"/>
                                </w:rPr>
                                <m:t>sin</m:t>
                              </m:r>
                              <m:r>
                                <w:rPr>
                                  <w:rFonts w:ascii="Cambria Math" w:hAnsi="Cambria Math"/>
                                  <w:sz w:val="20"/>
                                </w:rPr>
                                <m:t>γ</m:t>
                              </m:r>
                            </m:e>
                          </m:d>
                          <m:r>
                            <m:rPr>
                              <m:sty m:val="p"/>
                            </m:rPr>
                            <w:rPr>
                              <w:rFonts w:ascii="Cambria Math" w:hAnsi="Cambria Math"/>
                              <w:sz w:val="20"/>
                            </w:rPr>
                            <m:t>cos</m:t>
                          </m:r>
                          <m:r>
                            <w:rPr>
                              <w:rFonts w:ascii="Cambria Math" w:hAnsi="Cambria Math"/>
                              <w:sz w:val="20"/>
                            </w:rPr>
                            <m:t>α</m:t>
                          </m:r>
                          <m:r>
                            <m:rPr>
                              <m:sty m:val="p"/>
                            </m:rPr>
                            <w:rPr>
                              <w:rFonts w:ascii="Cambria Math" w:hAnsi="Cambria Math"/>
                              <w:sz w:val="20"/>
                            </w:rPr>
                            <m:t>cos</m:t>
                          </m:r>
                          <m:r>
                            <w:rPr>
                              <w:rFonts w:ascii="Cambria Math" w:hAnsi="Cambria Math"/>
                              <w:sz w:val="20"/>
                            </w:rPr>
                            <m:t>ϕ</m:t>
                          </m:r>
                        </m:e>
                      </m:mr>
                      <m:mr>
                        <m:e>
                          <m:r>
                            <m:rPr>
                              <m:sty m:val="p"/>
                            </m:rPr>
                            <w:rPr>
                              <w:rFonts w:ascii="Cambria Math" w:hAnsi="Cambria Math"/>
                              <w:sz w:val="20"/>
                            </w:rPr>
                            <m:t>-3</m:t>
                          </m:r>
                          <m:f>
                            <m:fPr>
                              <m:ctrlPr>
                                <w:rPr>
                                  <w:rFonts w:ascii="Cambria Math" w:hAnsi="Cambria Math"/>
                                  <w:sz w:val="20"/>
                                </w:rPr>
                              </m:ctrlPr>
                            </m:fPr>
                            <m:num>
                              <m:r>
                                <w:rPr>
                                  <w:rFonts w:ascii="Cambria Math" w:hAnsi="Cambria Math"/>
                                  <w:sz w:val="20"/>
                                </w:rPr>
                                <m:t>μ</m:t>
                              </m:r>
                              <m:ctrlPr>
                                <w:rPr>
                                  <w:rFonts w:ascii="Cambria Math" w:hAnsi="Cambria Math"/>
                                  <w:i/>
                                  <w:sz w:val="20"/>
                                </w:rPr>
                              </m:ctrlPr>
                            </m:num>
                            <m:den>
                              <m:sSup>
                                <m:sSupPr>
                                  <m:ctrlPr>
                                    <w:rPr>
                                      <w:rFonts w:ascii="Cambria Math" w:hAnsi="Cambria Math"/>
                                      <w:sz w:val="20"/>
                                    </w:rPr>
                                  </m:ctrlPr>
                                </m:sSupPr>
                                <m:e>
                                  <m:r>
                                    <w:rPr>
                                      <w:rFonts w:ascii="Cambria Math" w:hAnsi="Cambria Math"/>
                                      <w:sz w:val="20"/>
                                    </w:rPr>
                                    <m:t>R</m:t>
                                  </m:r>
                                  <m:ctrlPr>
                                    <w:rPr>
                                      <w:rFonts w:ascii="Cambria Math" w:hAnsi="Cambria Math"/>
                                      <w:i/>
                                      <w:sz w:val="20"/>
                                    </w:rPr>
                                  </m:ctrlPr>
                                </m:e>
                                <m:sup>
                                  <m:r>
                                    <m:rPr>
                                      <m:sty m:val="p"/>
                                    </m:rPr>
                                    <w:rPr>
                                      <w:rFonts w:ascii="Cambria Math" w:hAnsi="Cambria Math"/>
                                      <w:sz w:val="20"/>
                                    </w:rPr>
                                    <m:t>3</m:t>
                                  </m:r>
                                </m:sup>
                              </m:sSup>
                              <m:ctrlPr>
                                <w:rPr>
                                  <w:rFonts w:ascii="Cambria Math" w:hAnsi="Cambria Math"/>
                                  <w:b/>
                                  <w:i/>
                                  <w:sz w:val="20"/>
                                </w:rPr>
                              </m:ctrlPr>
                            </m:den>
                          </m:f>
                          <m:d>
                            <m:dPr>
                              <m:ctrlPr>
                                <w:rPr>
                                  <w:rFonts w:ascii="Cambria Math" w:hAnsi="Cambria Math"/>
                                  <w:sz w:val="20"/>
                                </w:rPr>
                              </m:ctrlPr>
                            </m:dPr>
                            <m:e>
                              <m:sSub>
                                <m:sSubPr>
                                  <m:ctrlPr>
                                    <w:rPr>
                                      <w:rFonts w:ascii="Cambria Math" w:hAnsi="Cambria Math"/>
                                      <w:i/>
                                      <w:sz w:val="20"/>
                                    </w:rPr>
                                  </m:ctrlPr>
                                </m:sSubPr>
                                <m:e>
                                  <m:r>
                                    <w:rPr>
                                      <w:rFonts w:ascii="Cambria Math" w:hAnsi="Cambria Math"/>
                                      <w:sz w:val="20"/>
                                    </w:rPr>
                                    <m:t>I</m:t>
                                  </m:r>
                                </m:e>
                                <m:sub>
                                  <m:r>
                                    <w:rPr>
                                      <w:rFonts w:ascii="Cambria Math" w:hAnsi="Cambria Math"/>
                                      <w:sz w:val="20"/>
                                    </w:rPr>
                                    <m:t>xx</m:t>
                                  </m:r>
                                </m:sub>
                              </m:sSub>
                              <m:r>
                                <m:rPr>
                                  <m:sty m:val="p"/>
                                </m:rPr>
                                <w:rPr>
                                  <w:rFonts w:ascii="Cambria Math" w:hAnsi="Cambria Math"/>
                                  <w:sz w:val="20"/>
                                </w:rPr>
                                <m:t>-</m:t>
                              </m:r>
                              <m:sSub>
                                <m:sSubPr>
                                  <m:ctrlPr>
                                    <w:rPr>
                                      <w:rFonts w:ascii="Cambria Math" w:hAnsi="Cambria Math"/>
                                      <w:i/>
                                      <w:sz w:val="20"/>
                                    </w:rPr>
                                  </m:ctrlPr>
                                </m:sSubPr>
                                <m:e>
                                  <m:r>
                                    <w:rPr>
                                      <w:rFonts w:ascii="Cambria Math" w:hAnsi="Cambria Math"/>
                                      <w:sz w:val="20"/>
                                    </w:rPr>
                                    <m:t>I</m:t>
                                  </m:r>
                                </m:e>
                                <m:sub>
                                  <m:r>
                                    <w:rPr>
                                      <w:rFonts w:ascii="Cambria Math" w:hAnsi="Cambria Math"/>
                                      <w:sz w:val="20"/>
                                    </w:rPr>
                                    <m:t>yy</m:t>
                                  </m:r>
                                </m:sub>
                              </m:sSub>
                            </m:e>
                          </m:d>
                          <m:d>
                            <m:dPr>
                              <m:ctrlPr>
                                <w:rPr>
                                  <w:rFonts w:ascii="Cambria Math" w:hAnsi="Cambria Math"/>
                                  <w:sz w:val="20"/>
                                </w:rPr>
                              </m:ctrlPr>
                            </m:dPr>
                            <m:e>
                              <m:r>
                                <m:rPr>
                                  <m:sty m:val="p"/>
                                </m:rPr>
                                <w:rPr>
                                  <w:rFonts w:ascii="Cambria Math" w:hAnsi="Cambria Math"/>
                                  <w:sz w:val="20"/>
                                </w:rPr>
                                <m:t>cos</m:t>
                              </m:r>
                              <m:r>
                                <w:rPr>
                                  <w:rFonts w:ascii="Cambria Math" w:hAnsi="Cambria Math"/>
                                  <w:sz w:val="20"/>
                                </w:rPr>
                                <m:t>α</m:t>
                              </m:r>
                              <m:r>
                                <m:rPr>
                                  <m:sty m:val="p"/>
                                </m:rPr>
                                <w:rPr>
                                  <w:rFonts w:ascii="Cambria Math" w:hAnsi="Cambria Math"/>
                                  <w:sz w:val="20"/>
                                </w:rPr>
                                <m:t>sin</m:t>
                              </m:r>
                              <m:r>
                                <w:rPr>
                                  <w:rFonts w:ascii="Cambria Math" w:hAnsi="Cambria Math"/>
                                  <w:sz w:val="20"/>
                                </w:rPr>
                                <m:t>ϕ</m:t>
                              </m:r>
                              <m:r>
                                <m:rPr>
                                  <m:sty m:val="p"/>
                                </m:rPr>
                                <w:rPr>
                                  <w:rFonts w:ascii="Cambria Math" w:hAnsi="Cambria Math"/>
                                  <w:sz w:val="20"/>
                                </w:rPr>
                                <m:t>sin</m:t>
                              </m:r>
                              <m:r>
                                <w:rPr>
                                  <w:rFonts w:ascii="Cambria Math" w:hAnsi="Cambria Math"/>
                                  <w:sz w:val="20"/>
                                </w:rPr>
                                <m:t>γ</m:t>
                              </m:r>
                              <m:r>
                                <m:rPr>
                                  <m:sty m:val="p"/>
                                </m:rPr>
                                <w:rPr>
                                  <w:rFonts w:ascii="Cambria Math" w:hAnsi="Cambria Math"/>
                                  <w:sz w:val="20"/>
                                </w:rPr>
                                <m:t>-sin</m:t>
                              </m:r>
                              <m:r>
                                <w:rPr>
                                  <w:rFonts w:ascii="Cambria Math" w:hAnsi="Cambria Math"/>
                                  <w:sz w:val="20"/>
                                </w:rPr>
                                <m:t>α</m:t>
                              </m:r>
                              <m:r>
                                <m:rPr>
                                  <m:sty m:val="p"/>
                                </m:rPr>
                                <w:rPr>
                                  <w:rFonts w:ascii="Cambria Math" w:hAnsi="Cambria Math"/>
                                  <w:sz w:val="20"/>
                                </w:rPr>
                                <m:t>cos</m:t>
                              </m:r>
                              <m:r>
                                <w:rPr>
                                  <w:rFonts w:ascii="Cambria Math" w:hAnsi="Cambria Math"/>
                                  <w:sz w:val="20"/>
                                </w:rPr>
                                <m:t>γ</m:t>
                              </m:r>
                            </m:e>
                          </m:d>
                          <m:r>
                            <m:rPr>
                              <m:sty m:val="p"/>
                            </m:rPr>
                            <w:rPr>
                              <w:rFonts w:ascii="Cambria Math" w:hAnsi="Cambria Math"/>
                              <w:sz w:val="20"/>
                            </w:rPr>
                            <m:t>cos</m:t>
                          </m:r>
                          <m:r>
                            <w:rPr>
                              <w:rFonts w:ascii="Cambria Math" w:hAnsi="Cambria Math"/>
                              <w:sz w:val="20"/>
                            </w:rPr>
                            <m:t>α</m:t>
                          </m:r>
                          <m:r>
                            <m:rPr>
                              <m:sty m:val="p"/>
                            </m:rPr>
                            <w:rPr>
                              <w:rFonts w:ascii="Cambria Math" w:hAnsi="Cambria Math"/>
                              <w:sz w:val="20"/>
                            </w:rPr>
                            <m:t>cos</m:t>
                          </m:r>
                          <m:r>
                            <w:rPr>
                              <w:rFonts w:ascii="Cambria Math" w:hAnsi="Cambria Math"/>
                              <w:sz w:val="20"/>
                            </w:rPr>
                            <m:t>ϕ</m:t>
                          </m:r>
                        </m:e>
                      </m:mr>
                    </m:m>
                  </m:e>
                </m:d>
              </m:oMath>
            </m:oMathPara>
          </w:p>
        </w:tc>
        <w:bookmarkStart w:id="784" w:name="_Ref203379527"/>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17</w:t>
              </w:r>
            </w:fldSimple>
            <w:bookmarkEnd w:id="784"/>
          </w:p>
        </w:tc>
      </w:tr>
    </w:tbl>
    <w:p w:rsidR="007C0E11" w:rsidRDefault="007C0E11" w:rsidP="007C0E11">
      <w:bookmarkStart w:id="785" w:name="_Toc194472055"/>
      <w:bookmarkStart w:id="786" w:name="_Toc194484289"/>
      <w:r>
        <w:t>Combining Eq. (</w:t>
      </w:r>
      <w:fldSimple w:instr=" REF _Ref203379547 \h  \* MERGEFORMAT ">
        <w:r w:rsidR="00D46473">
          <w:rPr>
            <w:noProof/>
          </w:rPr>
          <w:t>5</w:t>
        </w:r>
        <w:r w:rsidR="00D46473">
          <w:rPr>
            <w:noProof/>
          </w:rPr>
          <w:noBreakHyphen/>
          <w:t>13</w:t>
        </w:r>
      </w:fldSimple>
      <w:r>
        <w:t xml:space="preserve"> to </w:t>
      </w:r>
      <w:fldSimple w:instr=" REF _Ref203379554 \h  \* MERGEFORMAT ">
        <w:r w:rsidR="00D46473">
          <w:rPr>
            <w:noProof/>
          </w:rPr>
          <w:t>5</w:t>
        </w:r>
        <w:r w:rsidR="00D46473" w:rsidRPr="00B02DFA">
          <w:rPr>
            <w:noProof/>
          </w:rPr>
          <w:noBreakHyphen/>
        </w:r>
        <w:r w:rsidR="00D46473">
          <w:rPr>
            <w:noProof/>
          </w:rPr>
          <w:t>15</w:t>
        </w:r>
      </w:fldSimple>
      <w:r>
        <w:t>) and Eq. (</w:t>
      </w:r>
      <w:fldSimple w:instr=" REF _Ref203379527 \h  \* MERGEFORMAT ">
        <w:r w:rsidR="00D46473">
          <w:rPr>
            <w:noProof/>
          </w:rPr>
          <w:t>5</w:t>
        </w:r>
        <w:r w:rsidR="00D46473">
          <w:rPr>
            <w:noProof/>
          </w:rPr>
          <w:noBreakHyphen/>
          <w:t>17</w:t>
        </w:r>
      </w:fldSimple>
      <w:r>
        <w:t>)</w:t>
      </w:r>
      <w:r w:rsidR="00E07D67">
        <w:t>,</w:t>
      </w:r>
      <w:r>
        <w:t xml:space="preserve"> the equations of motion expres</w:t>
      </w:r>
      <w:r w:rsidR="00E07D67">
        <w:t>sed can be expressed as follows:</w:t>
      </w:r>
    </w:p>
    <w:tbl>
      <w:tblPr>
        <w:tblW w:w="5000" w:type="pct"/>
        <w:tblLook w:val="04A0"/>
      </w:tblPr>
      <w:tblGrid>
        <w:gridCol w:w="8392"/>
        <w:gridCol w:w="545"/>
      </w:tblGrid>
      <w:tr w:rsidR="007C0E11" w:rsidTr="003F267B">
        <w:tc>
          <w:tcPr>
            <w:tcW w:w="4695" w:type="pct"/>
          </w:tcPr>
          <w:p w:rsidR="002A4F05" w:rsidRPr="00386B13" w:rsidRDefault="00C64352" w:rsidP="00A81448">
            <w:pPr>
              <w:pStyle w:val="centerednormalpictureseqns"/>
            </w:pPr>
            <m:oMathPara>
              <m:oMath>
                <m:sSup>
                  <m:sSupPr>
                    <m:ctrlPr>
                      <w:rPr>
                        <w:rFonts w:ascii="Cambria Math" w:hAnsi="Cambria Math"/>
                        <w:i/>
                      </w:rPr>
                    </m:ctrlPr>
                  </m:sSupPr>
                  <m:e>
                    <m:r>
                      <w:rPr>
                        <w:rFonts w:ascii="Cambria Math" w:hAnsi="Cambria Math"/>
                      </w:rPr>
                      <m:t>α</m:t>
                    </m:r>
                  </m:e>
                  <m:sup>
                    <m:r>
                      <w:rPr>
                        <w:rFonts w:ascii="Cambria Math" w:hAnsi="Cambria Math"/>
                      </w:rPr>
                      <m:t>''</m:t>
                    </m:r>
                  </m:sup>
                </m:sSup>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γ</m:t>
                    </m:r>
                  </m:e>
                </m:func>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m:t>
                    </m:r>
                  </m:sup>
                </m:sSup>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γ</m:t>
                    </m: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xz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yz</m:t>
                        </m:r>
                      </m:sub>
                    </m:sSub>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m:t>
                        </m:r>
                      </m:sup>
                    </m:sSup>
                  </m:e>
                </m:d>
                <m:sSup>
                  <m:sSupPr>
                    <m:ctrlPr>
                      <w:rPr>
                        <w:rFonts w:ascii="Cambria Math" w:hAnsi="Cambria Math"/>
                        <w:i/>
                      </w:rPr>
                    </m:ctrlPr>
                  </m:sSupPr>
                  <m:e>
                    <m:r>
                      <w:rPr>
                        <w:rFonts w:ascii="Cambria Math" w:hAnsi="Cambria Math"/>
                      </w:rPr>
                      <m:t>ϕ</m:t>
                    </m:r>
                  </m:e>
                  <m:sup>
                    <m:r>
                      <w:rPr>
                        <w:rFonts w:ascii="Cambria Math" w:hAnsi="Cambria Math"/>
                      </w:rPr>
                      <m:t>'</m:t>
                    </m:r>
                  </m:sup>
                </m:sSup>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γ</m:t>
                    </m:r>
                  </m:e>
                </m:func>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xz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yz</m:t>
                        </m:r>
                      </m:sub>
                    </m:sSub>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m:t>
                        </m:r>
                      </m:sup>
                    </m:sSup>
                  </m:e>
                </m:d>
                <m:sSup>
                  <m:sSupPr>
                    <m:ctrlPr>
                      <w:rPr>
                        <w:rFonts w:ascii="Cambria Math" w:hAnsi="Cambria Math"/>
                        <w:i/>
                      </w:rPr>
                    </m:ctrlPr>
                  </m:sSupPr>
                  <m:e>
                    <m:r>
                      <w:rPr>
                        <w:rFonts w:ascii="Cambria Math" w:hAnsi="Cambria Math"/>
                      </w:rPr>
                      <m:t>γ</m:t>
                    </m:r>
                  </m:e>
                  <m:sup>
                    <m:r>
                      <w:rPr>
                        <w:rFonts w:ascii="Cambria Math" w:hAnsi="Cambria Math"/>
                      </w:rPr>
                      <m:t>'</m:t>
                    </m:r>
                  </m:sup>
                </m:sSup>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γ</m:t>
                    </m:r>
                  </m:e>
                </m:func>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m:t>
                    </m:r>
                  </m:sup>
                </m:sSup>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 xml:space="preserve">cosγ+ </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yz</m:t>
                        </m:r>
                      </m:sub>
                    </m:sSub>
                  </m:e>
                </m:d>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m:t>
                            </m:r>
                          </m:sup>
                        </m:sSup>
                      </m:e>
                    </m:d>
                  </m:e>
                  <m:sup>
                    <m:r>
                      <w:rPr>
                        <w:rFonts w:ascii="Cambria Math" w:hAnsi="Cambria Math"/>
                      </w:rPr>
                      <m:t>2</m:t>
                    </m:r>
                  </m:sup>
                </m:sSup>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ϕ</m:t>
                </m:r>
                <m:r>
                  <m:rPr>
                    <m:sty m:val="p"/>
                  </m:rPr>
                  <w:rPr>
                    <w:rFonts w:ascii="Cambria Math" w:hAnsi="Cambria Math"/>
                  </w:rPr>
                  <m:t>sin</m:t>
                </m:r>
                <m:r>
                  <w:rPr>
                    <w:rFonts w:ascii="Cambria Math" w:hAnsi="Cambria Math"/>
                  </w:rPr>
                  <m:t>γ+3</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yz</m:t>
                        </m:r>
                      </m:sub>
                    </m:sSub>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=0</m:t>
                </m:r>
              </m:oMath>
            </m:oMathPara>
          </w:p>
        </w:tc>
        <w:bookmarkStart w:id="787" w:name="_Ref203187997"/>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18</w:t>
              </w:r>
            </w:fldSimple>
            <w:bookmarkEnd w:id="787"/>
          </w:p>
        </w:tc>
      </w:tr>
      <w:tr w:rsidR="007C0E11" w:rsidTr="003F267B">
        <w:tc>
          <w:tcPr>
            <w:tcW w:w="4695" w:type="pct"/>
          </w:tcPr>
          <w:p w:rsidR="007C0E11" w:rsidRPr="00386B13" w:rsidRDefault="00C64352" w:rsidP="008D577C">
            <w:pPr>
              <w:pStyle w:val="centerednormalpictureseqns"/>
            </w:pPr>
            <m:oMathPara>
              <m:oMath>
                <m:sSub>
                  <m:sSubPr>
                    <m:ctrlPr>
                      <w:rPr>
                        <w:rFonts w:ascii="Cambria Math" w:hAnsi="Cambria Math"/>
                        <w:i/>
                      </w:rPr>
                    </m:ctrlPr>
                  </m:sSubPr>
                  <m:e>
                    <m:r>
                      <w:rPr>
                        <w:rFonts w:ascii="Cambria Math" w:hAnsi="Cambria Math"/>
                      </w:rPr>
                      <m:t>k</m:t>
                    </m:r>
                  </m:e>
                  <m:sub>
                    <m:r>
                      <w:rPr>
                        <w:rFonts w:ascii="Cambria Math" w:hAnsi="Cambria Math"/>
                      </w:rPr>
                      <m:t>yz</m:t>
                    </m:r>
                  </m:sub>
                </m:sSub>
                <m:sSup>
                  <m:sSupPr>
                    <m:ctrlPr>
                      <w:rPr>
                        <w:rFonts w:ascii="Cambria Math" w:hAnsi="Cambria Math"/>
                        <w:i/>
                      </w:rPr>
                    </m:ctrlPr>
                  </m:sSupPr>
                  <m:e>
                    <m:r>
                      <w:rPr>
                        <w:rFonts w:ascii="Cambria Math" w:hAnsi="Cambria Math"/>
                      </w:rPr>
                      <m:t>α</m:t>
                    </m:r>
                  </m:e>
                  <m:sup>
                    <m:r>
                      <w:rPr>
                        <w:rFonts w:ascii="Cambria Math" w:hAnsi="Cambria Math"/>
                      </w:rPr>
                      <m:t>''</m:t>
                    </m:r>
                  </m:sup>
                </m:sSup>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γ</m:t>
                    </m:r>
                  </m:e>
                </m:func>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yz</m:t>
                    </m:r>
                  </m:sub>
                </m:sSub>
                <m:sSup>
                  <m:sSupPr>
                    <m:ctrlPr>
                      <w:rPr>
                        <w:rFonts w:ascii="Cambria Math" w:hAnsi="Cambria Math"/>
                        <w:i/>
                      </w:rPr>
                    </m:ctrlPr>
                  </m:sSupPr>
                  <m:e>
                    <m:r>
                      <w:rPr>
                        <w:rFonts w:ascii="Cambria Math" w:hAnsi="Cambria Math"/>
                      </w:rPr>
                      <m:t>ϕ</m:t>
                    </m:r>
                  </m:e>
                  <m:sup>
                    <m:r>
                      <w:rPr>
                        <w:rFonts w:ascii="Cambria Math" w:hAnsi="Cambria Math"/>
                      </w:rPr>
                      <m:t>''</m:t>
                    </m:r>
                  </m:sup>
                </m:sSup>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γ</m:t>
                    </m:r>
                  </m:e>
                </m:func>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xz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yz</m:t>
                        </m:r>
                      </m:sub>
                    </m:sSub>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m:t>
                        </m:r>
                      </m:sup>
                    </m:sSup>
                  </m:e>
                </m:d>
                <m:sSup>
                  <m:sSupPr>
                    <m:ctrlPr>
                      <w:rPr>
                        <w:rFonts w:ascii="Cambria Math" w:hAnsi="Cambria Math"/>
                        <w:i/>
                      </w:rPr>
                    </m:ctrlPr>
                  </m:sSupPr>
                  <m:e>
                    <m:r>
                      <w:rPr>
                        <w:rFonts w:ascii="Cambria Math" w:hAnsi="Cambria Math"/>
                      </w:rPr>
                      <m:t>ϕ</m:t>
                    </m:r>
                  </m:e>
                  <m:sup>
                    <m:r>
                      <w:rPr>
                        <w:rFonts w:ascii="Cambria Math" w:hAnsi="Cambria Math"/>
                      </w:rPr>
                      <m:t>'</m:t>
                    </m:r>
                  </m:sup>
                </m:sSup>
                <m:func>
                  <m:funcPr>
                    <m:ctrlPr>
                      <w:rPr>
                        <w:rFonts w:ascii="Cambria Math" w:hAnsi="Cambria Math"/>
                      </w:rPr>
                    </m:ctrlPr>
                  </m:funcPr>
                  <m:fName>
                    <m:r>
                      <m:rPr>
                        <m:sty m:val="p"/>
                      </m:rPr>
                      <w:rPr>
                        <w:rFonts w:ascii="Cambria Math" w:hAnsi="Cambria Math"/>
                      </w:rPr>
                      <m:t>sin</m:t>
                    </m:r>
                  </m:fName>
                  <m:e>
                    <m:r>
                      <w:rPr>
                        <w:rFonts w:ascii="Cambria Math" w:hAnsi="Cambria Math"/>
                      </w:rPr>
                      <m:t>ϕ</m:t>
                    </m:r>
                    <m:ctrlPr>
                      <w:rPr>
                        <w:rFonts w:ascii="Cambria Math" w:hAnsi="Cambria Math"/>
                        <w:i/>
                      </w:rPr>
                    </m:ctrlPr>
                  </m:e>
                </m:func>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γ</m:t>
                    </m: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xz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yz</m:t>
                        </m:r>
                      </m:sub>
                    </m:sSub>
                  </m:e>
                </m:d>
                <m:d>
                  <m:dPr>
                    <m:begChr m:val="["/>
                    <m:endChr m:val="]"/>
                    <m:ctrlPr>
                      <w:rPr>
                        <w:rFonts w:ascii="Cambria Math" w:hAnsi="Cambria Math"/>
                        <w:i/>
                      </w:rPr>
                    </m:ctrlPr>
                  </m:d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m:t>
                            </m:r>
                          </m:sup>
                        </m:sSup>
                      </m:e>
                    </m:d>
                    <m:sSup>
                      <m:sSupPr>
                        <m:ctrlPr>
                          <w:rPr>
                            <w:rFonts w:ascii="Cambria Math" w:hAnsi="Cambria Math"/>
                            <w:i/>
                          </w:rPr>
                        </m:ctrlPr>
                      </m:sSupPr>
                      <m:e>
                        <m:r>
                          <w:rPr>
                            <w:rFonts w:ascii="Cambria Math" w:hAnsi="Cambria Math"/>
                          </w:rPr>
                          <m:t>γ</m:t>
                        </m:r>
                      </m:e>
                      <m:sup>
                        <m:r>
                          <w:rPr>
                            <w:rFonts w:ascii="Cambria Math" w:hAnsi="Cambria Math"/>
                          </w:rPr>
                          <m:t>'</m:t>
                        </m:r>
                      </m:sup>
                    </m:sSup>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γ</m:t>
                        </m:r>
                      </m:e>
                    </m:func>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m:t>
                        </m:r>
                      </m:sup>
                    </m:sSup>
                    <m:sSup>
                      <m:sSupPr>
                        <m:ctrlPr>
                          <w:rPr>
                            <w:rFonts w:ascii="Cambria Math" w:hAnsi="Cambria Math"/>
                            <w:i/>
                          </w:rPr>
                        </m:ctrlPr>
                      </m:sSupPr>
                      <m:e>
                        <m:r>
                          <w:rPr>
                            <w:rFonts w:ascii="Cambria Math" w:hAnsi="Cambria Math"/>
                          </w:rPr>
                          <m:t>γ</m:t>
                        </m:r>
                      </m:e>
                      <m:sup>
                        <m:r>
                          <w:rPr>
                            <w:rFonts w:ascii="Cambria Math" w:hAnsi="Cambria Math"/>
                          </w:rPr>
                          <m:t>'</m:t>
                        </m:r>
                      </m:sup>
                    </m:sSup>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γ</m:t>
                        </m:r>
                      </m:e>
                    </m:func>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xz</m:t>
                        </m:r>
                      </m:sub>
                    </m:sSub>
                  </m:e>
                </m:d>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m:t>
                            </m:r>
                          </m:sup>
                        </m:sSup>
                      </m:e>
                    </m:d>
                  </m:e>
                  <m:sup>
                    <m:r>
                      <w:rPr>
                        <w:rFonts w:ascii="Cambria Math" w:hAnsi="Cambria Math"/>
                      </w:rPr>
                      <m:t>2</m:t>
                    </m:r>
                  </m:sup>
                </m:sSup>
                <m:r>
                  <m:rPr>
                    <m:sty m:val="p"/>
                  </m:rPr>
                  <w:rPr>
                    <w:rFonts w:ascii="Cambria Math" w:hAnsi="Cambria Math"/>
                  </w:rPr>
                  <m:t xml:space="preserve"> sin</m:t>
                </m:r>
                <m:r>
                  <w:rPr>
                    <w:rFonts w:ascii="Cambria Math" w:hAnsi="Cambria Math"/>
                  </w:rPr>
                  <m:t xml:space="preserve">ϕ </m:t>
                </m:r>
                <m:r>
                  <m:rPr>
                    <m:sty m:val="p"/>
                  </m:rPr>
                  <w:rPr>
                    <w:rFonts w:ascii="Cambria Math" w:hAnsi="Cambria Math"/>
                  </w:rPr>
                  <m:t>cos</m:t>
                </m:r>
                <m:r>
                  <w:rPr>
                    <w:rFonts w:ascii="Cambria Math" w:hAnsi="Cambria Math"/>
                  </w:rPr>
                  <m:t>ϕ</m:t>
                </m:r>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γ</m:t>
                    </m:r>
                  </m:e>
                </m:func>
                <m:r>
                  <w:rPr>
                    <w:rFonts w:ascii="Cambria Math" w:hAnsi="Cambria Math"/>
                  </w:rPr>
                  <m:t>+3</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xz</m:t>
                        </m:r>
                      </m:sub>
                    </m:sSub>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=0</m:t>
                </m:r>
              </m:oMath>
            </m:oMathPara>
          </w:p>
        </w:tc>
        <w:bookmarkStart w:id="788" w:name="_Ref203202736"/>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19</w:t>
              </w:r>
            </w:fldSimple>
            <w:bookmarkEnd w:id="788"/>
          </w:p>
        </w:tc>
      </w:tr>
      <w:tr w:rsidR="007C0E11" w:rsidTr="003F267B">
        <w:tc>
          <w:tcPr>
            <w:tcW w:w="4695" w:type="pct"/>
          </w:tcPr>
          <w:p w:rsidR="002A4F05" w:rsidRPr="002A4F05" w:rsidRDefault="007C0E11" w:rsidP="00A81448">
            <w:pPr>
              <w:pStyle w:val="centerednormalpictureseqns"/>
            </w:pPr>
            <m:oMathPara>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xz</m:t>
                    </m:r>
                  </m:sub>
                </m:sSub>
                <m:sSup>
                  <m:sSupPr>
                    <m:ctrlPr>
                      <w:rPr>
                        <w:rFonts w:ascii="Cambria Math" w:hAnsi="Cambria Math"/>
                        <w:i/>
                      </w:rPr>
                    </m:ctrlPr>
                  </m:sSupPr>
                  <m:e>
                    <m:r>
                      <w:rPr>
                        <w:rFonts w:ascii="Cambria Math" w:hAnsi="Cambria Math"/>
                      </w:rPr>
                      <m:t>α</m:t>
                    </m:r>
                  </m:e>
                  <m:sup>
                    <m:r>
                      <w:rPr>
                        <w:rFonts w:ascii="Cambria Math" w:hAnsi="Cambria Math"/>
                      </w:rPr>
                      <m:t>''</m:t>
                    </m:r>
                  </m:sup>
                </m:sSup>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ϕ</m:t>
                    </m:r>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xz</m:t>
                    </m:r>
                  </m:sub>
                </m:sSub>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yz</m:t>
                            </m:r>
                          </m:sub>
                        </m:sSub>
                      </m:e>
                    </m:d>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2γ</m:t>
                        </m:r>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xz</m:t>
                        </m:r>
                      </m:sub>
                    </m:sSub>
                  </m:e>
                </m:d>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m:t>
                        </m:r>
                      </m:sup>
                    </m:sSup>
                  </m:e>
                </m:d>
                <m:sSup>
                  <m:sSupPr>
                    <m:ctrlPr>
                      <w:rPr>
                        <w:rFonts w:ascii="Cambria Math" w:hAnsi="Cambria Math"/>
                        <w:i/>
                      </w:rPr>
                    </m:ctrlPr>
                  </m:sSupPr>
                  <m:e>
                    <m:r>
                      <w:rPr>
                        <w:rFonts w:ascii="Cambria Math" w:hAnsi="Cambria Math"/>
                      </w:rPr>
                      <m:t>ϕ</m:t>
                    </m:r>
                  </m:e>
                  <m:sup>
                    <m:r>
                      <w:rPr>
                        <w:rFonts w:ascii="Cambria Math" w:hAnsi="Cambria Math"/>
                      </w:rPr>
                      <m:t>'</m:t>
                    </m:r>
                  </m:sup>
                </m:sSup>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ϕ</m:t>
                    </m: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yz</m:t>
                        </m:r>
                      </m:sub>
                    </m:sSub>
                  </m:e>
                </m:d>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m:t>
                                </m:r>
                              </m:sup>
                            </m:sSup>
                          </m:e>
                        </m:d>
                      </m:e>
                      <m:sup>
                        <m:r>
                          <w:rPr>
                            <w:rFonts w:ascii="Cambria Math" w:hAnsi="Cambria Math"/>
                          </w:rPr>
                          <m:t>2</m:t>
                        </m:r>
                      </m:sup>
                    </m:s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r>
                          <w:rPr>
                            <w:rFonts w:ascii="Cambria Math" w:hAnsi="Cambria Math"/>
                          </w:rPr>
                          <m:t>ϕ</m:t>
                        </m:r>
                      </m:e>
                    </m:func>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'2</m:t>
                        </m:r>
                      </m:sup>
                    </m:sSup>
                  </m:e>
                </m:d>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γ</m:t>
                    </m:r>
                  </m:e>
                </m:func>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γ</m:t>
                    </m:r>
                  </m:e>
                </m:func>
                <m:r>
                  <w:rPr>
                    <w:rFonts w:ascii="Cambria Math" w:hAnsi="Cambria Math"/>
                  </w:rPr>
                  <m:t>-3</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yz</m:t>
                        </m:r>
                      </m:sub>
                    </m:sSub>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γ-</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e>
                </m:func>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r>
                  <w:rPr>
                    <w:rFonts w:ascii="Cambria Math" w:hAnsi="Cambria Math"/>
                  </w:rPr>
                  <m:t xml:space="preserve">=0 </m:t>
                </m:r>
              </m:oMath>
            </m:oMathPara>
          </w:p>
        </w:tc>
        <w:bookmarkStart w:id="789" w:name="_Ref203188002"/>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20</w:t>
              </w:r>
            </w:fldSimple>
            <w:bookmarkEnd w:id="789"/>
          </w:p>
        </w:tc>
      </w:tr>
    </w:tbl>
    <w:p w:rsidR="007C0E11" w:rsidRDefault="007C0E11" w:rsidP="007C0E11">
      <w:pPr>
        <w:pStyle w:val="Heading3"/>
      </w:pPr>
      <w:bookmarkStart w:id="790" w:name="_Toc204748297"/>
      <w:bookmarkStart w:id="791" w:name="_Toc207775153"/>
      <w:r>
        <w:t>Linear Control Law</w:t>
      </w:r>
      <w:bookmarkEnd w:id="790"/>
      <w:bookmarkEnd w:id="791"/>
    </w:p>
    <w:p w:rsidR="007C0E11" w:rsidRDefault="007C0E11" w:rsidP="007C0E11">
      <w:pPr>
        <w:rPr>
          <w:lang w:val="en-US" w:bidi="en-US"/>
        </w:rPr>
      </w:pPr>
      <w:r>
        <w:rPr>
          <w:lang w:val="en-US" w:bidi="en-US"/>
        </w:rPr>
        <w:t>For a point of comparison with the adaptive sliding mode controller</w:t>
      </w:r>
      <w:r w:rsidR="00E07D67">
        <w:rPr>
          <w:lang w:val="en-US" w:bidi="en-US"/>
        </w:rPr>
        <w:t>,</w:t>
      </w:r>
      <w:r>
        <w:rPr>
          <w:lang w:val="en-US" w:bidi="en-US"/>
        </w:rPr>
        <w:t xml:space="preserve"> a linear control law </w:t>
      </w:r>
      <w:r w:rsidR="00E07D67">
        <w:rPr>
          <w:lang w:val="en-US" w:bidi="en-US"/>
        </w:rPr>
        <w:t xml:space="preserve">can </w:t>
      </w:r>
      <w:r>
        <w:rPr>
          <w:lang w:val="en-US" w:bidi="en-US"/>
        </w:rPr>
        <w:t>be compared. The development of</w:t>
      </w:r>
      <w:r w:rsidR="00E07D67">
        <w:rPr>
          <w:lang w:val="en-US" w:bidi="en-US"/>
        </w:rPr>
        <w:t xml:space="preserve"> this controller requires </w:t>
      </w:r>
      <w:r>
        <w:rPr>
          <w:lang w:val="en-US" w:bidi="en-US"/>
        </w:rPr>
        <w:t>linearized versions of Eq. (</w:t>
      </w:r>
      <w:fldSimple w:instr=" REF _Ref203187997 \h  \* MERGEFORMAT ">
        <w:r w:rsidR="00D46473">
          <w:rPr>
            <w:noProof/>
          </w:rPr>
          <w:t>5</w:t>
        </w:r>
        <w:r w:rsidR="00D46473">
          <w:rPr>
            <w:noProof/>
          </w:rPr>
          <w:noBreakHyphen/>
          <w:t>18</w:t>
        </w:r>
      </w:fldSimple>
      <w:r>
        <w:rPr>
          <w:lang w:val="en-US" w:bidi="en-US"/>
        </w:rPr>
        <w:t xml:space="preserve"> to </w:t>
      </w:r>
      <w:fldSimple w:instr=" REF _Ref203188002 \h  \* MERGEFORMAT ">
        <w:r w:rsidR="00D46473">
          <w:rPr>
            <w:noProof/>
          </w:rPr>
          <w:t>5</w:t>
        </w:r>
        <w:r w:rsidR="00D46473">
          <w:rPr>
            <w:noProof/>
          </w:rPr>
          <w:noBreakHyphen/>
          <w:t>20</w:t>
        </w:r>
      </w:fldSimple>
      <w:r>
        <w:rPr>
          <w:lang w:val="en-US" w:bidi="en-US"/>
        </w:rPr>
        <w:t>), and these can be expressed as</w:t>
      </w:r>
      <w:r w:rsidR="00E07D67">
        <w:rPr>
          <w:lang w:val="en-US" w:bidi="en-US"/>
        </w:rPr>
        <w:t>:</w:t>
      </w:r>
    </w:p>
    <w:tbl>
      <w:tblPr>
        <w:tblW w:w="5000" w:type="pct"/>
        <w:tblLook w:val="04A0"/>
      </w:tblPr>
      <w:tblGrid>
        <w:gridCol w:w="8392"/>
        <w:gridCol w:w="545"/>
      </w:tblGrid>
      <w:tr w:rsidR="007C0E11" w:rsidTr="003F267B">
        <w:tc>
          <w:tcPr>
            <w:tcW w:w="4695" w:type="pct"/>
          </w:tcPr>
          <w:p w:rsidR="002A4F05" w:rsidRPr="00386B13" w:rsidRDefault="00C64352" w:rsidP="00A81448">
            <w:pPr>
              <w:pStyle w:val="centerednormalpictureseqns"/>
            </w:pPr>
            <m:oMathPara>
              <m:oMath>
                <m:sSup>
                  <m:sSupPr>
                    <m:ctrlPr>
                      <w:rPr>
                        <w:rFonts w:ascii="Cambria Math" w:hAnsi="Cambria Math"/>
                        <w:i/>
                      </w:rPr>
                    </m:ctrlPr>
                  </m:sSupPr>
                  <m:e>
                    <m:r>
                      <w:rPr>
                        <w:rFonts w:ascii="Cambria Math" w:hAnsi="Cambria Math"/>
                      </w:rPr>
                      <m:t>α</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3</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den>
                </m:f>
                <m:r>
                  <w:rPr>
                    <w:rFonts w:ascii="Cambria Math" w:hAnsi="Cambria Math"/>
                  </w:rPr>
                  <m:t>α=0</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21</w:t>
              </w:r>
            </w:fldSimple>
          </w:p>
        </w:tc>
      </w:tr>
      <w:tr w:rsidR="007C0E11" w:rsidTr="003F267B">
        <w:tc>
          <w:tcPr>
            <w:tcW w:w="4695" w:type="pct"/>
          </w:tcPr>
          <w:p w:rsidR="002A4F05" w:rsidRPr="002A4F05" w:rsidRDefault="00C64352" w:rsidP="00A81448">
            <w:pPr>
              <w:pStyle w:val="centerednormalpictureseqns"/>
            </w:pPr>
            <m:oMathPara>
              <m:oMath>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e>
                </m:d>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ϕ=0</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22</w:t>
              </w:r>
            </w:fldSimple>
          </w:p>
        </w:tc>
      </w:tr>
      <w:tr w:rsidR="007C0E11" w:rsidTr="003F267B">
        <w:tc>
          <w:tcPr>
            <w:tcW w:w="4695" w:type="pct"/>
          </w:tcPr>
          <w:p w:rsidR="007C0E11" w:rsidRPr="00386B13" w:rsidRDefault="00C64352" w:rsidP="008D577C">
            <w:pPr>
              <w:pStyle w:val="centerednormalpictureseqns"/>
            </w:pPr>
            <m:oMathPara>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m:t>
                </m:r>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γ=0 </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23</w:t>
              </w:r>
            </w:fldSimple>
          </w:p>
        </w:tc>
      </w:tr>
    </w:tbl>
    <w:p w:rsidR="007C0E11" w:rsidRDefault="007C0E11" w:rsidP="007C0E11">
      <w:r>
        <w:rPr>
          <w:lang w:val="en-US" w:bidi="en-US"/>
        </w:rPr>
        <w:t>These equations can be arranged into the standard  </w:t>
      </w:r>
      <m:oMath>
        <m:acc>
          <m:accPr>
            <m:chr m:val="̇"/>
            <m:ctrlPr>
              <w:rPr>
                <w:rFonts w:ascii="Cambria Math" w:hAnsi="Cambria Math" w:cs="Cambria Math"/>
                <w:i/>
                <w:lang w:val="en-US" w:bidi="en-US"/>
              </w:rPr>
            </m:ctrlPr>
          </m:accPr>
          <m:e>
            <m:r>
              <w:rPr>
                <w:rFonts w:ascii="Cambria Math" w:hAnsi="Cambria Math" w:cs="Cambria Math"/>
                <w:lang w:val="en-US" w:bidi="en-US"/>
              </w:rPr>
              <m:t>X</m:t>
            </m:r>
          </m:e>
        </m:acc>
        <m:r>
          <w:rPr>
            <w:rFonts w:ascii="Cambria Math" w:hAnsi="Cambria Math" w:cs="Cambria Math"/>
            <w:lang w:val="en-US" w:bidi="en-US"/>
          </w:rPr>
          <m:t>=AX+BU</m:t>
        </m:r>
      </m:oMath>
      <w:r w:rsidR="00E07D67">
        <w:rPr>
          <w:rFonts w:eastAsiaTheme="minorEastAsia"/>
          <w:lang w:val="en-US" w:bidi="en-US"/>
        </w:rPr>
        <w:t xml:space="preserve"> form:</w:t>
      </w:r>
    </w:p>
    <w:tbl>
      <w:tblPr>
        <w:tblW w:w="5000" w:type="pct"/>
        <w:tblLook w:val="04A0"/>
      </w:tblPr>
      <w:tblGrid>
        <w:gridCol w:w="8392"/>
        <w:gridCol w:w="545"/>
      </w:tblGrid>
      <w:tr w:rsidR="007C0E11" w:rsidTr="003F267B">
        <w:tc>
          <w:tcPr>
            <w:tcW w:w="4695" w:type="pct"/>
          </w:tcPr>
          <w:p w:rsidR="007C0E11" w:rsidRPr="002A1FDE" w:rsidRDefault="00C64352" w:rsidP="00A81448">
            <w:pPr>
              <w:pStyle w:val="centerednormalpictureseqns"/>
            </w:pPr>
            <m:oMathPara>
              <m:oMath>
                <m:d>
                  <m:dPr>
                    <m:begChr m:val="["/>
                    <m:endChr m:val="]"/>
                    <m:ctrlPr>
                      <w:rPr>
                        <w:rFonts w:ascii="Cambria Math" w:hAnsi="Cambria Math"/>
                        <w:i/>
                        <w:sz w:val="20"/>
                      </w:rPr>
                    </m:ctrlPr>
                  </m:dPr>
                  <m:e>
                    <m:m>
                      <m:mPr>
                        <m:mcs>
                          <m:mc>
                            <m:mcPr>
                              <m:count m:val="1"/>
                              <m:mcJc m:val="center"/>
                            </m:mcPr>
                          </m:mc>
                        </m:mcs>
                        <m:ctrlPr>
                          <w:rPr>
                            <w:rFonts w:ascii="Cambria Math" w:hAnsi="Cambria Math"/>
                            <w:i/>
                            <w:sz w:val="20"/>
                          </w:rPr>
                        </m:ctrlPr>
                      </m:mPr>
                      <m:mr>
                        <m:e>
                          <m:r>
                            <w:rPr>
                              <w:rFonts w:ascii="Cambria Math" w:hAnsi="Cambria Math"/>
                              <w:sz w:val="20"/>
                            </w:rPr>
                            <m:t>α'</m:t>
                          </m:r>
                        </m:e>
                      </m:mr>
                      <m:mr>
                        <m:e>
                          <m:r>
                            <w:rPr>
                              <w:rFonts w:ascii="Cambria Math" w:hAnsi="Cambria Math"/>
                              <w:sz w:val="20"/>
                            </w:rPr>
                            <m:t xml:space="preserve"> α''</m:t>
                          </m:r>
                        </m:e>
                      </m:mr>
                      <m:mr>
                        <m:e>
                          <m:r>
                            <w:rPr>
                              <w:rFonts w:ascii="Cambria Math" w:hAnsi="Cambria Math"/>
                              <w:sz w:val="20"/>
                            </w:rPr>
                            <m:t>ϕ'</m:t>
                          </m:r>
                        </m:e>
                      </m:mr>
                      <m:mr>
                        <m:e>
                          <m:r>
                            <w:rPr>
                              <w:rFonts w:ascii="Cambria Math" w:hAnsi="Cambria Math"/>
                              <w:sz w:val="20"/>
                            </w:rPr>
                            <m:t>ϕ''</m:t>
                          </m:r>
                        </m:e>
                      </m:mr>
                      <m:mr>
                        <m:e>
                          <m:r>
                            <w:rPr>
                              <w:rFonts w:ascii="Cambria Math" w:hAnsi="Cambria Math"/>
                              <w:sz w:val="20"/>
                            </w:rPr>
                            <m:t>γ'</m:t>
                          </m:r>
                        </m:e>
                      </m:mr>
                      <m:mr>
                        <m:e>
                          <m:r>
                            <w:rPr>
                              <w:rFonts w:ascii="Cambria Math" w:hAnsi="Cambria Math"/>
                              <w:sz w:val="20"/>
                            </w:rPr>
                            <m:t>γ''</m:t>
                          </m:r>
                        </m:e>
                      </m:mr>
                    </m:m>
                  </m:e>
                </m:d>
                <m:r>
                  <w:rPr>
                    <w:rFonts w:ascii="Cambria Math" w:hAnsi="Cambria Math"/>
                    <w:sz w:val="20"/>
                  </w:rPr>
                  <m:t xml:space="preserve"> =</m:t>
                </m:r>
                <m:d>
                  <m:dPr>
                    <m:begChr m:val="["/>
                    <m:endChr m:val="]"/>
                    <m:ctrlPr>
                      <w:rPr>
                        <w:rFonts w:ascii="Cambria Math" w:hAnsi="Cambria Math"/>
                        <w:i/>
                        <w:sz w:val="20"/>
                      </w:rPr>
                    </m:ctrlPr>
                  </m:dPr>
                  <m:e>
                    <m:m>
                      <m:mPr>
                        <m:mcs>
                          <m:mc>
                            <m:mcPr>
                              <m:count m:val="6"/>
                              <m:mcJc m:val="center"/>
                            </m:mcPr>
                          </m:mc>
                        </m:mcs>
                        <m:ctrlPr>
                          <w:rPr>
                            <w:rFonts w:ascii="Cambria Math" w:hAnsi="Cambria Math"/>
                            <w:i/>
                            <w:sz w:val="20"/>
                          </w:rPr>
                        </m:ctrlPr>
                      </m:mPr>
                      <m:mr>
                        <m:e>
                          <m:r>
                            <w:rPr>
                              <w:rFonts w:ascii="Cambria Math" w:hAnsi="Cambria Math"/>
                              <w:sz w:val="20"/>
                            </w:rPr>
                            <m:t>0</m:t>
                          </m:r>
                        </m:e>
                        <m:e>
                          <m:r>
                            <w:rPr>
                              <w:rFonts w:ascii="Cambria Math" w:hAnsi="Cambria Math"/>
                              <w:sz w:val="20"/>
                            </w:rPr>
                            <m:t>1</m:t>
                          </m:r>
                        </m:e>
                        <m:e>
                          <m:r>
                            <w:rPr>
                              <w:rFonts w:ascii="Cambria Math" w:hAnsi="Cambria Math"/>
                              <w:sz w:val="20"/>
                            </w:rPr>
                            <m:t>0</m:t>
                          </m:r>
                        </m:e>
                        <m:e>
                          <m:r>
                            <w:rPr>
                              <w:rFonts w:ascii="Cambria Math" w:hAnsi="Cambria Math"/>
                              <w:sz w:val="20"/>
                            </w:rPr>
                            <m:t>0</m:t>
                          </m:r>
                        </m:e>
                        <m:e>
                          <m:r>
                            <w:rPr>
                              <w:rFonts w:ascii="Cambria Math" w:hAnsi="Cambria Math"/>
                              <w:sz w:val="20"/>
                            </w:rPr>
                            <m:t>0</m:t>
                          </m:r>
                        </m:e>
                        <m:e>
                          <m:r>
                            <w:rPr>
                              <w:rFonts w:ascii="Cambria Math" w:hAnsi="Cambria Math"/>
                              <w:sz w:val="20"/>
                            </w:rPr>
                            <m:t>0</m:t>
                          </m:r>
                        </m:e>
                      </m:mr>
                      <m:mr>
                        <m:e>
                          <m:f>
                            <m:fPr>
                              <m:ctrlPr>
                                <w:rPr>
                                  <w:rFonts w:ascii="Cambria Math" w:hAnsi="Cambria Math"/>
                                  <w:i/>
                                  <w:sz w:val="20"/>
                                </w:rPr>
                              </m:ctrlPr>
                            </m:fPr>
                            <m:num>
                              <m:r>
                                <w:rPr>
                                  <w:rFonts w:ascii="Cambria Math" w:hAnsi="Cambria Math"/>
                                  <w:sz w:val="20"/>
                                </w:rPr>
                                <m:t>3</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k</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1</m:t>
                                      </m:r>
                                    </m:sub>
                                  </m:sSub>
                                </m:e>
                              </m:d>
                            </m:num>
                            <m:den>
                              <m:r>
                                <w:rPr>
                                  <w:rFonts w:ascii="Cambria Math" w:hAnsi="Cambria Math"/>
                                  <w:sz w:val="20"/>
                                </w:rPr>
                                <m:t>1-</m:t>
                              </m:r>
                              <m:sSub>
                                <m:sSubPr>
                                  <m:ctrlPr>
                                    <w:rPr>
                                      <w:rFonts w:ascii="Cambria Math" w:hAnsi="Cambria Math"/>
                                      <w:i/>
                                      <w:sz w:val="20"/>
                                    </w:rPr>
                                  </m:ctrlPr>
                                </m:sSubPr>
                                <m:e>
                                  <m:r>
                                    <w:rPr>
                                      <w:rFonts w:ascii="Cambria Math" w:hAnsi="Cambria Math"/>
                                      <w:sz w:val="20"/>
                                    </w:rPr>
                                    <m:t>k</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2</m:t>
                                  </m:r>
                                </m:sub>
                              </m:sSub>
                            </m:den>
                          </m:f>
                        </m:e>
                        <m:e>
                          <m:r>
                            <w:rPr>
                              <w:rFonts w:ascii="Cambria Math" w:hAnsi="Cambria Math"/>
                              <w:sz w:val="20"/>
                            </w:rPr>
                            <m:t>0</m:t>
                          </m:r>
                        </m:e>
                        <m:e>
                          <m:r>
                            <w:rPr>
                              <w:rFonts w:ascii="Cambria Math" w:hAnsi="Cambria Math"/>
                              <w:sz w:val="20"/>
                            </w:rPr>
                            <m:t>0</m:t>
                          </m:r>
                        </m:e>
                        <m:e>
                          <m:r>
                            <w:rPr>
                              <w:rFonts w:ascii="Cambria Math" w:hAnsi="Cambria Math"/>
                              <w:sz w:val="20"/>
                            </w:rPr>
                            <m:t>0</m:t>
                          </m:r>
                        </m:e>
                        <m:e>
                          <m:r>
                            <w:rPr>
                              <w:rFonts w:ascii="Cambria Math" w:hAnsi="Cambria Math"/>
                              <w:sz w:val="20"/>
                            </w:rPr>
                            <m:t>0</m:t>
                          </m:r>
                        </m:e>
                        <m:e>
                          <m:r>
                            <w:rPr>
                              <w:rFonts w:ascii="Cambria Math" w:hAnsi="Cambria Math"/>
                              <w:sz w:val="20"/>
                            </w:rPr>
                            <m:t>0</m:t>
                          </m:r>
                        </m:e>
                      </m:mr>
                      <m:mr>
                        <m:e>
                          <m:r>
                            <w:rPr>
                              <w:rFonts w:ascii="Cambria Math" w:hAnsi="Cambria Math"/>
                              <w:sz w:val="20"/>
                            </w:rPr>
                            <m:t>0</m:t>
                          </m:r>
                        </m:e>
                        <m:e>
                          <m:r>
                            <w:rPr>
                              <w:rFonts w:ascii="Cambria Math" w:hAnsi="Cambria Math"/>
                              <w:sz w:val="20"/>
                            </w:rPr>
                            <m:t>0</m:t>
                          </m:r>
                        </m:e>
                        <m:e>
                          <m:r>
                            <w:rPr>
                              <w:rFonts w:ascii="Cambria Math" w:hAnsi="Cambria Math"/>
                              <w:sz w:val="20"/>
                            </w:rPr>
                            <m:t>0</m:t>
                          </m:r>
                        </m:e>
                        <m:e>
                          <m:r>
                            <w:rPr>
                              <w:rFonts w:ascii="Cambria Math" w:hAnsi="Cambria Math"/>
                              <w:sz w:val="20"/>
                            </w:rPr>
                            <m:t>1</m:t>
                          </m:r>
                        </m:e>
                        <m:e>
                          <m:r>
                            <w:rPr>
                              <w:rFonts w:ascii="Cambria Math" w:hAnsi="Cambria Math"/>
                              <w:sz w:val="20"/>
                            </w:rPr>
                            <m:t>0</m:t>
                          </m:r>
                        </m:e>
                        <m:e>
                          <m:r>
                            <w:rPr>
                              <w:rFonts w:ascii="Cambria Math" w:hAnsi="Cambria Math"/>
                              <w:sz w:val="20"/>
                            </w:rPr>
                            <m:t>0</m:t>
                          </m:r>
                        </m:e>
                      </m:mr>
                      <m:mr>
                        <m:e>
                          <m:r>
                            <w:rPr>
                              <w:rFonts w:ascii="Cambria Math" w:hAnsi="Cambria Math"/>
                              <w:sz w:val="20"/>
                            </w:rPr>
                            <m:t>0</m:t>
                          </m:r>
                        </m:e>
                        <m:e>
                          <m:r>
                            <w:rPr>
                              <w:rFonts w:ascii="Cambria Math" w:hAnsi="Cambria Math"/>
                              <w:sz w:val="20"/>
                            </w:rPr>
                            <m:t>-4</m:t>
                          </m:r>
                          <m:sSub>
                            <m:sSubPr>
                              <m:ctrlPr>
                                <w:rPr>
                                  <w:rFonts w:ascii="Cambria Math" w:hAnsi="Cambria Math"/>
                                  <w:i/>
                                  <w:sz w:val="20"/>
                                </w:rPr>
                              </m:ctrlPr>
                            </m:sSubPr>
                            <m:e>
                              <m:r>
                                <w:rPr>
                                  <w:rFonts w:ascii="Cambria Math" w:hAnsi="Cambria Math"/>
                                  <w:sz w:val="20"/>
                                </w:rPr>
                                <m:t>k</m:t>
                              </m:r>
                            </m:e>
                            <m:sub>
                              <m:r>
                                <w:rPr>
                                  <w:rFonts w:ascii="Cambria Math" w:hAnsi="Cambria Math"/>
                                  <w:sz w:val="20"/>
                                </w:rPr>
                                <m:t>1</m:t>
                              </m:r>
                            </m:sub>
                          </m:sSub>
                        </m:e>
                        <m:e>
                          <m:r>
                            <w:rPr>
                              <w:rFonts w:ascii="Cambria Math" w:hAnsi="Cambria Math"/>
                              <w:sz w:val="20"/>
                            </w:rPr>
                            <m:t>0</m:t>
                          </m:r>
                        </m:e>
                        <m:e>
                          <m:r>
                            <w:rPr>
                              <w:rFonts w:ascii="Cambria Math" w:hAnsi="Cambria Math"/>
                              <w:sz w:val="20"/>
                            </w:rPr>
                            <m:t>0</m:t>
                          </m:r>
                        </m:e>
                        <m:e>
                          <m:sSub>
                            <m:sSubPr>
                              <m:ctrlPr>
                                <w:rPr>
                                  <w:rFonts w:ascii="Cambria Math" w:hAnsi="Cambria Math"/>
                                  <w:i/>
                                  <w:sz w:val="20"/>
                                </w:rPr>
                              </m:ctrlPr>
                            </m:sSubPr>
                            <m:e>
                              <m:r>
                                <w:rPr>
                                  <w:rFonts w:ascii="Cambria Math" w:hAnsi="Cambria Math"/>
                                  <w:sz w:val="20"/>
                                </w:rPr>
                                <m:t>k</m:t>
                              </m:r>
                            </m:e>
                            <m:sub>
                              <m:r>
                                <w:rPr>
                                  <w:rFonts w:ascii="Cambria Math" w:hAnsi="Cambria Math"/>
                                  <w:sz w:val="20"/>
                                </w:rPr>
                                <m:t>1</m:t>
                              </m:r>
                            </m:sub>
                          </m:sSub>
                          <m:r>
                            <w:rPr>
                              <w:rFonts w:ascii="Cambria Math" w:hAnsi="Cambria Math"/>
                              <w:sz w:val="20"/>
                            </w:rPr>
                            <m:t>-1</m:t>
                          </m:r>
                        </m:e>
                        <m:e>
                          <m:r>
                            <w:rPr>
                              <w:rFonts w:ascii="Cambria Math" w:hAnsi="Cambria Math"/>
                              <w:sz w:val="20"/>
                            </w:rPr>
                            <m:t>0</m:t>
                          </m:r>
                        </m:e>
                      </m:mr>
                      <m:mr>
                        <m:e>
                          <m:r>
                            <w:rPr>
                              <w:rFonts w:ascii="Cambria Math" w:hAnsi="Cambria Math"/>
                              <w:sz w:val="20"/>
                            </w:rPr>
                            <m:t>0</m:t>
                          </m:r>
                        </m:e>
                        <m:e>
                          <m:r>
                            <w:rPr>
                              <w:rFonts w:ascii="Cambria Math" w:hAnsi="Cambria Math"/>
                              <w:sz w:val="20"/>
                            </w:rPr>
                            <m:t>0</m:t>
                          </m:r>
                        </m:e>
                        <m:e>
                          <m:r>
                            <w:rPr>
                              <w:rFonts w:ascii="Cambria Math" w:hAnsi="Cambria Math"/>
                              <w:sz w:val="20"/>
                            </w:rPr>
                            <m:t>0</m:t>
                          </m:r>
                        </m:e>
                        <m:e>
                          <m:r>
                            <w:rPr>
                              <w:rFonts w:ascii="Cambria Math" w:hAnsi="Cambria Math"/>
                              <w:sz w:val="20"/>
                            </w:rPr>
                            <m:t>0</m:t>
                          </m:r>
                        </m:e>
                        <m:e>
                          <m:r>
                            <w:rPr>
                              <w:rFonts w:ascii="Cambria Math" w:hAnsi="Cambria Math"/>
                              <w:sz w:val="20"/>
                            </w:rPr>
                            <m:t>0</m:t>
                          </m:r>
                        </m:e>
                        <m:e>
                          <m:r>
                            <w:rPr>
                              <w:rFonts w:ascii="Cambria Math" w:hAnsi="Cambria Math"/>
                              <w:sz w:val="20"/>
                            </w:rPr>
                            <m:t>1</m:t>
                          </m:r>
                        </m:e>
                      </m:mr>
                      <m:mr>
                        <m:e>
                          <m:r>
                            <w:rPr>
                              <w:rFonts w:ascii="Cambria Math" w:hAnsi="Cambria Math"/>
                              <w:sz w:val="20"/>
                            </w:rPr>
                            <m:t>0</m:t>
                          </m:r>
                        </m:e>
                        <m:e>
                          <m:r>
                            <w:rPr>
                              <w:rFonts w:ascii="Cambria Math" w:hAnsi="Cambria Math"/>
                              <w:sz w:val="20"/>
                            </w:rPr>
                            <m:t>0</m:t>
                          </m:r>
                        </m:e>
                        <m:e>
                          <m:r>
                            <w:rPr>
                              <w:rFonts w:ascii="Cambria Math" w:hAnsi="Cambria Math"/>
                              <w:sz w:val="20"/>
                            </w:rPr>
                            <m:t>0-</m:t>
                          </m:r>
                          <m:sSub>
                            <m:sSubPr>
                              <m:ctrlPr>
                                <w:rPr>
                                  <w:rFonts w:ascii="Cambria Math" w:hAnsi="Cambria Math"/>
                                  <w:i/>
                                  <w:sz w:val="20"/>
                                </w:rPr>
                              </m:ctrlPr>
                            </m:sSubPr>
                            <m:e>
                              <m:r>
                                <w:rPr>
                                  <w:rFonts w:ascii="Cambria Math" w:hAnsi="Cambria Math"/>
                                  <w:sz w:val="20"/>
                                </w:rPr>
                                <m:t>k</m:t>
                              </m:r>
                            </m:e>
                            <m:sub>
                              <m:r>
                                <w:rPr>
                                  <w:rFonts w:ascii="Cambria Math" w:hAnsi="Cambria Math"/>
                                  <w:sz w:val="20"/>
                                </w:rPr>
                                <m:t>2</m:t>
                              </m:r>
                            </m:sub>
                          </m:sSub>
                        </m:e>
                        <m:e>
                          <m:r>
                            <w:rPr>
                              <w:rFonts w:ascii="Cambria Math" w:hAnsi="Cambria Math"/>
                              <w:sz w:val="20"/>
                            </w:rPr>
                            <m:t>-</m:t>
                          </m:r>
                          <m:sSub>
                            <m:sSubPr>
                              <m:ctrlPr>
                                <w:rPr>
                                  <w:rFonts w:ascii="Cambria Math" w:hAnsi="Cambria Math"/>
                                  <w:i/>
                                  <w:sz w:val="20"/>
                                </w:rPr>
                              </m:ctrlPr>
                            </m:sSubPr>
                            <m:e>
                              <m:r>
                                <w:rPr>
                                  <w:rFonts w:ascii="Cambria Math" w:hAnsi="Cambria Math"/>
                                  <w:sz w:val="20"/>
                                </w:rPr>
                                <m:t>k</m:t>
                              </m:r>
                            </m:e>
                            <m:sub>
                              <m:r>
                                <w:rPr>
                                  <w:rFonts w:ascii="Cambria Math" w:hAnsi="Cambria Math"/>
                                  <w:sz w:val="20"/>
                                </w:rPr>
                                <m:t>2</m:t>
                              </m:r>
                            </m:sub>
                          </m:sSub>
                        </m:e>
                        <m:e>
                          <m:r>
                            <w:rPr>
                              <w:rFonts w:ascii="Cambria Math" w:hAnsi="Cambria Math"/>
                              <w:sz w:val="20"/>
                            </w:rPr>
                            <m:t>0</m:t>
                          </m:r>
                        </m:e>
                        <m:e>
                          <m:r>
                            <w:rPr>
                              <w:rFonts w:ascii="Cambria Math" w:hAnsi="Cambria Math"/>
                              <w:sz w:val="20"/>
                            </w:rPr>
                            <m:t>0</m:t>
                          </m:r>
                        </m:e>
                      </m:mr>
                    </m:m>
                  </m:e>
                </m:d>
                <m:d>
                  <m:dPr>
                    <m:begChr m:val="["/>
                    <m:endChr m:val="]"/>
                    <m:ctrlPr>
                      <w:rPr>
                        <w:rFonts w:ascii="Cambria Math" w:hAnsi="Cambria Math"/>
                        <w:i/>
                        <w:sz w:val="20"/>
                      </w:rPr>
                    </m:ctrlPr>
                  </m:dPr>
                  <m:e>
                    <m:m>
                      <m:mPr>
                        <m:mcs>
                          <m:mc>
                            <m:mcPr>
                              <m:count m:val="1"/>
                              <m:mcJc m:val="center"/>
                            </m:mcPr>
                          </m:mc>
                        </m:mcs>
                        <m:ctrlPr>
                          <w:rPr>
                            <w:rFonts w:ascii="Cambria Math" w:hAnsi="Cambria Math"/>
                            <w:i/>
                            <w:sz w:val="20"/>
                          </w:rPr>
                        </m:ctrlPr>
                      </m:mPr>
                      <m:mr>
                        <m:e>
                          <m:r>
                            <w:rPr>
                              <w:rFonts w:ascii="Cambria Math" w:hAnsi="Cambria Math"/>
                              <w:sz w:val="20"/>
                            </w:rPr>
                            <m:t>α</m:t>
                          </m:r>
                        </m:e>
                      </m:mr>
                      <m:mr>
                        <m:e>
                          <m:r>
                            <w:rPr>
                              <w:rFonts w:ascii="Cambria Math" w:hAnsi="Cambria Math"/>
                              <w:sz w:val="20"/>
                            </w:rPr>
                            <m:t xml:space="preserve"> α'</m:t>
                          </m:r>
                        </m:e>
                      </m:mr>
                      <m:mr>
                        <m:e>
                          <m:r>
                            <w:rPr>
                              <w:rFonts w:ascii="Cambria Math" w:hAnsi="Cambria Math"/>
                              <w:sz w:val="20"/>
                            </w:rPr>
                            <m:t>ϕ</m:t>
                          </m:r>
                        </m:e>
                      </m:mr>
                      <m:mr>
                        <m:e>
                          <m:r>
                            <w:rPr>
                              <w:rFonts w:ascii="Cambria Math" w:hAnsi="Cambria Math"/>
                              <w:sz w:val="20"/>
                            </w:rPr>
                            <m:t>ϕ'</m:t>
                          </m:r>
                        </m:e>
                      </m:mr>
                      <m:mr>
                        <m:e>
                          <m:r>
                            <w:rPr>
                              <w:rFonts w:ascii="Cambria Math" w:hAnsi="Cambria Math"/>
                              <w:sz w:val="20"/>
                            </w:rPr>
                            <m:t>γ</m:t>
                          </m:r>
                        </m:e>
                      </m:mr>
                      <m:mr>
                        <m:e>
                          <m:r>
                            <w:rPr>
                              <w:rFonts w:ascii="Cambria Math" w:hAnsi="Cambria Math"/>
                              <w:sz w:val="20"/>
                            </w:rPr>
                            <m:t>γ'</m:t>
                          </m:r>
                        </m:e>
                      </m:mr>
                    </m:m>
                  </m:e>
                </m:d>
                <m:r>
                  <w:rPr>
                    <w:rFonts w:ascii="Cambria Math" w:hAnsi="Cambria Math"/>
                    <w:sz w:val="20"/>
                  </w:rPr>
                  <m:t xml:space="preserve"> +</m:t>
                </m:r>
                <m:d>
                  <m:dPr>
                    <m:begChr m:val="["/>
                    <m:endChr m:val="]"/>
                    <m:ctrlPr>
                      <w:rPr>
                        <w:rFonts w:ascii="Cambria Math" w:hAnsi="Cambria Math"/>
                        <w:i/>
                        <w:sz w:val="20"/>
                      </w:rPr>
                    </m:ctrlPr>
                  </m:dPr>
                  <m:e>
                    <m:m>
                      <m:mPr>
                        <m:mcs>
                          <m:mc>
                            <m:mcPr>
                              <m:count m:val="3"/>
                              <m:mcJc m:val="center"/>
                            </m:mcPr>
                          </m:mc>
                        </m:mcs>
                        <m:ctrlPr>
                          <w:rPr>
                            <w:rFonts w:ascii="Cambria Math" w:hAnsi="Cambria Math"/>
                            <w:i/>
                            <w:sz w:val="20"/>
                          </w:rPr>
                        </m:ctrlPr>
                      </m:mPr>
                      <m:mr>
                        <m:e>
                          <m:r>
                            <w:rPr>
                              <w:rFonts w:ascii="Cambria Math" w:hAnsi="Cambria Math"/>
                              <w:sz w:val="20"/>
                            </w:rPr>
                            <m:t>0</m:t>
                          </m:r>
                        </m:e>
                        <m:e>
                          <m:r>
                            <w:rPr>
                              <w:rFonts w:ascii="Cambria Math" w:hAnsi="Cambria Math"/>
                              <w:sz w:val="20"/>
                            </w:rPr>
                            <m:t>0</m:t>
                          </m:r>
                        </m:e>
                        <m:e>
                          <m:r>
                            <w:rPr>
                              <w:rFonts w:ascii="Cambria Math" w:hAnsi="Cambria Math"/>
                              <w:sz w:val="20"/>
                            </w:rPr>
                            <m:t>0</m:t>
                          </m:r>
                        </m:e>
                      </m:mr>
                      <m:mr>
                        <m:e>
                          <m:r>
                            <w:rPr>
                              <w:rFonts w:ascii="Cambria Math" w:hAnsi="Cambria Math"/>
                              <w:sz w:val="20"/>
                            </w:rPr>
                            <m:t>1</m:t>
                          </m:r>
                        </m:e>
                        <m:e>
                          <m:r>
                            <w:rPr>
                              <w:rFonts w:ascii="Cambria Math" w:hAnsi="Cambria Math"/>
                              <w:sz w:val="20"/>
                            </w:rPr>
                            <m:t>0</m:t>
                          </m:r>
                        </m:e>
                        <m:e>
                          <m:r>
                            <w:rPr>
                              <w:rFonts w:ascii="Cambria Math" w:hAnsi="Cambria Math"/>
                              <w:sz w:val="20"/>
                            </w:rPr>
                            <m:t>0</m:t>
                          </m:r>
                        </m:e>
                      </m:mr>
                      <m:mr>
                        <m:e>
                          <m:r>
                            <w:rPr>
                              <w:rFonts w:ascii="Cambria Math" w:hAnsi="Cambria Math"/>
                              <w:sz w:val="20"/>
                            </w:rPr>
                            <m:t>0</m:t>
                          </m:r>
                        </m:e>
                        <m:e>
                          <m:r>
                            <w:rPr>
                              <w:rFonts w:ascii="Cambria Math" w:hAnsi="Cambria Math"/>
                              <w:sz w:val="20"/>
                            </w:rPr>
                            <m:t>0</m:t>
                          </m:r>
                        </m:e>
                        <m:e>
                          <m:r>
                            <w:rPr>
                              <w:rFonts w:ascii="Cambria Math" w:hAnsi="Cambria Math"/>
                              <w:sz w:val="20"/>
                            </w:rPr>
                            <m:t>0</m:t>
                          </m:r>
                        </m:e>
                      </m:mr>
                      <m:mr>
                        <m:e>
                          <m:r>
                            <w:rPr>
                              <w:rFonts w:ascii="Cambria Math" w:hAnsi="Cambria Math"/>
                              <w:sz w:val="20"/>
                            </w:rPr>
                            <m:t>0</m:t>
                          </m:r>
                        </m:e>
                        <m:e>
                          <m:r>
                            <w:rPr>
                              <w:rFonts w:ascii="Cambria Math" w:hAnsi="Cambria Math"/>
                              <w:sz w:val="20"/>
                            </w:rPr>
                            <m:t>1</m:t>
                          </m:r>
                        </m:e>
                        <m:e>
                          <m:r>
                            <w:rPr>
                              <w:rFonts w:ascii="Cambria Math" w:hAnsi="Cambria Math"/>
                              <w:sz w:val="20"/>
                            </w:rPr>
                            <m:t>0</m:t>
                          </m:r>
                        </m:e>
                      </m:mr>
                      <m:mr>
                        <m:e>
                          <m:r>
                            <w:rPr>
                              <w:rFonts w:ascii="Cambria Math" w:hAnsi="Cambria Math"/>
                              <w:sz w:val="20"/>
                            </w:rPr>
                            <m:t>0</m:t>
                          </m:r>
                        </m:e>
                        <m:e>
                          <m:r>
                            <w:rPr>
                              <w:rFonts w:ascii="Cambria Math" w:hAnsi="Cambria Math"/>
                              <w:sz w:val="20"/>
                            </w:rPr>
                            <m:t>0</m:t>
                          </m:r>
                        </m:e>
                        <m:e>
                          <m:r>
                            <w:rPr>
                              <w:rFonts w:ascii="Cambria Math" w:hAnsi="Cambria Math"/>
                              <w:sz w:val="20"/>
                            </w:rPr>
                            <m:t>0</m:t>
                          </m:r>
                        </m:e>
                      </m:mr>
                      <m:mr>
                        <m:e>
                          <m:r>
                            <w:rPr>
                              <w:rFonts w:ascii="Cambria Math" w:hAnsi="Cambria Math"/>
                              <w:sz w:val="20"/>
                            </w:rPr>
                            <m:t>0</m:t>
                          </m:r>
                        </m:e>
                        <m:e>
                          <m:r>
                            <w:rPr>
                              <w:rFonts w:ascii="Cambria Math" w:hAnsi="Cambria Math"/>
                              <w:sz w:val="20"/>
                            </w:rPr>
                            <m:t>0</m:t>
                          </m:r>
                        </m:e>
                        <m:e>
                          <m:r>
                            <w:rPr>
                              <w:rFonts w:ascii="Cambria Math" w:hAnsi="Cambria Math"/>
                              <w:sz w:val="20"/>
                            </w:rPr>
                            <m:t>1</m:t>
                          </m:r>
                        </m:e>
                      </m:mr>
                    </m:m>
                  </m:e>
                </m:d>
                <m:d>
                  <m:dPr>
                    <m:begChr m:val="["/>
                    <m:endChr m:val="]"/>
                    <m:ctrlPr>
                      <w:rPr>
                        <w:rFonts w:ascii="Cambria Math" w:hAnsi="Cambria Math"/>
                        <w:i/>
                        <w:sz w:val="20"/>
                      </w:rPr>
                    </m:ctrlPr>
                  </m:dPr>
                  <m:e>
                    <m:m>
                      <m:mPr>
                        <m:mcs>
                          <m:mc>
                            <m:mcPr>
                              <m:count m:val="1"/>
                              <m:mcJc m:val="center"/>
                            </m:mcPr>
                          </m:mc>
                        </m:mcs>
                        <m:ctrlPr>
                          <w:rPr>
                            <w:rFonts w:ascii="Cambria Math" w:hAnsi="Cambria Math"/>
                            <w:i/>
                            <w:sz w:val="20"/>
                          </w:rPr>
                        </m:ctrlPr>
                      </m:mPr>
                      <m:mr>
                        <m:e>
                          <m:sSub>
                            <m:sSubPr>
                              <m:ctrlPr>
                                <w:rPr>
                                  <w:rFonts w:ascii="Cambria Math" w:hAnsi="Cambria Math"/>
                                  <w:i/>
                                  <w:sz w:val="20"/>
                                </w:rPr>
                              </m:ctrlPr>
                            </m:sSubPr>
                            <m:e>
                              <m:r>
                                <w:rPr>
                                  <w:rFonts w:ascii="Cambria Math" w:hAnsi="Cambria Math"/>
                                  <w:sz w:val="20"/>
                                </w:rPr>
                                <m:t>U</m:t>
                              </m:r>
                            </m:e>
                            <m:sub>
                              <m:r>
                                <w:rPr>
                                  <w:rFonts w:ascii="Cambria Math" w:hAnsi="Cambria Math"/>
                                  <w:sz w:val="20"/>
                                </w:rPr>
                                <m:t>α</m:t>
                              </m:r>
                            </m:sub>
                          </m:sSub>
                        </m:e>
                      </m:mr>
                      <m:mr>
                        <m:e>
                          <m:sSub>
                            <m:sSubPr>
                              <m:ctrlPr>
                                <w:rPr>
                                  <w:rFonts w:ascii="Cambria Math" w:hAnsi="Cambria Math"/>
                                  <w:i/>
                                  <w:sz w:val="20"/>
                                </w:rPr>
                              </m:ctrlPr>
                            </m:sSubPr>
                            <m:e>
                              <m:r>
                                <w:rPr>
                                  <w:rFonts w:ascii="Cambria Math" w:hAnsi="Cambria Math"/>
                                  <w:sz w:val="20"/>
                                </w:rPr>
                                <m:t>U</m:t>
                              </m:r>
                            </m:e>
                            <m:sub>
                              <m:r>
                                <w:rPr>
                                  <w:rFonts w:ascii="Cambria Math" w:hAnsi="Cambria Math"/>
                                  <w:sz w:val="20"/>
                                </w:rPr>
                                <m:t>ϕ</m:t>
                              </m:r>
                            </m:sub>
                          </m:sSub>
                        </m:e>
                      </m:mr>
                      <m:mr>
                        <m:e>
                          <m:sSub>
                            <m:sSubPr>
                              <m:ctrlPr>
                                <w:rPr>
                                  <w:rFonts w:ascii="Cambria Math" w:hAnsi="Cambria Math"/>
                                  <w:i/>
                                  <w:sz w:val="20"/>
                                </w:rPr>
                              </m:ctrlPr>
                            </m:sSubPr>
                            <m:e>
                              <m:r>
                                <w:rPr>
                                  <w:rFonts w:ascii="Cambria Math" w:hAnsi="Cambria Math"/>
                                  <w:sz w:val="20"/>
                                </w:rPr>
                                <m:t>U</m:t>
                              </m:r>
                            </m:e>
                            <m:sub>
                              <m:r>
                                <w:rPr>
                                  <w:rFonts w:ascii="Cambria Math" w:hAnsi="Cambria Math"/>
                                  <w:sz w:val="20"/>
                                </w:rPr>
                                <m:t>γ</m:t>
                              </m:r>
                            </m:sub>
                          </m:sSub>
                        </m:e>
                      </m:mr>
                    </m:m>
                  </m:e>
                </m:d>
              </m:oMath>
            </m:oMathPara>
          </w:p>
        </w:tc>
        <w:bookmarkStart w:id="792" w:name="_Ref203191371"/>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24</w:t>
              </w:r>
            </w:fldSimple>
            <w:bookmarkEnd w:id="792"/>
          </w:p>
        </w:tc>
      </w:tr>
    </w:tbl>
    <w:p w:rsidR="007C0E11" w:rsidRDefault="007C0E11" w:rsidP="007C0E11">
      <w:pPr>
        <w:rPr>
          <w:lang w:val="en-US" w:bidi="en-US"/>
        </w:rPr>
      </w:pPr>
      <w:r>
        <w:rPr>
          <w:lang w:val="en-US" w:bidi="en-US"/>
        </w:rPr>
        <w:lastRenderedPageBreak/>
        <w:t>From Eq. (</w:t>
      </w:r>
      <w:fldSimple w:instr=" REF _Ref203191371 \h  \* MERGEFORMAT ">
        <w:r w:rsidR="00D46473">
          <w:rPr>
            <w:noProof/>
          </w:rPr>
          <w:t>5</w:t>
        </w:r>
        <w:r w:rsidR="00D46473">
          <w:rPr>
            <w:noProof/>
          </w:rPr>
          <w:noBreakHyphen/>
          <w:t>24</w:t>
        </w:r>
      </w:fldSimple>
      <w:r>
        <w:rPr>
          <w:lang w:val="en-US" w:bidi="en-US"/>
        </w:rPr>
        <w:t>)</w:t>
      </w:r>
      <w:r w:rsidR="00E07D67">
        <w:rPr>
          <w:lang w:val="en-US" w:bidi="en-US"/>
        </w:rPr>
        <w:t>,</w:t>
      </w:r>
      <w:r>
        <w:rPr>
          <w:lang w:val="en-US" w:bidi="en-US"/>
        </w:rPr>
        <w:t xml:space="preserve"> a linear control law can be solved for using pole placement</w:t>
      </w:r>
      <w:r w:rsidR="00E07D67">
        <w:rPr>
          <w:lang w:val="en-US" w:bidi="en-US"/>
        </w:rPr>
        <w:t>,</w:t>
      </w:r>
      <w:r>
        <w:rPr>
          <w:lang w:val="en-US" w:bidi="en-US"/>
        </w:rPr>
        <w:t xml:space="preserve"> knowing the desired performance characteristics.</w:t>
      </w:r>
      <w:r w:rsidR="00CD4B03">
        <w:rPr>
          <w:lang w:val="en-US" w:bidi="en-US"/>
        </w:rPr>
        <w:t xml:space="preserve"> Kumar (2006) shows the development of a simple linear </w:t>
      </w:r>
      <w:r w:rsidR="003F5873">
        <w:rPr>
          <w:lang w:val="en-US" w:bidi="en-US"/>
        </w:rPr>
        <w:t xml:space="preserve">controller and </w:t>
      </w:r>
      <w:r w:rsidR="00CD4B03">
        <w:rPr>
          <w:lang w:val="en-US" w:bidi="en-US"/>
        </w:rPr>
        <w:t xml:space="preserve">the final outcome is shown in Eq. </w:t>
      </w:r>
      <w:r w:rsidR="00C64352">
        <w:rPr>
          <w:lang w:val="en-US" w:bidi="en-US"/>
        </w:rPr>
        <w:fldChar w:fldCharType="begin"/>
      </w:r>
      <w:r w:rsidR="00CD4B03">
        <w:rPr>
          <w:lang w:val="en-US" w:bidi="en-US"/>
        </w:rPr>
        <w:instrText xml:space="preserve"> REF _Ref207609695 \h </w:instrText>
      </w:r>
      <w:r w:rsidR="00C64352">
        <w:rPr>
          <w:lang w:val="en-US" w:bidi="en-US"/>
        </w:rPr>
      </w:r>
      <w:r w:rsidR="00C64352">
        <w:rPr>
          <w:lang w:val="en-US" w:bidi="en-US"/>
        </w:rPr>
        <w:fldChar w:fldCharType="separate"/>
      </w:r>
      <w:r w:rsidR="00D46473">
        <w:rPr>
          <w:noProof/>
        </w:rPr>
        <w:t>5</w:t>
      </w:r>
      <w:r w:rsidR="00D46473">
        <w:noBreakHyphen/>
      </w:r>
      <w:r w:rsidR="00D46473">
        <w:rPr>
          <w:noProof/>
        </w:rPr>
        <w:t>25</w:t>
      </w:r>
      <w:r w:rsidR="00C64352">
        <w:rPr>
          <w:lang w:val="en-US" w:bidi="en-US"/>
        </w:rPr>
        <w:fldChar w:fldCharType="end"/>
      </w:r>
      <w:r w:rsidR="00CD4B03">
        <w:rPr>
          <w:lang w:val="en-US" w:bidi="en-US"/>
        </w:rPr>
        <w:t>.</w:t>
      </w:r>
    </w:p>
    <w:tbl>
      <w:tblPr>
        <w:tblW w:w="5000" w:type="pct"/>
        <w:tblLook w:val="04A0"/>
      </w:tblPr>
      <w:tblGrid>
        <w:gridCol w:w="8392"/>
        <w:gridCol w:w="545"/>
      </w:tblGrid>
      <w:tr w:rsidR="006340DA" w:rsidTr="006340DA">
        <w:tc>
          <w:tcPr>
            <w:tcW w:w="4695" w:type="pct"/>
          </w:tcPr>
          <w:p w:rsidR="006340DA" w:rsidRDefault="00C64352" w:rsidP="00CD4B03">
            <w:pPr>
              <w:pStyle w:val="centerednormalpictureseqns"/>
              <w:ind w:left="1701"/>
              <w:jc w:val="left"/>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α</m:t>
                    </m:r>
                  </m:sub>
                </m:sSub>
                <m:r>
                  <w:rPr>
                    <w:rFonts w:ascii="Cambria Math" w:hAnsi="Cambria Math"/>
                  </w:rPr>
                  <m:t xml:space="preserve">=-2 </m:t>
                </m:r>
                <m:sSub>
                  <m:sSubPr>
                    <m:ctrlPr>
                      <w:rPr>
                        <w:rFonts w:ascii="Cambria Math" w:hAnsi="Cambria Math"/>
                        <w:i/>
                      </w:rPr>
                    </m:ctrlPr>
                  </m:sSubPr>
                  <m:e>
                    <m:r>
                      <w:rPr>
                        <w:rFonts w:ascii="Cambria Math" w:hAnsi="Cambria Math"/>
                      </w:rPr>
                      <m:t>ζ</m:t>
                    </m:r>
                  </m:e>
                  <m:sub>
                    <m:r>
                      <w:rPr>
                        <w:rFonts w:ascii="Cambria Math" w:hAnsi="Cambria Math"/>
                      </w:rPr>
                      <m:t xml:space="preserve">α </m:t>
                    </m:r>
                  </m:sub>
                </m:sSub>
                <m:sSub>
                  <m:sSubPr>
                    <m:ctrlPr>
                      <w:rPr>
                        <w:rFonts w:ascii="Cambria Math" w:hAnsi="Cambria Math"/>
                        <w:i/>
                      </w:rPr>
                    </m:ctrlPr>
                  </m:sSubPr>
                  <m:e>
                    <m:r>
                      <w:rPr>
                        <w:rFonts w:ascii="Cambria Math" w:hAnsi="Cambria Math"/>
                      </w:rPr>
                      <m:t>ω</m:t>
                    </m:r>
                  </m:e>
                  <m:sub>
                    <m:r>
                      <w:rPr>
                        <w:rFonts w:ascii="Cambria Math" w:hAnsi="Cambria Math"/>
                      </w:rPr>
                      <m:t xml:space="preserve">α </m:t>
                    </m:r>
                  </m:sub>
                </m:sSub>
                <m:r>
                  <w:rPr>
                    <w:rFonts w:ascii="Cambria Math" w:hAnsi="Cambria Math"/>
                  </w:rPr>
                  <m:t>δ</m:t>
                </m:r>
                <m:sSup>
                  <m:sSupPr>
                    <m:ctrlPr>
                      <w:rPr>
                        <w:rFonts w:ascii="Cambria Math" w:hAnsi="Cambria Math"/>
                        <w:i/>
                      </w:rPr>
                    </m:ctrlPr>
                  </m:sSupPr>
                  <m:e>
                    <m:r>
                      <w:rPr>
                        <w:rFonts w:ascii="Cambria Math" w:hAnsi="Cambria Math"/>
                      </w:rPr>
                      <m:t>α</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 xml:space="preserve">α </m:t>
                    </m:r>
                  </m:sub>
                  <m:sup>
                    <m:r>
                      <w:rPr>
                        <w:rFonts w:ascii="Cambria Math" w:hAnsi="Cambria Math"/>
                      </w:rPr>
                      <m:t>2</m:t>
                    </m:r>
                  </m:sup>
                </m:sSubSup>
                <m:r>
                  <w:rPr>
                    <w:rFonts w:ascii="Cambria Math" w:hAnsi="Cambria Math"/>
                  </w:rPr>
                  <m:t>δα-</m:t>
                </m:r>
                <m:f>
                  <m:fPr>
                    <m:ctrlPr>
                      <w:rPr>
                        <w:rFonts w:ascii="Cambria Math" w:hAnsi="Cambria Math"/>
                        <w:i/>
                      </w:rPr>
                    </m:ctrlPr>
                  </m:fPr>
                  <m:num>
                    <m:r>
                      <w:rPr>
                        <w:rFonts w:ascii="Cambria Math" w:hAnsi="Cambria Math"/>
                      </w:rPr>
                      <m:t>3</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e>
                    </m:d>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 xml:space="preserve"> k</m:t>
                        </m:r>
                      </m:e>
                      <m:sub>
                        <m:r>
                          <w:rPr>
                            <w:rFonts w:ascii="Cambria Math" w:hAnsi="Cambria Math"/>
                          </w:rPr>
                          <m:t>2</m:t>
                        </m:r>
                      </m:sub>
                    </m:sSub>
                  </m:den>
                </m:f>
                <m:r>
                  <w:rPr>
                    <w:rFonts w:ascii="Cambria Math" w:hAnsi="Cambria Math"/>
                  </w:rPr>
                  <m:t>δα</m:t>
                </m:r>
              </m:oMath>
            </m:oMathPara>
          </w:p>
          <w:p w:rsidR="00D55565" w:rsidRDefault="00C64352" w:rsidP="00CD4B03">
            <w:pPr>
              <w:pStyle w:val="centerednormalpictureseqns"/>
              <w:ind w:left="1701"/>
              <w:jc w:val="left"/>
            </w:pPr>
            <m:oMathPara>
              <m:oMath>
                <m:sSub>
                  <m:sSubPr>
                    <m:ctrlPr>
                      <w:rPr>
                        <w:rFonts w:ascii="Cambria Math" w:hAnsi="Cambria Math"/>
                        <w:i/>
                      </w:rPr>
                    </m:ctrlPr>
                  </m:sSubPr>
                  <m:e>
                    <m:r>
                      <w:rPr>
                        <w:rFonts w:ascii="Cambria Math" w:hAnsi="Cambria Math"/>
                      </w:rPr>
                      <m:t>u</m:t>
                    </m:r>
                  </m:e>
                  <m:sub>
                    <m:r>
                      <w:rPr>
                        <w:rFonts w:ascii="Cambria Math" w:hAnsi="Cambria Math"/>
                      </w:rPr>
                      <m:t>ϕ</m:t>
                    </m:r>
                  </m:sub>
                </m:sSub>
                <m:r>
                  <w:rPr>
                    <w:rFonts w:ascii="Cambria Math" w:hAnsi="Cambria Math"/>
                  </w:rPr>
                  <m:t xml:space="preserve">=-2 </m:t>
                </m:r>
                <m:sSub>
                  <m:sSubPr>
                    <m:ctrlPr>
                      <w:rPr>
                        <w:rFonts w:ascii="Cambria Math" w:hAnsi="Cambria Math"/>
                        <w:i/>
                      </w:rPr>
                    </m:ctrlPr>
                  </m:sSubPr>
                  <m:e>
                    <m:r>
                      <w:rPr>
                        <w:rFonts w:ascii="Cambria Math" w:hAnsi="Cambria Math"/>
                      </w:rPr>
                      <m:t>ζ</m:t>
                    </m:r>
                  </m:e>
                  <m:sub>
                    <m:r>
                      <w:rPr>
                        <w:rFonts w:ascii="Cambria Math" w:hAnsi="Cambria Math"/>
                      </w:rPr>
                      <m:t xml:space="preserve">ϕ </m:t>
                    </m:r>
                  </m:sub>
                </m:sSub>
                <m:sSub>
                  <m:sSubPr>
                    <m:ctrlPr>
                      <w:rPr>
                        <w:rFonts w:ascii="Cambria Math" w:hAnsi="Cambria Math"/>
                        <w:i/>
                      </w:rPr>
                    </m:ctrlPr>
                  </m:sSubPr>
                  <m:e>
                    <m:r>
                      <w:rPr>
                        <w:rFonts w:ascii="Cambria Math" w:hAnsi="Cambria Math"/>
                      </w:rPr>
                      <m:t>ω</m:t>
                    </m:r>
                  </m:e>
                  <m:sub>
                    <m:r>
                      <w:rPr>
                        <w:rFonts w:ascii="Cambria Math" w:hAnsi="Cambria Math"/>
                      </w:rPr>
                      <m:t xml:space="preserve">ϕ </m:t>
                    </m:r>
                  </m:sub>
                </m:sSub>
                <m:r>
                  <w:rPr>
                    <w:rFonts w:ascii="Cambria Math" w:hAnsi="Cambria Math"/>
                  </w:rPr>
                  <m:t>δ</m:t>
                </m:r>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 xml:space="preserve">ϕ </m:t>
                    </m:r>
                  </m:sub>
                  <m:sup>
                    <m:r>
                      <w:rPr>
                        <w:rFonts w:ascii="Cambria Math" w:hAnsi="Cambria Math"/>
                      </w:rPr>
                      <m:t>2</m:t>
                    </m:r>
                  </m:sup>
                </m:sSubSup>
                <m:r>
                  <w:rPr>
                    <w:rFonts w:ascii="Cambria Math" w:hAnsi="Cambria Math"/>
                  </w:rPr>
                  <m:t>δϕ+</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e>
                </m:d>
                <m:r>
                  <w:rPr>
                    <w:rFonts w:ascii="Cambria Math" w:hAnsi="Cambria Math"/>
                  </w:rPr>
                  <m:t>δγ'+4</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δϕ</m:t>
                </m:r>
              </m:oMath>
            </m:oMathPara>
          </w:p>
          <w:p w:rsidR="006340DA" w:rsidRPr="002A1FDE" w:rsidRDefault="00C64352" w:rsidP="00A81448">
            <w:pPr>
              <w:pStyle w:val="centerednormalpictureseqns"/>
              <w:ind w:left="1701" w:firstLine="1985"/>
              <w:jc w:val="left"/>
            </w:pPr>
            <m:oMathPara>
              <m:oMath>
                <m:sSub>
                  <m:sSubPr>
                    <m:ctrlPr>
                      <w:rPr>
                        <w:rFonts w:ascii="Cambria Math" w:hAnsi="Cambria Math"/>
                        <w:i/>
                      </w:rPr>
                    </m:ctrlPr>
                  </m:sSubPr>
                  <m:e>
                    <m:r>
                      <w:rPr>
                        <w:rFonts w:ascii="Cambria Math" w:hAnsi="Cambria Math"/>
                      </w:rPr>
                      <m:t>u</m:t>
                    </m:r>
                  </m:e>
                  <m:sub>
                    <m:r>
                      <w:rPr>
                        <w:rFonts w:ascii="Cambria Math" w:hAnsi="Cambria Math"/>
                      </w:rPr>
                      <m:t>γ</m:t>
                    </m:r>
                  </m:sub>
                </m:sSub>
                <m:r>
                  <w:rPr>
                    <w:rFonts w:ascii="Cambria Math" w:hAnsi="Cambria Math"/>
                  </w:rPr>
                  <m:t xml:space="preserve">=-2 </m:t>
                </m:r>
                <m:sSub>
                  <m:sSubPr>
                    <m:ctrlPr>
                      <w:rPr>
                        <w:rFonts w:ascii="Cambria Math" w:hAnsi="Cambria Math"/>
                        <w:i/>
                      </w:rPr>
                    </m:ctrlPr>
                  </m:sSubPr>
                  <m:e>
                    <m:r>
                      <w:rPr>
                        <w:rFonts w:ascii="Cambria Math" w:hAnsi="Cambria Math"/>
                      </w:rPr>
                      <m:t>ζ</m:t>
                    </m:r>
                  </m:e>
                  <m:sub>
                    <m:r>
                      <w:rPr>
                        <w:rFonts w:ascii="Cambria Math" w:hAnsi="Cambria Math"/>
                      </w:rPr>
                      <m:t xml:space="preserve">γ </m:t>
                    </m:r>
                  </m:sub>
                </m:sSub>
                <m:sSub>
                  <m:sSubPr>
                    <m:ctrlPr>
                      <w:rPr>
                        <w:rFonts w:ascii="Cambria Math" w:hAnsi="Cambria Math"/>
                        <w:i/>
                      </w:rPr>
                    </m:ctrlPr>
                  </m:sSubPr>
                  <m:e>
                    <m:r>
                      <w:rPr>
                        <w:rFonts w:ascii="Cambria Math" w:hAnsi="Cambria Math"/>
                      </w:rPr>
                      <m:t>ω</m:t>
                    </m:r>
                  </m:e>
                  <m:sub>
                    <m:r>
                      <w:rPr>
                        <w:rFonts w:ascii="Cambria Math" w:hAnsi="Cambria Math"/>
                      </w:rPr>
                      <m:t xml:space="preserve">γ </m:t>
                    </m:r>
                  </m:sub>
                </m:sSub>
                <m:r>
                  <w:rPr>
                    <w:rFonts w:ascii="Cambria Math" w:hAnsi="Cambria Math"/>
                  </w:rPr>
                  <m:t>δ</m:t>
                </m:r>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 xml:space="preserve">γ </m:t>
                    </m:r>
                  </m:sub>
                  <m:sup>
                    <m:r>
                      <w:rPr>
                        <w:rFonts w:ascii="Cambria Math" w:hAnsi="Cambria Math"/>
                      </w:rPr>
                      <m:t>2</m:t>
                    </m:r>
                  </m:sup>
                </m:sSubSup>
                <m:r>
                  <w:rPr>
                    <w:rFonts w:ascii="Cambria Math" w:hAnsi="Cambria Math"/>
                  </w:rPr>
                  <m:t>δγ+</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m:t>
                    </m:r>
                  </m:e>
                </m:d>
                <m:r>
                  <w:rPr>
                    <w:rFonts w:ascii="Cambria Math" w:hAnsi="Cambria Math"/>
                  </w:rPr>
                  <m:t>δ</m:t>
                </m:r>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δγ</m:t>
                </m:r>
              </m:oMath>
            </m:oMathPara>
          </w:p>
        </w:tc>
        <w:bookmarkStart w:id="793" w:name="_Ref207609695"/>
        <w:tc>
          <w:tcPr>
            <w:tcW w:w="305" w:type="pct"/>
            <w:vAlign w:val="center"/>
          </w:tcPr>
          <w:p w:rsidR="006340DA" w:rsidRPr="006A1FE5" w:rsidRDefault="00C64352" w:rsidP="00D55565">
            <w:pPr>
              <w:pStyle w:val="Caption"/>
            </w:pPr>
            <w:r>
              <w:fldChar w:fldCharType="begin"/>
            </w:r>
            <w:r w:rsidR="006340DA">
              <w:instrText xml:space="preserve"> STYLEREF 1 \s </w:instrText>
            </w:r>
            <w:r>
              <w:fldChar w:fldCharType="separate"/>
            </w:r>
            <w:r w:rsidR="00D46473">
              <w:rPr>
                <w:noProof/>
              </w:rPr>
              <w:t>5</w:t>
            </w:r>
            <w:r>
              <w:fldChar w:fldCharType="end"/>
            </w:r>
            <w:r w:rsidR="006340DA">
              <w:noBreakHyphen/>
            </w:r>
            <w:fldSimple w:instr=" SEQ Equation \* ARABIC \s 1 ">
              <w:r w:rsidR="00D46473">
                <w:rPr>
                  <w:noProof/>
                </w:rPr>
                <w:t>25</w:t>
              </w:r>
            </w:fldSimple>
            <w:bookmarkEnd w:id="793"/>
          </w:p>
        </w:tc>
      </w:tr>
    </w:tbl>
    <w:p w:rsidR="00CD4B03" w:rsidRDefault="00CD4B03" w:rsidP="007C0E11">
      <w:pPr>
        <w:rPr>
          <w:lang w:val="en-US" w:bidi="en-US"/>
        </w:rPr>
      </w:pPr>
      <w:r>
        <w:rPr>
          <w:lang w:val="en-US" w:bidi="en-US"/>
        </w:rPr>
        <w:t>The controller from Eq. (</w:t>
      </w:r>
      <w:r w:rsidR="00C64352">
        <w:rPr>
          <w:lang w:val="en-US" w:bidi="en-US"/>
        </w:rPr>
        <w:fldChar w:fldCharType="begin"/>
      </w:r>
      <w:r>
        <w:rPr>
          <w:lang w:val="en-US" w:bidi="en-US"/>
        </w:rPr>
        <w:instrText xml:space="preserve"> REF _Ref207609695 \h </w:instrText>
      </w:r>
      <w:r w:rsidR="00C64352">
        <w:rPr>
          <w:lang w:val="en-US" w:bidi="en-US"/>
        </w:rPr>
      </w:r>
      <w:r w:rsidR="00C64352">
        <w:rPr>
          <w:lang w:val="en-US" w:bidi="en-US"/>
        </w:rPr>
        <w:fldChar w:fldCharType="separate"/>
      </w:r>
      <w:r w:rsidR="00D46473">
        <w:rPr>
          <w:noProof/>
        </w:rPr>
        <w:t>5</w:t>
      </w:r>
      <w:r w:rsidR="00D46473">
        <w:noBreakHyphen/>
      </w:r>
      <w:r w:rsidR="00D46473">
        <w:rPr>
          <w:noProof/>
        </w:rPr>
        <w:t>25</w:t>
      </w:r>
      <w:r w:rsidR="00C64352">
        <w:rPr>
          <w:lang w:val="en-US" w:bidi="en-US"/>
        </w:rPr>
        <w:fldChar w:fldCharType="end"/>
      </w:r>
      <w:r>
        <w:rPr>
          <w:lang w:val="en-US" w:bidi="en-US"/>
        </w:rPr>
        <w:t xml:space="preserve">) with </w:t>
      </w:r>
      <m:oMath>
        <m:sSub>
          <m:sSubPr>
            <m:ctrlPr>
              <w:rPr>
                <w:rFonts w:ascii="Cambria Math" w:hAnsi="Cambria Math"/>
                <w:i/>
              </w:rPr>
            </m:ctrlPr>
          </m:sSubPr>
          <m:e>
            <m:r>
              <w:rPr>
                <w:rFonts w:ascii="Cambria Math" w:hAnsi="Cambria Math"/>
              </w:rPr>
              <m:t>ζ</m:t>
            </m:r>
          </m:e>
          <m:sub>
            <m:r>
              <w:rPr>
                <w:rFonts w:ascii="Cambria Math" w:hAnsi="Cambria Math"/>
              </w:rPr>
              <m:t xml:space="preserve">α </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 xml:space="preserve">ϕ </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 xml:space="preserve">γ </m:t>
            </m:r>
          </m:sub>
        </m:sSub>
        <m:r>
          <m:rPr>
            <m:sty m:val="p"/>
          </m:rPr>
          <w:rPr>
            <w:rFonts w:ascii="Cambria Math" w:hAnsi="Cambria Math"/>
            <w:lang w:val="en-US" w:bidi="en-US"/>
          </w:rPr>
          <m:t xml:space="preserve">=1 </m:t>
        </m:r>
      </m:oMath>
      <w:r>
        <w:rPr>
          <w:rFonts w:eastAsiaTheme="minorEastAsia"/>
          <w:lang w:val="en-US" w:bidi="en-US"/>
        </w:rPr>
        <w:t xml:space="preserve">and </w:t>
      </w:r>
      <m:oMath>
        <m:sSub>
          <m:sSubPr>
            <m:ctrlPr>
              <w:rPr>
                <w:rFonts w:ascii="Cambria Math" w:hAnsi="Cambria Math"/>
                <w:i/>
              </w:rPr>
            </m:ctrlPr>
          </m:sSubPr>
          <m:e>
            <m:r>
              <w:rPr>
                <w:rFonts w:ascii="Cambria Math" w:hAnsi="Cambria Math"/>
              </w:rPr>
              <m:t>ω</m:t>
            </m:r>
          </m:e>
          <m:sub>
            <m:r>
              <w:rPr>
                <w:rFonts w:ascii="Cambria Math" w:hAnsi="Cambria Math"/>
              </w:rPr>
              <m:t xml:space="preserve">α </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 xml:space="preserve">ϕ </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 xml:space="preserve">γ </m:t>
            </m:r>
          </m:sub>
        </m:sSub>
        <m:r>
          <w:rPr>
            <w:rFonts w:ascii="Cambria Math" w:hAnsi="Cambria Math"/>
          </w:rPr>
          <m:t>=2</m:t>
        </m:r>
      </m:oMath>
      <w:r>
        <w:rPr>
          <w:rFonts w:eastAsiaTheme="minorEastAsia"/>
        </w:rPr>
        <w:t xml:space="preserve">  was simulated with the </w:t>
      </w:r>
      <w:r w:rsidR="001533F2">
        <w:rPr>
          <w:rFonts w:eastAsiaTheme="minorEastAsia"/>
        </w:rPr>
        <w:t xml:space="preserve">initial conditions shown in </w:t>
      </w:r>
      <w:r w:rsidR="00C64352">
        <w:rPr>
          <w:rFonts w:eastAsiaTheme="minorEastAsia"/>
        </w:rPr>
        <w:fldChar w:fldCharType="begin"/>
      </w:r>
      <w:r w:rsidR="001533F2">
        <w:rPr>
          <w:rFonts w:eastAsiaTheme="minorEastAsia"/>
        </w:rPr>
        <w:instrText xml:space="preserve"> REF _Ref207611003 \h </w:instrText>
      </w:r>
      <w:r w:rsidR="00C64352">
        <w:rPr>
          <w:rFonts w:eastAsiaTheme="minorEastAsia"/>
        </w:rPr>
      </w:r>
      <w:r w:rsidR="00C64352">
        <w:rPr>
          <w:rFonts w:eastAsiaTheme="minorEastAsia"/>
        </w:rPr>
        <w:fldChar w:fldCharType="separate"/>
      </w:r>
      <w:r w:rsidR="00D46473">
        <w:t xml:space="preserve">Table </w:t>
      </w:r>
      <w:r w:rsidR="00D46473">
        <w:rPr>
          <w:noProof/>
        </w:rPr>
        <w:t>70</w:t>
      </w:r>
      <w:r w:rsidR="00C64352">
        <w:rPr>
          <w:rFonts w:eastAsiaTheme="minorEastAsia"/>
        </w:rPr>
        <w:fldChar w:fldCharType="end"/>
      </w:r>
      <w:r w:rsidR="001533F2">
        <w:rPr>
          <w:rFonts w:eastAsiaTheme="minorEastAsia"/>
        </w:rPr>
        <w:t xml:space="preserve">.  </w:t>
      </w:r>
      <w:r w:rsidR="00C64352">
        <w:rPr>
          <w:rFonts w:eastAsiaTheme="minorEastAsia"/>
        </w:rPr>
        <w:fldChar w:fldCharType="begin"/>
      </w:r>
      <w:r w:rsidR="00E3639E">
        <w:rPr>
          <w:rFonts w:eastAsiaTheme="minorEastAsia"/>
        </w:rPr>
        <w:instrText xml:space="preserve"> REF _Ref207611881 \h </w:instrText>
      </w:r>
      <w:r w:rsidR="00C64352">
        <w:rPr>
          <w:rFonts w:eastAsiaTheme="minorEastAsia"/>
        </w:rPr>
      </w:r>
      <w:r w:rsidR="00C64352">
        <w:rPr>
          <w:rFonts w:eastAsiaTheme="minorEastAsia"/>
        </w:rPr>
        <w:fldChar w:fldCharType="separate"/>
      </w:r>
      <w:r w:rsidR="00D46473" w:rsidRPr="001533F2">
        <w:t>Figure</w:t>
      </w:r>
      <w:r w:rsidR="00D46473">
        <w:t xml:space="preserve"> </w:t>
      </w:r>
      <w:r w:rsidR="00D46473">
        <w:rPr>
          <w:noProof/>
        </w:rPr>
        <w:t>45</w:t>
      </w:r>
      <w:r w:rsidR="00C64352">
        <w:rPr>
          <w:rFonts w:eastAsiaTheme="minorEastAsia"/>
        </w:rPr>
        <w:fldChar w:fldCharType="end"/>
      </w:r>
      <w:r w:rsidR="00E3639E">
        <w:rPr>
          <w:rFonts w:eastAsiaTheme="minorEastAsia"/>
        </w:rPr>
        <w:t xml:space="preserve"> shows this controller reaching the desired attitude in about half an orbit, and </w:t>
      </w:r>
      <w:r w:rsidR="00C64352">
        <w:rPr>
          <w:rFonts w:eastAsiaTheme="minorEastAsia"/>
        </w:rPr>
        <w:fldChar w:fldCharType="begin"/>
      </w:r>
      <w:r w:rsidR="00E3639E">
        <w:rPr>
          <w:rFonts w:eastAsiaTheme="minorEastAsia"/>
        </w:rPr>
        <w:instrText xml:space="preserve"> REF _Ref207611937 \h </w:instrText>
      </w:r>
      <w:r w:rsidR="00C64352">
        <w:rPr>
          <w:rFonts w:eastAsiaTheme="minorEastAsia"/>
        </w:rPr>
      </w:r>
      <w:r w:rsidR="00C64352">
        <w:rPr>
          <w:rFonts w:eastAsiaTheme="minorEastAsia"/>
        </w:rPr>
        <w:fldChar w:fldCharType="separate"/>
      </w:r>
      <w:r w:rsidR="00D46473">
        <w:t xml:space="preserve">Figure </w:t>
      </w:r>
      <w:r w:rsidR="00D46473">
        <w:rPr>
          <w:noProof/>
        </w:rPr>
        <w:t>46</w:t>
      </w:r>
      <w:r w:rsidR="00C64352">
        <w:rPr>
          <w:rFonts w:eastAsiaTheme="minorEastAsia"/>
        </w:rPr>
        <w:fldChar w:fldCharType="end"/>
      </w:r>
      <w:r w:rsidR="00E3639E">
        <w:rPr>
          <w:rFonts w:eastAsiaTheme="minorEastAsia"/>
        </w:rPr>
        <w:t xml:space="preserve"> shows how much momentum would have to be stored if reaction wheels were used, finally the torques required are shown in </w:t>
      </w:r>
      <w:r w:rsidR="00C64352">
        <w:rPr>
          <w:rFonts w:eastAsiaTheme="minorEastAsia"/>
        </w:rPr>
        <w:fldChar w:fldCharType="begin"/>
      </w:r>
      <w:r w:rsidR="00E3639E">
        <w:rPr>
          <w:rFonts w:eastAsiaTheme="minorEastAsia"/>
        </w:rPr>
        <w:instrText xml:space="preserve"> REF _Ref207611983 \h </w:instrText>
      </w:r>
      <w:r w:rsidR="00C64352">
        <w:rPr>
          <w:rFonts w:eastAsiaTheme="minorEastAsia"/>
        </w:rPr>
      </w:r>
      <w:r w:rsidR="00C64352">
        <w:rPr>
          <w:rFonts w:eastAsiaTheme="minorEastAsia"/>
        </w:rPr>
        <w:fldChar w:fldCharType="separate"/>
      </w:r>
      <w:r w:rsidR="00D46473">
        <w:t xml:space="preserve">Figure </w:t>
      </w:r>
      <w:r w:rsidR="00D46473">
        <w:rPr>
          <w:noProof/>
        </w:rPr>
        <w:t>47</w:t>
      </w:r>
      <w:r w:rsidR="00C64352">
        <w:rPr>
          <w:rFonts w:eastAsiaTheme="minorEastAsia"/>
        </w:rPr>
        <w:fldChar w:fldCharType="end"/>
      </w:r>
      <w:r w:rsidR="00E3639E">
        <w:rPr>
          <w:rFonts w:eastAsiaTheme="minorEastAsia"/>
        </w:rPr>
        <w:t>.</w:t>
      </w:r>
    </w:p>
    <w:p w:rsidR="00CD4B03" w:rsidRDefault="00CD4B03" w:rsidP="00CD4B03">
      <w:pPr>
        <w:pStyle w:val="Caption"/>
        <w:keepNext/>
      </w:pPr>
      <w:bookmarkStart w:id="794" w:name="_Ref207611003"/>
      <w:bookmarkStart w:id="795" w:name="_Ref207610999"/>
      <w:bookmarkStart w:id="796" w:name="_Toc207775309"/>
      <w:r>
        <w:t xml:space="preserve">Table </w:t>
      </w:r>
      <w:fldSimple w:instr=" SEQ Table \* ARABIC ">
        <w:r w:rsidR="00D46473">
          <w:rPr>
            <w:noProof/>
          </w:rPr>
          <w:t>70</w:t>
        </w:r>
      </w:fldSimple>
      <w:bookmarkEnd w:id="794"/>
      <w:r>
        <w:t xml:space="preserve">: initial conditions for PD </w:t>
      </w:r>
      <w:bookmarkEnd w:id="795"/>
      <w:r w:rsidR="001533F2">
        <w:t>controller</w:t>
      </w:r>
      <w:bookmarkEnd w:id="796"/>
    </w:p>
    <w:tbl>
      <w:tblPr>
        <w:tblStyle w:val="latexlike"/>
        <w:tblW w:w="0" w:type="auto"/>
        <w:tblLook w:val="04A0"/>
      </w:tblPr>
      <w:tblGrid>
        <w:gridCol w:w="1317"/>
        <w:gridCol w:w="1762"/>
        <w:gridCol w:w="1893"/>
        <w:gridCol w:w="1367"/>
        <w:gridCol w:w="1323"/>
      </w:tblGrid>
      <w:tr w:rsidR="00785E50" w:rsidRPr="00872D79" w:rsidTr="00D55565">
        <w:trPr>
          <w:cnfStyle w:val="100000000000"/>
        </w:trPr>
        <w:tc>
          <w:tcPr>
            <w:tcW w:w="0" w:type="auto"/>
          </w:tcPr>
          <w:p w:rsidR="00785E50" w:rsidRDefault="00785E50" w:rsidP="00D55565">
            <w:pPr>
              <w:pStyle w:val="Table"/>
            </w:pPr>
            <w:r>
              <w:t>Principal MOI</w:t>
            </w:r>
          </w:p>
          <w:p w:rsidR="00785E50" w:rsidRDefault="00C64352" w:rsidP="00D55565">
            <w:pPr>
              <w:pStyle w:val="Table"/>
            </w:pPr>
            <m:oMathPara>
              <m:oMath>
                <m:d>
                  <m:dPr>
                    <m:begChr m:val="["/>
                    <m:endChr m:val="]"/>
                    <m:ctrlPr>
                      <w:rPr>
                        <w:rFonts w:ascii="Cambria Math" w:hAnsi="Cambria Math"/>
                      </w:rPr>
                    </m:ctrlPr>
                  </m:dPr>
                  <m:e>
                    <m:r>
                      <w:rPr>
                        <w:rFonts w:ascii="Cambria Math" w:hAnsi="Cambria Math"/>
                      </w:rPr>
                      <m:t>kg</m:t>
                    </m:r>
                    <m:sSup>
                      <m:sSupPr>
                        <m:ctrlPr>
                          <w:rPr>
                            <w:rFonts w:ascii="Cambria Math" w:hAnsi="Cambria Math"/>
                          </w:rPr>
                        </m:ctrlPr>
                      </m:sSupPr>
                      <m:e>
                        <m:r>
                          <m:rPr>
                            <m:sty m:val="p"/>
                          </m:rPr>
                          <w:rPr>
                            <w:rFonts w:ascii="Cambria Math" w:hAnsi="Cambria Math"/>
                          </w:rPr>
                          <m:t>∙</m:t>
                        </m:r>
                        <m:r>
                          <w:rPr>
                            <w:rFonts w:ascii="Cambria Math" w:hAnsi="Cambria Math"/>
                          </w:rPr>
                          <m:t>m</m:t>
                        </m:r>
                      </m:e>
                      <m:sup>
                        <m:r>
                          <m:rPr>
                            <m:sty m:val="p"/>
                          </m:rPr>
                          <w:rPr>
                            <w:rFonts w:ascii="Cambria Math" w:hAnsi="Cambria Math"/>
                          </w:rPr>
                          <m:t>2</m:t>
                        </m:r>
                      </m:sup>
                    </m:sSup>
                  </m:e>
                </m:d>
              </m:oMath>
            </m:oMathPara>
          </w:p>
        </w:tc>
        <w:tc>
          <w:tcPr>
            <w:tcW w:w="0" w:type="auto"/>
          </w:tcPr>
          <w:p w:rsidR="00785E50" w:rsidRDefault="00785E50" w:rsidP="00D55565">
            <w:pPr>
              <w:pStyle w:val="Table"/>
            </w:pPr>
            <w:r>
              <w:t xml:space="preserve">Stored momentum </w:t>
            </w:r>
          </w:p>
          <w:p w:rsidR="00785E50" w:rsidRDefault="00C64352" w:rsidP="00D55565">
            <w:pPr>
              <w:pStyle w:val="Table"/>
            </w:pPr>
            <m:oMathPara>
              <m:oMath>
                <m:d>
                  <m:dPr>
                    <m:begChr m:val="["/>
                    <m:endChr m:val="]"/>
                    <m:ctrlPr>
                      <w:rPr>
                        <w:rFonts w:ascii="Cambria Math" w:hAnsi="Cambria Math"/>
                      </w:rPr>
                    </m:ctrlPr>
                  </m:dPr>
                  <m:e>
                    <m:r>
                      <w:rPr>
                        <w:rFonts w:ascii="Cambria Math" w:hAnsi="Cambria Math"/>
                      </w:rPr>
                      <m:t>mNms</m:t>
                    </m:r>
                  </m:e>
                </m:d>
              </m:oMath>
            </m:oMathPara>
          </w:p>
        </w:tc>
        <w:tc>
          <w:tcPr>
            <w:tcW w:w="0" w:type="auto"/>
          </w:tcPr>
          <w:p w:rsidR="00785E50" w:rsidRDefault="00785E50" w:rsidP="00D55565">
            <w:pPr>
              <w:pStyle w:val="Table"/>
            </w:pPr>
            <w:r>
              <w:t>Angle[roll pitch yaw)</w:t>
            </w:r>
          </w:p>
        </w:tc>
        <w:tc>
          <w:tcPr>
            <w:tcW w:w="0" w:type="auto"/>
          </w:tcPr>
          <w:p w:rsidR="00785E50" w:rsidRPr="00872D79" w:rsidRDefault="00785E50" w:rsidP="00D55565">
            <w:pPr>
              <w:pStyle w:val="Table"/>
            </w:pPr>
            <w:r>
              <w:t>Rate</w:t>
            </w:r>
            <m:oMath>
              <m:d>
                <m:dPr>
                  <m:begChr m:val="["/>
                  <m:endChr m:val="]"/>
                  <m:ctrlPr>
                    <w:rPr>
                      <w:rFonts w:ascii="Cambria Math" w:hAnsi="Cambria Math"/>
                    </w:rPr>
                  </m:ctrlPr>
                </m:dPr>
                <m:e>
                  <m:r>
                    <m:rPr>
                      <m:sty m:val="p"/>
                    </m:rPr>
                    <w:rPr>
                      <w:rFonts w:ascii="Cambria Math" w:hAnsi="Cambria Math"/>
                    </w:rPr>
                    <m:t xml:space="preserve"> </m:t>
                  </m:r>
                  <m:m>
                    <m:mPr>
                      <m:mcs>
                        <m:mc>
                          <m:mcPr>
                            <m:count m:val="1"/>
                            <m:mcJc m:val="center"/>
                          </m:mcPr>
                        </m:mc>
                      </m:mcs>
                      <m:ctrlPr>
                        <w:rPr>
                          <w:rFonts w:ascii="Cambria Math" w:hAnsi="Cambria Math"/>
                        </w:rPr>
                      </m:ctrlPr>
                    </m:mPr>
                    <m:mr>
                      <m:e>
                        <m:r>
                          <w:rPr>
                            <w:rFonts w:ascii="Cambria Math" w:hAnsi="Cambria Math"/>
                          </w:rPr>
                          <m:t>α</m:t>
                        </m:r>
                      </m:e>
                    </m:mr>
                    <m:mr>
                      <m:e>
                        <m:r>
                          <w:rPr>
                            <w:rFonts w:ascii="Cambria Math" w:hAnsi="Cambria Math"/>
                          </w:rPr>
                          <m:t>ϕ</m:t>
                        </m:r>
                      </m:e>
                    </m:mr>
                    <m:mr>
                      <m:e>
                        <m:r>
                          <w:rPr>
                            <w:rFonts w:ascii="Cambria Math" w:hAnsi="Cambria Math"/>
                          </w:rPr>
                          <m:t>γ</m:t>
                        </m:r>
                      </m:e>
                    </m:mr>
                  </m:m>
                </m:e>
              </m:d>
              <m:d>
                <m:dPr>
                  <m:begChr m:val="["/>
                  <m:endChr m:val="]"/>
                  <m:ctrlPr>
                    <w:rPr>
                      <w:rFonts w:ascii="Cambria Math" w:hAnsi="Cambria Math"/>
                    </w:rPr>
                  </m:ctrlPr>
                </m:dPr>
                <m:e>
                  <m:f>
                    <m:fPr>
                      <m:ctrlPr>
                        <w:rPr>
                          <w:rFonts w:ascii="Cambria Math" w:hAnsi="Cambria Math"/>
                        </w:rPr>
                      </m:ctrlPr>
                    </m:fPr>
                    <m:num>
                      <m:r>
                        <w:rPr>
                          <w:rFonts w:ascii="Cambria Math" w:hAnsi="Cambria Math"/>
                        </w:rPr>
                        <m:t>rad</m:t>
                      </m:r>
                    </m:num>
                    <m:den>
                      <m:r>
                        <w:rPr>
                          <w:rFonts w:ascii="Cambria Math" w:hAnsi="Cambria Math"/>
                        </w:rPr>
                        <m:t>s</m:t>
                      </m:r>
                    </m:den>
                  </m:f>
                </m:e>
              </m:d>
            </m:oMath>
          </w:p>
        </w:tc>
        <w:tc>
          <w:tcPr>
            <w:tcW w:w="0" w:type="auto"/>
          </w:tcPr>
          <w:p w:rsidR="00785E50" w:rsidRDefault="00785E50" w:rsidP="00D55565">
            <w:pPr>
              <w:pStyle w:val="Table"/>
            </w:pPr>
            <w:r>
              <w:t>Desired angle</w:t>
            </w:r>
          </w:p>
        </w:tc>
      </w:tr>
      <w:tr w:rsidR="00785E50" w:rsidRPr="0066675D" w:rsidTr="00D55565">
        <w:tc>
          <w:tcPr>
            <w:tcW w:w="0" w:type="auto"/>
          </w:tcPr>
          <w:p w:rsidR="00785E50" w:rsidRPr="004158D0" w:rsidRDefault="00C64352" w:rsidP="00D55565">
            <w:pPr>
              <w:pStyle w:val="Table"/>
              <w:jc w:val="center"/>
              <w:rPr>
                <w:rFonts w:ascii="Calibri" w:eastAsia="Times New Roman"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0.002</m:t>
                          </m:r>
                        </m:e>
                      </m:mr>
                      <m:mr>
                        <m:e>
                          <m:r>
                            <m:rPr>
                              <m:sty m:val="p"/>
                            </m:rPr>
                            <w:rPr>
                              <w:rFonts w:ascii="Cambria Math" w:hAnsi="Cambria Math"/>
                            </w:rPr>
                            <m:t>0.003</m:t>
                          </m:r>
                        </m:e>
                      </m:mr>
                      <m:mr>
                        <m:e>
                          <m:r>
                            <m:rPr>
                              <m:sty m:val="p"/>
                            </m:rPr>
                            <w:rPr>
                              <w:rFonts w:ascii="Cambria Math" w:hAnsi="Cambria Math"/>
                            </w:rPr>
                            <m:t>0.005</m:t>
                          </m:r>
                        </m:e>
                      </m:mr>
                    </m:m>
                  </m:e>
                </m:d>
              </m:oMath>
            </m:oMathPara>
          </w:p>
        </w:tc>
        <w:tc>
          <w:tcPr>
            <w:tcW w:w="0" w:type="auto"/>
          </w:tcPr>
          <w:p w:rsidR="00785E50" w:rsidRDefault="00C64352" w:rsidP="00D55565">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c>
          <w:tcPr>
            <w:tcW w:w="0" w:type="auto"/>
          </w:tcPr>
          <w:p w:rsidR="00785E50" w:rsidRDefault="00C64352" w:rsidP="00D55565">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70° </m:t>
                          </m:r>
                        </m:e>
                      </m:mr>
                      <m:mr>
                        <m:e>
                          <m:r>
                            <m:rPr>
                              <m:sty m:val="p"/>
                            </m:rPr>
                            <w:rPr>
                              <w:rFonts w:ascii="Cambria Math" w:hAnsi="Cambria Math"/>
                            </w:rPr>
                            <m:t>70°</m:t>
                          </m:r>
                        </m:e>
                      </m:mr>
                      <m:mr>
                        <m:e>
                          <m:r>
                            <m:rPr>
                              <m:sty m:val="p"/>
                            </m:rPr>
                            <w:rPr>
                              <w:rFonts w:ascii="Cambria Math" w:hAnsi="Cambria Math"/>
                            </w:rPr>
                            <m:t>70°</m:t>
                          </m:r>
                        </m:e>
                      </m:mr>
                    </m:m>
                  </m:e>
                </m:d>
              </m:oMath>
            </m:oMathPara>
          </w:p>
        </w:tc>
        <w:tc>
          <w:tcPr>
            <w:tcW w:w="0" w:type="auto"/>
          </w:tcPr>
          <w:p w:rsidR="00785E50" w:rsidRPr="0066675D" w:rsidRDefault="00C64352" w:rsidP="00D55565">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2</m:t>
                              </m:r>
                              <m:r>
                                <w:rPr>
                                  <w:rFonts w:ascii="Cambria Math" w:hAnsi="Cambria Math"/>
                                </w:rPr>
                                <m:t>ω</m:t>
                              </m:r>
                            </m:e>
                            <m:sub>
                              <m:r>
                                <w:rPr>
                                  <w:rFonts w:ascii="Cambria Math" w:hAnsi="Cambria Math"/>
                                </w:rPr>
                                <m:t>O</m:t>
                              </m:r>
                            </m:sub>
                          </m:sSub>
                        </m:e>
                      </m:mr>
                      <m:mr>
                        <m:e>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O</m:t>
                                  </m:r>
                                </m:sub>
                              </m:sSub>
                            </m:num>
                            <m:den>
                              <m:r>
                                <m:rPr>
                                  <m:sty m:val="p"/>
                                </m:rPr>
                                <w:rPr>
                                  <w:rFonts w:ascii="Cambria Math" w:hAnsi="Cambria Math"/>
                                </w:rPr>
                                <m:t>5</m:t>
                              </m:r>
                            </m:den>
                          </m:f>
                        </m:e>
                      </m:mr>
                      <m:mr>
                        <m:e>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O</m:t>
                                  </m:r>
                                </m:sub>
                              </m:sSub>
                            </m:num>
                            <m:den>
                              <m:r>
                                <m:rPr>
                                  <m:sty m:val="p"/>
                                </m:rPr>
                                <w:rPr>
                                  <w:rFonts w:ascii="Cambria Math" w:hAnsi="Cambria Math"/>
                                </w:rPr>
                                <m:t>5</m:t>
                              </m:r>
                            </m:den>
                          </m:f>
                        </m:e>
                      </m:mr>
                    </m:m>
                  </m:e>
                </m:d>
              </m:oMath>
            </m:oMathPara>
          </w:p>
        </w:tc>
        <w:tc>
          <w:tcPr>
            <w:tcW w:w="0" w:type="auto"/>
          </w:tcPr>
          <w:p w:rsidR="00785E50" w:rsidRPr="0030567B" w:rsidRDefault="00C64352" w:rsidP="00D55565">
            <w:pPr>
              <w:pStyle w:val="Table"/>
              <w:jc w:val="center"/>
              <w:rPr>
                <w:rFonts w:ascii="Calibri" w:eastAsia="Calibri"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r>
    </w:tbl>
    <w:p w:rsidR="00785E50" w:rsidRDefault="00785E50" w:rsidP="007C0E11">
      <w:pPr>
        <w:rPr>
          <w:lang w:val="en-US" w:bidi="en-US"/>
        </w:rPr>
      </w:pPr>
    </w:p>
    <w:p w:rsidR="001533F2" w:rsidRDefault="00CD4B03" w:rsidP="001533F2">
      <w:pPr>
        <w:pStyle w:val="centerednormalpictureseqns"/>
      </w:pPr>
      <w:r>
        <w:rPr>
          <w:noProof/>
          <w:lang w:val="en-CA" w:eastAsia="en-CA" w:bidi="ar-SA"/>
        </w:rPr>
        <w:drawing>
          <wp:inline distT="0" distB="0" distL="0" distR="0">
            <wp:extent cx="4080000" cy="3060000"/>
            <wp:effectExtent l="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4080000" cy="3060000"/>
                    </a:xfrm>
                    <a:prstGeom prst="rect">
                      <a:avLst/>
                    </a:prstGeom>
                    <a:noFill/>
                    <a:ln w="9525">
                      <a:noFill/>
                      <a:miter lim="800000"/>
                      <a:headEnd/>
                      <a:tailEnd/>
                    </a:ln>
                  </pic:spPr>
                </pic:pic>
              </a:graphicData>
            </a:graphic>
          </wp:inline>
        </w:drawing>
      </w:r>
    </w:p>
    <w:p w:rsidR="00CD4B03" w:rsidRDefault="001533F2" w:rsidP="001533F2">
      <w:pPr>
        <w:pStyle w:val="Caption"/>
      </w:pPr>
      <w:bookmarkStart w:id="797" w:name="_Ref207611881"/>
      <w:bookmarkStart w:id="798" w:name="_Toc207775220"/>
      <w:r w:rsidRPr="001533F2">
        <w:lastRenderedPageBreak/>
        <w:t>Figure</w:t>
      </w:r>
      <w:r>
        <w:t xml:space="preserve"> </w:t>
      </w:r>
      <w:fldSimple w:instr=" SEQ Figure \* ARABIC ">
        <w:r w:rsidR="00D46473">
          <w:rPr>
            <w:noProof/>
          </w:rPr>
          <w:t>45</w:t>
        </w:r>
      </w:fldSimple>
      <w:bookmarkEnd w:id="797"/>
      <w:r>
        <w:t>: Angular response PD controller.</w:t>
      </w:r>
      <w:bookmarkEnd w:id="798"/>
      <w:r>
        <w:t xml:space="preserve"> </w:t>
      </w:r>
    </w:p>
    <w:p w:rsidR="001533F2" w:rsidRDefault="00E3639E" w:rsidP="001533F2">
      <w:pPr>
        <w:keepNext/>
        <w:jc w:val="center"/>
      </w:pPr>
      <w:r>
        <w:rPr>
          <w:noProof/>
          <w:lang w:eastAsia="en-CA"/>
        </w:rPr>
        <w:drawing>
          <wp:inline distT="0" distB="0" distL="0" distR="0">
            <wp:extent cx="4080000" cy="306000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srcRect/>
                    <a:stretch>
                      <a:fillRect/>
                    </a:stretch>
                  </pic:blipFill>
                  <pic:spPr bwMode="auto">
                    <a:xfrm>
                      <a:off x="0" y="0"/>
                      <a:ext cx="4080000" cy="3060000"/>
                    </a:xfrm>
                    <a:prstGeom prst="rect">
                      <a:avLst/>
                    </a:prstGeom>
                    <a:noFill/>
                    <a:ln w="9525">
                      <a:noFill/>
                      <a:miter lim="800000"/>
                      <a:headEnd/>
                      <a:tailEnd/>
                    </a:ln>
                  </pic:spPr>
                </pic:pic>
              </a:graphicData>
            </a:graphic>
          </wp:inline>
        </w:drawing>
      </w:r>
    </w:p>
    <w:p w:rsidR="00785E50" w:rsidRDefault="001533F2" w:rsidP="001533F2">
      <w:pPr>
        <w:pStyle w:val="Caption"/>
      </w:pPr>
      <w:bookmarkStart w:id="799" w:name="_Ref207611937"/>
      <w:bookmarkStart w:id="800" w:name="_Toc207775221"/>
      <w:r>
        <w:t xml:space="preserve">Figure </w:t>
      </w:r>
      <w:fldSimple w:instr=" SEQ Figure \* ARABIC ">
        <w:r w:rsidR="00D46473">
          <w:rPr>
            <w:noProof/>
          </w:rPr>
          <w:t>46</w:t>
        </w:r>
      </w:fldSimple>
      <w:bookmarkEnd w:id="799"/>
      <w:r w:rsidR="00E3639E">
        <w:t>: Momentum storage for a simple PD</w:t>
      </w:r>
      <w:r>
        <w:t xml:space="preserve"> </w:t>
      </w:r>
      <w:r w:rsidR="00E3639E">
        <w:t>c</w:t>
      </w:r>
      <w:r>
        <w:t>ontroller</w:t>
      </w:r>
      <w:bookmarkEnd w:id="800"/>
    </w:p>
    <w:p w:rsidR="001533F2" w:rsidRDefault="00785E50" w:rsidP="001533F2">
      <w:pPr>
        <w:pStyle w:val="centerednormalpictureseqns"/>
      </w:pPr>
      <w:r>
        <w:rPr>
          <w:noProof/>
          <w:lang w:val="en-CA" w:eastAsia="en-CA" w:bidi="ar-SA"/>
        </w:rPr>
        <w:drawing>
          <wp:inline distT="0" distB="0" distL="0" distR="0">
            <wp:extent cx="4080000" cy="30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srcRect/>
                    <a:stretch>
                      <a:fillRect/>
                    </a:stretch>
                  </pic:blipFill>
                  <pic:spPr bwMode="auto">
                    <a:xfrm>
                      <a:off x="0" y="0"/>
                      <a:ext cx="4080000" cy="3060000"/>
                    </a:xfrm>
                    <a:prstGeom prst="rect">
                      <a:avLst/>
                    </a:prstGeom>
                    <a:noFill/>
                    <a:ln w="9525">
                      <a:noFill/>
                      <a:miter lim="800000"/>
                      <a:headEnd/>
                      <a:tailEnd/>
                    </a:ln>
                  </pic:spPr>
                </pic:pic>
              </a:graphicData>
            </a:graphic>
          </wp:inline>
        </w:drawing>
      </w:r>
    </w:p>
    <w:p w:rsidR="00785E50" w:rsidRDefault="001533F2" w:rsidP="001533F2">
      <w:pPr>
        <w:pStyle w:val="Caption"/>
      </w:pPr>
      <w:bookmarkStart w:id="801" w:name="_Ref207611983"/>
      <w:bookmarkStart w:id="802" w:name="_Toc207775222"/>
      <w:r>
        <w:t xml:space="preserve">Figure </w:t>
      </w:r>
      <w:fldSimple w:instr=" SEQ Figure \* ARABIC ">
        <w:r w:rsidR="00D46473">
          <w:rPr>
            <w:noProof/>
          </w:rPr>
          <w:t>47</w:t>
        </w:r>
      </w:fldSimple>
      <w:bookmarkEnd w:id="801"/>
      <w:r>
        <w:t>:</w:t>
      </w:r>
      <w:r w:rsidR="00E3639E">
        <w:t xml:space="preserve"> Torques for PD controller</w:t>
      </w:r>
      <w:bookmarkEnd w:id="802"/>
    </w:p>
    <w:p w:rsidR="007C0E11" w:rsidRDefault="007C0E11" w:rsidP="007C0E11">
      <w:pPr>
        <w:pStyle w:val="Heading3"/>
      </w:pPr>
      <w:bookmarkStart w:id="803" w:name="_Toc204748298"/>
      <w:bookmarkStart w:id="804" w:name="_Toc207775154"/>
      <w:r>
        <w:t>Magnetic PD Controller</w:t>
      </w:r>
      <w:bookmarkEnd w:id="803"/>
      <w:bookmarkEnd w:id="804"/>
    </w:p>
    <w:p w:rsidR="007C0E11" w:rsidRDefault="00B25F1A" w:rsidP="007C0E11">
      <w:r>
        <w:t>In a simplified model, t</w:t>
      </w:r>
      <w:r w:rsidR="007C0E11">
        <w:t>he magnetic field vectors can be calculated at any point using the following equation</w:t>
      </w:r>
      <w:r w:rsidR="00E07D67">
        <w:t>:</w:t>
      </w:r>
    </w:p>
    <w:tbl>
      <w:tblPr>
        <w:tblpPr w:leftFromText="180" w:rightFromText="180" w:vertAnchor="text" w:tblpY="1"/>
        <w:tblOverlap w:val="never"/>
        <w:tblW w:w="5000" w:type="pct"/>
        <w:tblLook w:val="04A0"/>
      </w:tblPr>
      <w:tblGrid>
        <w:gridCol w:w="8392"/>
        <w:gridCol w:w="545"/>
      </w:tblGrid>
      <w:tr w:rsidR="007C0E11" w:rsidTr="003F267B">
        <w:trPr>
          <w:trHeight w:val="567"/>
        </w:trPr>
        <w:tc>
          <w:tcPr>
            <w:tcW w:w="4695" w:type="pct"/>
          </w:tcPr>
          <w:p w:rsidR="007C0E11" w:rsidRPr="00295DB8" w:rsidRDefault="00C64352" w:rsidP="00A81448">
            <w:pPr>
              <w:pStyle w:val="centerednormalpictureseqns"/>
            </w:pPr>
            <m:oMathPara>
              <m:oMath>
                <m:acc>
                  <m:accPr>
                    <m:chr m:val="⃗"/>
                    <m:ctrlPr>
                      <w:rPr>
                        <w:rFonts w:ascii="Cambria Math" w:hAnsi="Cambria Math"/>
                        <w:i/>
                      </w:rPr>
                    </m:ctrlPr>
                  </m:accPr>
                  <m:e>
                    <m:r>
                      <w:rPr>
                        <w:rFonts w:ascii="Cambria Math" w:hAnsi="Cambria Math"/>
                      </w:rPr>
                      <m:t>B</m:t>
                    </m:r>
                  </m:e>
                </m:acc>
                <m:r>
                  <w:rPr>
                    <w:rFonts w:ascii="Cambria Math" w:hAnsi="Cambria Math"/>
                  </w:rPr>
                  <m:t>(R)=</m:t>
                </m:r>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m:rPr>
                            <m:sty m:val="p"/>
                          </m:rPr>
                          <w:rPr>
                            <w:rFonts w:ascii="Cambria Math" w:hAnsi="Cambria Math"/>
                          </w:rPr>
                          <m:t>e</m:t>
                        </m:r>
                      </m:sub>
                      <m:sup>
                        <m:r>
                          <w:rPr>
                            <w:rFonts w:ascii="Cambria Math" w:hAnsi="Cambria Math"/>
                          </w:rPr>
                          <m:t>3</m:t>
                        </m:r>
                      </m:sup>
                    </m:sSubSup>
                    <m:sSub>
                      <m:sSubPr>
                        <m:ctrlPr>
                          <w:rPr>
                            <w:rFonts w:ascii="Cambria Math" w:hAnsi="Cambria Math"/>
                            <w:i/>
                          </w:rPr>
                        </m:ctrlPr>
                      </m:sSubPr>
                      <m:e>
                        <m:r>
                          <w:rPr>
                            <w:rFonts w:ascii="Cambria Math" w:hAnsi="Cambria Math"/>
                          </w:rPr>
                          <m:t>H</m:t>
                        </m:r>
                      </m:e>
                      <m:sub>
                        <m:r>
                          <w:rPr>
                            <w:rFonts w:ascii="Cambria Math" w:hAnsi="Cambria Math"/>
                          </w:rPr>
                          <m:t>0</m:t>
                        </m:r>
                      </m:sub>
                    </m:sSub>
                  </m:num>
                  <m:den>
                    <m:sSup>
                      <m:sSupPr>
                        <m:ctrlPr>
                          <w:rPr>
                            <w:rFonts w:ascii="Cambria Math" w:hAnsi="Cambria Math"/>
                            <w:i/>
                          </w:rPr>
                        </m:ctrlPr>
                      </m:sSupPr>
                      <m:e>
                        <m:r>
                          <w:rPr>
                            <w:rFonts w:ascii="Cambria Math" w:hAnsi="Cambria Math"/>
                          </w:rPr>
                          <m:t>R</m:t>
                        </m:r>
                      </m:e>
                      <m:sup>
                        <m:r>
                          <w:rPr>
                            <w:rFonts w:ascii="Cambria Math" w:hAnsi="Cambria Math"/>
                          </w:rPr>
                          <m:t>3</m:t>
                        </m:r>
                      </m:sup>
                    </m:sSup>
                  </m:den>
                </m:f>
                <m:d>
                  <m:dPr>
                    <m:ctrlPr>
                      <w:rPr>
                        <w:rFonts w:ascii="Cambria Math" w:hAnsi="Cambria Math"/>
                        <w:i/>
                      </w:rPr>
                    </m:ctrlPr>
                  </m:dPr>
                  <m:e>
                    <m:r>
                      <w:rPr>
                        <w:rFonts w:ascii="Cambria Math" w:hAnsi="Cambria Math"/>
                      </w:rPr>
                      <m:t>3</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m:rPr>
                                    <m:sty m:val="p"/>
                                  </m:rPr>
                                  <w:rPr>
                                    <w:rFonts w:ascii="Cambria Math" w:hAnsi="Cambria Math"/>
                                  </w:rPr>
                                  <m:t>m</m:t>
                                </m:r>
                              </m:sub>
                            </m:sSub>
                          </m:e>
                        </m:acc>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m:rPr>
                                <m:sty m:val="p"/>
                              </m:rPr>
                              <w:rPr>
                                <w:rFonts w:ascii="Cambria Math" w:hAnsi="Cambria Math"/>
                              </w:rPr>
                              <m:t>R</m:t>
                            </m:r>
                          </m:sub>
                        </m:sSub>
                      </m:e>
                    </m:d>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m:rPr>
                            <m:sty m:val="p"/>
                          </m:rPr>
                          <w:rPr>
                            <w:rFonts w:ascii="Cambria Math" w:hAnsi="Cambria Math"/>
                          </w:rPr>
                          <m:t>R</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m:rPr>
                            <m:sty m:val="p"/>
                          </m:rPr>
                          <w:rPr>
                            <w:rFonts w:ascii="Cambria Math" w:hAnsi="Cambria Math"/>
                          </w:rPr>
                          <m:t>m</m:t>
                        </m:r>
                      </m:sub>
                    </m:sSub>
                  </m:e>
                </m:d>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26</w:t>
              </w:r>
            </w:fldSimple>
            <w:r w:rsidR="007C0E11">
              <w:t xml:space="preserve"> </w:t>
            </w:r>
          </w:p>
        </w:tc>
      </w:tr>
    </w:tbl>
    <w:p w:rsidR="007C0E11" w:rsidRDefault="007C0E11" w:rsidP="007C0E11">
      <w:r>
        <w:t xml:space="preserve">This equation can be further expanded out and expressed in terms </w:t>
      </w:r>
      <w:r w:rsidR="00E07D67">
        <w:t>of the orbital frame as follows:</w:t>
      </w:r>
    </w:p>
    <w:tbl>
      <w:tblPr>
        <w:tblpPr w:leftFromText="180" w:rightFromText="180" w:vertAnchor="text" w:tblpY="1"/>
        <w:tblOverlap w:val="never"/>
        <w:tblW w:w="5000" w:type="pct"/>
        <w:tblLook w:val="04A0"/>
      </w:tblPr>
      <w:tblGrid>
        <w:gridCol w:w="8392"/>
        <w:gridCol w:w="545"/>
      </w:tblGrid>
      <w:tr w:rsidR="007C0E11" w:rsidTr="003F267B">
        <w:trPr>
          <w:trHeight w:val="280"/>
        </w:trPr>
        <w:tc>
          <w:tcPr>
            <w:tcW w:w="4695" w:type="pct"/>
          </w:tcPr>
          <w:p w:rsidR="007C0E11" w:rsidRPr="00295DB8" w:rsidRDefault="00C64352" w:rsidP="00E07D67">
            <w:pPr>
              <w:pStyle w:val="centerednormalpictureseqns"/>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m:rPr>
                        <m:sty m:val="p"/>
                      </m:rPr>
                      <w:rPr>
                        <w:rFonts w:ascii="Cambria Math" w:hAnsi="Cambria Math"/>
                      </w:rPr>
                      <m:t>o</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3</m:t>
                        </m:r>
                      </m:sup>
                    </m:sSubSup>
                    <m:sSub>
                      <m:sSubPr>
                        <m:ctrlPr>
                          <w:rPr>
                            <w:rFonts w:ascii="Cambria Math" w:hAnsi="Cambria Math"/>
                            <w:i/>
                          </w:rPr>
                        </m:ctrlPr>
                      </m:sSubPr>
                      <m:e>
                        <m:r>
                          <w:rPr>
                            <w:rFonts w:ascii="Cambria Math" w:hAnsi="Cambria Math"/>
                          </w:rPr>
                          <m:t>H</m:t>
                        </m:r>
                      </m:e>
                      <m:sub>
                        <m:r>
                          <w:rPr>
                            <w:rFonts w:ascii="Cambria Math" w:hAnsi="Cambria Math"/>
                          </w:rPr>
                          <m:t>0</m:t>
                        </m:r>
                      </m:sub>
                    </m:sSub>
                  </m:num>
                  <m:den>
                    <m:sSup>
                      <m:sSupPr>
                        <m:ctrlPr>
                          <w:rPr>
                            <w:rFonts w:ascii="Cambria Math" w:hAnsi="Cambria Math"/>
                            <w:i/>
                          </w:rPr>
                        </m:ctrlPr>
                      </m:sSupPr>
                      <m:e>
                        <m:r>
                          <w:rPr>
                            <w:rFonts w:ascii="Cambria Math" w:hAnsi="Cambria Math"/>
                          </w:rPr>
                          <m:t>R</m:t>
                        </m:r>
                      </m:e>
                      <m:sup>
                        <m:r>
                          <w:rPr>
                            <w:rFonts w:ascii="Cambria Math" w:hAnsi="Cambria Math"/>
                          </w:rPr>
                          <m:t>3</m:t>
                        </m:r>
                      </m:sup>
                    </m:sSup>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ctrlPr>
                                <w:rPr>
                                  <w:rFonts w:ascii="Cambria Math" w:hAnsi="Cambria Math"/>
                                  <w:i/>
                                </w:rPr>
                              </m:ctrlPr>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m:rPr>
                                      <m:sty m:val="p"/>
                                    </m:rPr>
                                    <w:rPr>
                                      <w:rFonts w:ascii="Cambria Math" w:hAnsi="Cambria Math"/>
                                    </w:rPr>
                                    <m:t>m</m:t>
                                  </m:r>
                                </m:sub>
                              </m:sSub>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m:rPr>
                                          <m:sty m:val="p"/>
                                        </m:rPr>
                                        <w:rPr>
                                          <w:rFonts w:ascii="Cambria Math" w:hAnsi="Cambria Math"/>
                                        </w:rPr>
                                        <m:t>m</m:t>
                                      </m:r>
                                    </m:sub>
                                  </m:sSub>
                                </m:e>
                              </m:func>
                            </m:e>
                          </m:func>
                        </m:e>
                      </m:m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m:rPr>
                                      <m:sty m:val="p"/>
                                    </m:rPr>
                                    <w:rPr>
                                      <w:rFonts w:ascii="Cambria Math" w:hAnsi="Cambria Math"/>
                                    </w:rPr>
                                    <m:t>m</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o</m:t>
                              </m:r>
                            </m:sub>
                          </m:sSub>
                        </m:e>
                      </m:mr>
                      <m:mr>
                        <m:e>
                          <m:sSub>
                            <m:sSubPr>
                              <m:ctrlPr>
                                <w:rPr>
                                  <w:rFonts w:ascii="Cambria Math" w:hAnsi="Cambria Math"/>
                                  <w:i/>
                                </w:rPr>
                              </m:ctrlPr>
                            </m:sSubPr>
                            <m:e>
                              <m:r>
                                <w:rPr>
                                  <w:rFonts w:ascii="Cambria Math" w:hAnsi="Cambria Math"/>
                                </w:rPr>
                                <m:t>j</m:t>
                              </m:r>
                            </m:e>
                            <m:sub>
                              <m:r>
                                <w:rPr>
                                  <w:rFonts w:ascii="Cambria Math" w:hAnsi="Cambria Math"/>
                                </w:rPr>
                                <m:t>o</m:t>
                              </m:r>
                            </m:sub>
                          </m:sSub>
                        </m:e>
                      </m:mr>
                      <m:mr>
                        <m:e>
                          <m:sSub>
                            <m:sSubPr>
                              <m:ctrlPr>
                                <w:rPr>
                                  <w:rFonts w:ascii="Cambria Math" w:hAnsi="Cambria Math"/>
                                  <w:i/>
                                </w:rPr>
                              </m:ctrlPr>
                            </m:sSubPr>
                            <m:e>
                              <m:r>
                                <w:rPr>
                                  <w:rFonts w:ascii="Cambria Math" w:hAnsi="Cambria Math"/>
                                </w:rPr>
                                <m:t>k</m:t>
                              </m:r>
                            </m:e>
                            <m:sub>
                              <m:r>
                                <w:rPr>
                                  <w:rFonts w:ascii="Cambria Math" w:hAnsi="Cambria Math"/>
                                </w:rPr>
                                <m:t>o</m:t>
                              </m:r>
                            </m:sub>
                          </m:sSub>
                        </m:e>
                      </m:mr>
                    </m:m>
                  </m:e>
                </m:d>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27</w:t>
              </w:r>
            </w:fldSimple>
            <w:r w:rsidR="007C0E11">
              <w:t xml:space="preserve"> </w:t>
            </w:r>
          </w:p>
        </w:tc>
      </w:tr>
    </w:tbl>
    <w:p w:rsidR="007C0E11" w:rsidRDefault="007C0E11" w:rsidP="007C0E11">
      <w:r>
        <w:t>And finally the magnetic field vectors can be expre</w:t>
      </w:r>
      <w:r w:rsidR="00E07D67">
        <w:t>ssed in terms of the body frame:</w:t>
      </w:r>
    </w:p>
    <w:tbl>
      <w:tblPr>
        <w:tblpPr w:leftFromText="180" w:rightFromText="180" w:vertAnchor="text" w:tblpY="1"/>
        <w:tblOverlap w:val="never"/>
        <w:tblW w:w="5000" w:type="pct"/>
        <w:tblLook w:val="04A0"/>
      </w:tblPr>
      <w:tblGrid>
        <w:gridCol w:w="8392"/>
        <w:gridCol w:w="545"/>
      </w:tblGrid>
      <w:tr w:rsidR="002A4F05" w:rsidTr="004C5ADE">
        <w:trPr>
          <w:trHeight w:val="547"/>
        </w:trPr>
        <w:tc>
          <w:tcPr>
            <w:tcW w:w="4695" w:type="pct"/>
          </w:tcPr>
          <w:p w:rsidR="002A4F05" w:rsidRPr="00295DB8" w:rsidRDefault="00C64352" w:rsidP="00A81448">
            <w:pPr>
              <w:pStyle w:val="centerednormalpictureseqns"/>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m:rPr>
                        <m:sty m:val="p"/>
                      </m:rPr>
                      <w:rPr>
                        <w:rFonts w:ascii="Cambria Math" w:hAnsi="Cambria Math"/>
                      </w:rPr>
                      <m:t>Bo</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o</m:t>
                    </m:r>
                  </m:sub>
                </m:sSub>
              </m:oMath>
            </m:oMathPara>
          </w:p>
        </w:tc>
        <w:tc>
          <w:tcPr>
            <w:tcW w:w="305" w:type="pct"/>
            <w:vAlign w:val="center"/>
          </w:tcPr>
          <w:p w:rsidR="002A4F05" w:rsidRPr="006A1FE5" w:rsidRDefault="00C64352" w:rsidP="004C5ADE">
            <w:pPr>
              <w:pStyle w:val="Caption"/>
            </w:pPr>
            <w:r>
              <w:fldChar w:fldCharType="begin"/>
            </w:r>
            <w:r w:rsidR="002A4F05">
              <w:instrText xml:space="preserve"> STYLEREF 1 \s </w:instrText>
            </w:r>
            <w:r>
              <w:fldChar w:fldCharType="separate"/>
            </w:r>
            <w:r w:rsidR="00D46473">
              <w:rPr>
                <w:noProof/>
              </w:rPr>
              <w:t>5</w:t>
            </w:r>
            <w:r>
              <w:fldChar w:fldCharType="end"/>
            </w:r>
            <w:r w:rsidR="002A4F05">
              <w:noBreakHyphen/>
            </w:r>
            <w:r>
              <w:fldChar w:fldCharType="begin"/>
            </w:r>
            <w:r w:rsidR="002A4F05">
              <w:instrText xml:space="preserve"> SEQ Equation \* ARABIC \s 1 </w:instrText>
            </w:r>
            <w:r>
              <w:fldChar w:fldCharType="separate"/>
            </w:r>
            <w:r w:rsidR="00D46473">
              <w:rPr>
                <w:noProof/>
              </w:rPr>
              <w:t>28</w:t>
            </w:r>
            <w:r>
              <w:fldChar w:fldCharType="end"/>
            </w:r>
            <w:r w:rsidR="002A4F05">
              <w:t xml:space="preserve"> </w:t>
            </w:r>
          </w:p>
        </w:tc>
      </w:tr>
      <w:tr w:rsidR="002A4F05" w:rsidTr="004C5ADE">
        <w:trPr>
          <w:trHeight w:val="547"/>
        </w:trPr>
        <w:tc>
          <w:tcPr>
            <w:tcW w:w="4695" w:type="pct"/>
          </w:tcPr>
          <w:p w:rsidR="002A4F05" w:rsidRPr="00295DB8" w:rsidRDefault="00C64352" w:rsidP="00A81448">
            <w:pPr>
              <w:pStyle w:val="centerednormalpictureseqns"/>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Bo</m:t>
                    </m:r>
                  </m:sub>
                </m:sSub>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m:rPr>
                                <m:sty m:val="p"/>
                              </m:rPr>
                              <w:rPr>
                                <w:rFonts w:ascii="Cambria Math" w:hAnsi="Cambria Math"/>
                              </w:rPr>
                              <m:t>e</m:t>
                            </m:r>
                          </m:sub>
                          <m:sup>
                            <m:r>
                              <w:rPr>
                                <w:rFonts w:ascii="Cambria Math" w:hAnsi="Cambria Math"/>
                              </w:rPr>
                              <m:t>3</m:t>
                            </m:r>
                          </m:sup>
                        </m:sSubSup>
                        <m:sSub>
                          <m:sSubPr>
                            <m:ctrlPr>
                              <w:rPr>
                                <w:rFonts w:ascii="Cambria Math" w:hAnsi="Cambria Math"/>
                                <w:i/>
                              </w:rPr>
                            </m:ctrlPr>
                          </m:sSubPr>
                          <m:e>
                            <m:r>
                              <w:rPr>
                                <w:rFonts w:ascii="Cambria Math" w:hAnsi="Cambria Math"/>
                              </w:rPr>
                              <m:t>H</m:t>
                            </m:r>
                          </m:e>
                          <m:sub>
                            <m:r>
                              <w:rPr>
                                <w:rFonts w:ascii="Cambria Math" w:hAnsi="Cambria Math"/>
                              </w:rPr>
                              <m:t>0</m:t>
                            </m:r>
                          </m:sub>
                        </m:sSub>
                      </m:num>
                      <m:den>
                        <m:sSup>
                          <m:sSupPr>
                            <m:ctrlPr>
                              <w:rPr>
                                <w:rFonts w:ascii="Cambria Math" w:hAnsi="Cambria Math"/>
                                <w:i/>
                              </w:rPr>
                            </m:ctrlPr>
                          </m:sSupPr>
                          <m:e>
                            <m:r>
                              <w:rPr>
                                <w:rFonts w:ascii="Cambria Math" w:hAnsi="Cambria Math"/>
                              </w:rPr>
                              <m:t>R</m:t>
                            </m:r>
                          </m:e>
                          <m:sup>
                            <m:r>
                              <w:rPr>
                                <w:rFonts w:ascii="Cambria Math" w:hAnsi="Cambria Math"/>
                              </w:rPr>
                              <m:t>3</m:t>
                            </m:r>
                          </m:sup>
                        </m:sSup>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ctrlPr>
                                    <w:rPr>
                                      <w:rFonts w:ascii="Cambria Math" w:hAnsi="Cambria Math"/>
                                      <w:i/>
                                    </w:rPr>
                                  </m:ctrlPr>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m:rPr>
                                          <m:sty m:val="p"/>
                                        </m:rPr>
                                        <w:rPr>
                                          <w:rFonts w:ascii="Cambria Math" w:hAnsi="Cambria Math"/>
                                        </w:rPr>
                                        <m:t>m</m:t>
                                      </m:r>
                                    </m:sub>
                                  </m:sSub>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m:rPr>
                                              <m:sty m:val="p"/>
                                            </m:rPr>
                                            <w:rPr>
                                              <w:rFonts w:ascii="Cambria Math" w:hAnsi="Cambria Math"/>
                                            </w:rPr>
                                            <m:t>m</m:t>
                                          </m:r>
                                        </m:sub>
                                      </m:sSub>
                                    </m:e>
                                  </m:func>
                                </m:e>
                              </m:func>
                            </m:e>
                          </m:m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m:rPr>
                                          <m:sty m:val="p"/>
                                        </m:rPr>
                                        <w:rPr>
                                          <w:rFonts w:ascii="Cambria Math" w:hAnsi="Cambria Math"/>
                                        </w:rPr>
                                        <m:t>m</m:t>
                                      </m:r>
                                    </m:sub>
                                  </m:sSub>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o</m:t>
                                  </m:r>
                                </m:sub>
                              </m:sSub>
                            </m:e>
                          </m:mr>
                          <m:mr>
                            <m:e>
                              <m:sSub>
                                <m:sSubPr>
                                  <m:ctrlPr>
                                    <w:rPr>
                                      <w:rFonts w:ascii="Cambria Math" w:hAnsi="Cambria Math"/>
                                      <w:i/>
                                    </w:rPr>
                                  </m:ctrlPr>
                                </m:sSubPr>
                                <m:e>
                                  <m:r>
                                    <w:rPr>
                                      <w:rFonts w:ascii="Cambria Math" w:hAnsi="Cambria Math"/>
                                    </w:rPr>
                                    <m:t>j</m:t>
                                  </m:r>
                                </m:e>
                                <m:sub>
                                  <m:r>
                                    <w:rPr>
                                      <w:rFonts w:ascii="Cambria Math" w:hAnsi="Cambria Math"/>
                                    </w:rPr>
                                    <m:t>o</m:t>
                                  </m:r>
                                </m:sub>
                              </m:sSub>
                            </m:e>
                          </m:mr>
                          <m:mr>
                            <m:e>
                              <m:sSub>
                                <m:sSubPr>
                                  <m:ctrlPr>
                                    <w:rPr>
                                      <w:rFonts w:ascii="Cambria Math" w:hAnsi="Cambria Math"/>
                                      <w:i/>
                                    </w:rPr>
                                  </m:ctrlPr>
                                </m:sSubPr>
                                <m:e>
                                  <m:r>
                                    <w:rPr>
                                      <w:rFonts w:ascii="Cambria Math" w:hAnsi="Cambria Math"/>
                                    </w:rPr>
                                    <m:t>k</m:t>
                                  </m:r>
                                </m:e>
                                <m:sub>
                                  <m:r>
                                    <w:rPr>
                                      <w:rFonts w:ascii="Cambria Math" w:hAnsi="Cambria Math"/>
                                    </w:rPr>
                                    <m:t>o</m:t>
                                  </m:r>
                                </m:sub>
                              </m:sSub>
                            </m:e>
                          </m:mr>
                        </m:m>
                      </m:e>
                    </m:d>
                  </m:e>
                </m:d>
              </m:oMath>
            </m:oMathPara>
          </w:p>
        </w:tc>
        <w:tc>
          <w:tcPr>
            <w:tcW w:w="305" w:type="pct"/>
            <w:vAlign w:val="center"/>
          </w:tcPr>
          <w:p w:rsidR="002A4F05" w:rsidRPr="006A1FE5" w:rsidRDefault="00C64352" w:rsidP="002A4F05">
            <w:pPr>
              <w:pStyle w:val="Caption"/>
            </w:pPr>
            <w:r>
              <w:fldChar w:fldCharType="begin"/>
            </w:r>
            <w:r w:rsidR="002A4F05">
              <w:instrText xml:space="preserve"> STYLEREF 1 \s </w:instrText>
            </w:r>
            <w:r>
              <w:fldChar w:fldCharType="separate"/>
            </w:r>
            <w:r w:rsidR="00D46473">
              <w:rPr>
                <w:noProof/>
              </w:rPr>
              <w:t>5</w:t>
            </w:r>
            <w:r>
              <w:fldChar w:fldCharType="end"/>
            </w:r>
            <w:r w:rsidR="002A4F05">
              <w:noBreakHyphen/>
            </w:r>
            <w:r>
              <w:fldChar w:fldCharType="begin"/>
            </w:r>
            <w:r w:rsidR="002A4F05">
              <w:instrText xml:space="preserve"> SEQ Equation \* ARABIC \s 1 </w:instrText>
            </w:r>
            <w:r>
              <w:fldChar w:fldCharType="separate"/>
            </w:r>
            <w:r w:rsidR="00D46473">
              <w:rPr>
                <w:noProof/>
              </w:rPr>
              <w:t>29</w:t>
            </w:r>
            <w:r>
              <w:fldChar w:fldCharType="end"/>
            </w:r>
            <w:r w:rsidR="002A4F05">
              <w:t xml:space="preserve"> </w:t>
            </w:r>
          </w:p>
        </w:tc>
      </w:tr>
    </w:tbl>
    <w:p w:rsidR="007C0E11" w:rsidRDefault="007C0E11" w:rsidP="007C0E11">
      <w:r>
        <w:t xml:space="preserve"> Torque from a magnetic </w:t>
      </w:r>
      <w:r w:rsidR="00E07D67">
        <w:t>torquer is expressed as follows:</w:t>
      </w:r>
    </w:p>
    <w:tbl>
      <w:tblPr>
        <w:tblpPr w:leftFromText="180" w:rightFromText="180" w:vertAnchor="text" w:tblpY="1"/>
        <w:tblOverlap w:val="never"/>
        <w:tblW w:w="5000" w:type="pct"/>
        <w:tblLook w:val="04A0"/>
      </w:tblPr>
      <w:tblGrid>
        <w:gridCol w:w="8392"/>
        <w:gridCol w:w="545"/>
      </w:tblGrid>
      <w:tr w:rsidR="007C0E11" w:rsidTr="003F267B">
        <w:trPr>
          <w:trHeight w:val="547"/>
        </w:trPr>
        <w:tc>
          <w:tcPr>
            <w:tcW w:w="4695" w:type="pct"/>
          </w:tcPr>
          <w:p w:rsidR="007C0E11" w:rsidRPr="00295DB8" w:rsidRDefault="00C64352" w:rsidP="008D577C">
            <w:pPr>
              <w:pStyle w:val="centerednormalpictureseqns"/>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rPr>
                          <m:t>B</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B</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B</m:t>
                    </m:r>
                  </m:sub>
                </m:sSub>
              </m:oMath>
            </m:oMathPara>
          </w:p>
        </w:tc>
        <w:bookmarkStart w:id="805" w:name="_Ref204405440"/>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30</w:t>
              </w:r>
            </w:fldSimple>
            <w:bookmarkEnd w:id="805"/>
            <w:r w:rsidR="007C0E11">
              <w:t xml:space="preserve"> </w:t>
            </w:r>
          </w:p>
        </w:tc>
      </w:tr>
    </w:tbl>
    <w:p w:rsidR="007C0E11" w:rsidRDefault="007C0E11" w:rsidP="007C0E11">
      <w:pPr>
        <w:rPr>
          <w:rFonts w:eastAsiaTheme="minorEastAsia"/>
          <w:lang w:val="en-US" w:bidi="en-US"/>
        </w:rPr>
      </w:pPr>
      <w:r>
        <w:t xml:space="preserve">As only the components of </w:t>
      </w:r>
      <m:oMath>
        <m:acc>
          <m:accPr>
            <m:chr m:val="⃗"/>
            <m:ctrlPr>
              <w:rPr>
                <w:rFonts w:ascii="Cambria Math" w:hAnsi="Cambria Math"/>
                <w:i/>
              </w:rPr>
            </m:ctrlPr>
          </m:accPr>
          <m:e>
            <m:r>
              <w:rPr>
                <w:rFonts w:ascii="Cambria Math" w:hAnsi="Cambria Math"/>
              </w:rPr>
              <m:t>M</m:t>
            </m:r>
          </m:e>
        </m:acc>
      </m:oMath>
      <w:r>
        <w:rPr>
          <w:rFonts w:eastAsiaTheme="minorEastAsia"/>
        </w:rPr>
        <w:t xml:space="preserve"> that are perpendicular to </w:t>
      </w:r>
      <m:oMath>
        <m:acc>
          <m:accPr>
            <m:chr m:val="⃗"/>
            <m:ctrlPr>
              <w:rPr>
                <w:rFonts w:ascii="Cambria Math" w:eastAsiaTheme="minorEastAsia" w:hAnsi="Cambria Math"/>
                <w:i/>
                <w:lang w:val="en-US" w:bidi="en-US"/>
              </w:rPr>
            </m:ctrlPr>
          </m:accPr>
          <m:e>
            <m:r>
              <w:rPr>
                <w:rFonts w:ascii="Cambria Math" w:hAnsi="Cambria Math"/>
              </w:rPr>
              <m:t>B</m:t>
            </m:r>
          </m:e>
        </m:acc>
      </m:oMath>
      <w:r>
        <w:rPr>
          <w:rFonts w:eastAsiaTheme="minorEastAsia"/>
          <w:lang w:val="en-US" w:bidi="en-US"/>
        </w:rPr>
        <w:t xml:space="preserve"> create a torque</w:t>
      </w:r>
      <w:r w:rsidR="00E07D67">
        <w:rPr>
          <w:rFonts w:eastAsiaTheme="minorEastAsia"/>
          <w:lang w:val="en-US" w:bidi="en-US"/>
        </w:rPr>
        <w:t>,</w:t>
      </w:r>
      <w:r>
        <w:rPr>
          <w:rFonts w:eastAsiaTheme="minorEastAsia"/>
          <w:lang w:val="en-US" w:bidi="en-US"/>
        </w:rPr>
        <w:t xml:space="preserve"> the following relationship </w:t>
      </w:r>
      <w:r w:rsidR="00BA6F1C">
        <w:rPr>
          <w:rFonts w:eastAsiaTheme="minorEastAsia"/>
          <w:lang w:val="en-US" w:bidi="en-US"/>
        </w:rPr>
        <w:t>is used to obtain</w:t>
      </w:r>
      <w:r w:rsidR="005F4EDA">
        <w:rPr>
          <w:rFonts w:eastAsiaTheme="minorEastAsia"/>
          <w:lang w:val="en-US" w:bidi="en-US"/>
        </w:rPr>
        <w:t xml:space="preserve"> the optimal torque</w:t>
      </w:r>
      <w:r w:rsidR="00BA6F1C">
        <w:rPr>
          <w:rFonts w:eastAsiaTheme="minorEastAsia"/>
          <w:lang w:val="en-US" w:bidi="en-US"/>
        </w:rPr>
        <w:t xml:space="preserve"> to stabilize the spacecraft. T</w:t>
      </w:r>
      <w:r w:rsidR="00F275C2">
        <w:rPr>
          <w:rFonts w:eastAsiaTheme="minorEastAsia"/>
          <w:lang w:val="en-US" w:bidi="en-US"/>
        </w:rPr>
        <w:t xml:space="preserve">his approach was also utilized by </w:t>
      </w:r>
      <w:r w:rsidR="00F275C2" w:rsidRPr="00F275C2">
        <w:rPr>
          <w:rFonts w:eastAsiaTheme="minorEastAsia"/>
          <w:noProof/>
          <w:lang w:bidi="en-US"/>
        </w:rPr>
        <w:t xml:space="preserve">Makovec </w:t>
      </w:r>
      <w:r w:rsidR="00F275C2">
        <w:rPr>
          <w:rFonts w:eastAsiaTheme="minorEastAsia"/>
          <w:noProof/>
          <w:lang w:bidi="en-US"/>
        </w:rPr>
        <w:t>(</w:t>
      </w:r>
      <w:r w:rsidR="00F275C2" w:rsidRPr="00F275C2">
        <w:rPr>
          <w:rFonts w:eastAsiaTheme="minorEastAsia"/>
          <w:noProof/>
          <w:lang w:bidi="en-US"/>
        </w:rPr>
        <w:t>2001</w:t>
      </w:r>
      <w:r w:rsidR="00F275C2">
        <w:rPr>
          <w:rFonts w:eastAsiaTheme="minorEastAsia"/>
          <w:noProof/>
          <w:lang w:bidi="en-US"/>
        </w:rPr>
        <w:t xml:space="preserve">) and </w:t>
      </w:r>
      <w:r w:rsidR="00F275C2" w:rsidRPr="00F275C2">
        <w:rPr>
          <w:rFonts w:eastAsiaTheme="minorEastAsia"/>
          <w:noProof/>
          <w:lang w:bidi="en-US"/>
        </w:rPr>
        <w:t>Wisiewski</w:t>
      </w:r>
      <w:r w:rsidR="00F275C2">
        <w:rPr>
          <w:rFonts w:eastAsiaTheme="minorEastAsia"/>
          <w:noProof/>
          <w:lang w:bidi="en-US"/>
        </w:rPr>
        <w:t xml:space="preserve"> (2004).</w:t>
      </w:r>
      <w:r w:rsidR="005F4EDA">
        <w:rPr>
          <w:rFonts w:eastAsiaTheme="minorEastAsia"/>
          <w:lang w:val="en-US" w:bidi="en-US"/>
        </w:rPr>
        <w:t xml:space="preserve"> </w:t>
      </w:r>
    </w:p>
    <w:tbl>
      <w:tblPr>
        <w:tblpPr w:leftFromText="180" w:rightFromText="180" w:vertAnchor="text" w:tblpY="1"/>
        <w:tblOverlap w:val="never"/>
        <w:tblW w:w="5000" w:type="pct"/>
        <w:tblLook w:val="04A0"/>
      </w:tblPr>
      <w:tblGrid>
        <w:gridCol w:w="8392"/>
        <w:gridCol w:w="545"/>
      </w:tblGrid>
      <w:tr w:rsidR="007C0E11" w:rsidTr="002A4F05">
        <w:trPr>
          <w:trHeight w:val="858"/>
        </w:trPr>
        <w:tc>
          <w:tcPr>
            <w:tcW w:w="4695" w:type="pct"/>
          </w:tcPr>
          <w:p w:rsidR="002A4F05" w:rsidRPr="00295DB8" w:rsidRDefault="00C64352" w:rsidP="00A81448">
            <w:pPr>
              <w:pStyle w:val="centerednormalpictureseqns"/>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sub>
                </m:sSub>
                <m:box>
                  <m:boxPr>
                    <m:opEmu m:val="on"/>
                    <m:ctrlPr>
                      <w:rPr>
                        <w:rFonts w:ascii="Cambria Math" w:hAnsi="Cambria Math"/>
                        <w:i/>
                      </w:rPr>
                    </m:ctrlPr>
                  </m:boxPr>
                  <m:e>
                    <m:r>
                      <w:rPr>
                        <w:rFonts w:ascii="Cambria Math" w:hAnsi="Cambria Math"/>
                      </w:rPr>
                      <m:t>→</m:t>
                    </m:r>
                  </m:e>
                </m:box>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B</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B</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M</m:t>
                                </m:r>
                              </m:e>
                            </m:acc>
                          </m:e>
                        </m:acc>
                      </m:e>
                      <m:sub>
                        <m:r>
                          <m:rPr>
                            <m:sty m:val="p"/>
                          </m:rPr>
                          <w:rPr>
                            <w:rFonts w:ascii="Cambria Math" w:hAnsi="Cambria Math"/>
                          </w:rPr>
                          <m:t>optimal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B</m:t>
                        </m:r>
                      </m:sub>
                    </m:sSub>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 xml:space="preserve"> B</m:t>
                                </m:r>
                              </m:e>
                            </m:acc>
                          </m:e>
                          <m:sub>
                            <m:r>
                              <w:rPr>
                                <w:rFonts w:ascii="Cambria Math" w:hAnsi="Cambria Math"/>
                              </w:rPr>
                              <m:t>B</m:t>
                            </m:r>
                          </m:sub>
                        </m:sSub>
                      </m:e>
                    </m:d>
                  </m:den>
                </m:f>
                <m:r>
                  <w:rPr>
                    <w:rFonts w:ascii="Cambria Math" w:hAnsi="Cambria Math"/>
                  </w:rPr>
                  <m:t xml:space="preserve"> </m:t>
                </m:r>
              </m:oMath>
            </m:oMathPara>
          </w:p>
        </w:tc>
        <w:bookmarkStart w:id="806" w:name="_Ref204405447"/>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31</w:t>
              </w:r>
            </w:fldSimple>
            <w:bookmarkEnd w:id="806"/>
            <w:r w:rsidR="007C0E11">
              <w:t xml:space="preserve"> </w:t>
            </w:r>
          </w:p>
        </w:tc>
      </w:tr>
    </w:tbl>
    <w:p w:rsidR="007C0E11" w:rsidRDefault="007C0E11" w:rsidP="007C0E11">
      <w:pPr>
        <w:rPr>
          <w:rFonts w:eastAsiaTheme="minorEastAsia"/>
          <w:lang w:val="en-US" w:bidi="en-US"/>
        </w:rPr>
      </w:pPr>
      <w:r>
        <w:rPr>
          <w:rFonts w:eastAsiaTheme="minorEastAsia"/>
          <w:lang w:val="en-US" w:bidi="en-US"/>
        </w:rPr>
        <w:t>Eq</w:t>
      </w:r>
      <w:proofErr w:type="gramStart"/>
      <w:r>
        <w:rPr>
          <w:rFonts w:eastAsiaTheme="minorEastAsia"/>
          <w:lang w:val="en-US" w:bidi="en-US"/>
        </w:rPr>
        <w:t>.(</w:t>
      </w:r>
      <w:proofErr w:type="gramEnd"/>
      <w:r w:rsidR="00C64352">
        <w:fldChar w:fldCharType="begin"/>
      </w:r>
      <w:r w:rsidR="00871451">
        <w:instrText xml:space="preserve"> REF _Ref204405440 \h  \* MERGEFORMAT </w:instrText>
      </w:r>
      <w:r w:rsidR="00C64352">
        <w:fldChar w:fldCharType="separate"/>
      </w:r>
      <w:r w:rsidR="00D46473">
        <w:rPr>
          <w:noProof/>
        </w:rPr>
        <w:t>5</w:t>
      </w:r>
      <w:r w:rsidR="00D46473">
        <w:rPr>
          <w:noProof/>
        </w:rPr>
        <w:noBreakHyphen/>
        <w:t>30</w:t>
      </w:r>
      <w:r w:rsidR="00C64352">
        <w:fldChar w:fldCharType="end"/>
      </w:r>
      <w:r>
        <w:rPr>
          <w:rFonts w:eastAsiaTheme="minorEastAsia"/>
          <w:lang w:val="en-US" w:bidi="en-US"/>
        </w:rPr>
        <w:t>) and Eq.(</w:t>
      </w:r>
      <w:fldSimple w:instr=" REF _Ref204405447 \h  \* MERGEFORMAT ">
        <w:r w:rsidR="00D46473">
          <w:rPr>
            <w:noProof/>
          </w:rPr>
          <w:t>5</w:t>
        </w:r>
        <w:r w:rsidR="00D46473">
          <w:rPr>
            <w:noProof/>
          </w:rPr>
          <w:noBreakHyphen/>
          <w:t>31</w:t>
        </w:r>
      </w:fldSimple>
      <w:r>
        <w:rPr>
          <w:rFonts w:eastAsiaTheme="minorEastAsia"/>
          <w:lang w:val="en-US" w:bidi="en-US"/>
        </w:rPr>
        <w:t xml:space="preserve">) can then be expanded out to </w:t>
      </w:r>
    </w:p>
    <w:tbl>
      <w:tblPr>
        <w:tblpPr w:leftFromText="180" w:rightFromText="180" w:vertAnchor="text" w:tblpY="1"/>
        <w:tblOverlap w:val="never"/>
        <w:tblW w:w="5000" w:type="pct"/>
        <w:tblLook w:val="04A0"/>
      </w:tblPr>
      <w:tblGrid>
        <w:gridCol w:w="8392"/>
        <w:gridCol w:w="545"/>
      </w:tblGrid>
      <w:tr w:rsidR="007C0E11" w:rsidTr="003F267B">
        <w:trPr>
          <w:trHeight w:val="547"/>
        </w:trPr>
        <w:tc>
          <w:tcPr>
            <w:tcW w:w="4695" w:type="pct"/>
          </w:tcPr>
          <w:p w:rsidR="007C0E11" w:rsidRPr="00500D99" w:rsidRDefault="00C64352" w:rsidP="003D64AF">
            <w:pPr>
              <w:pStyle w:val="centerednormalpictureseqns"/>
            </w:pPr>
            <m:oMathPara>
              <m:oMath>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τ</m:t>
                        </m:r>
                      </m:e>
                      <m:sub>
                        <m:r>
                          <m:rPr>
                            <m:sty m:val="p"/>
                          </m:rPr>
                          <w:rPr>
                            <w:rFonts w:ascii="Cambria Math" w:hAnsi="Cambria Math"/>
                          </w:rPr>
                          <m:t>γ</m:t>
                        </m:r>
                      </m:sub>
                    </m:sSub>
                    <m:r>
                      <w:rPr>
                        <w:rFonts w:ascii="Cambria Math" w:hAnsi="Cambria Math"/>
                      </w:rPr>
                      <m:t>=τ</m:t>
                    </m:r>
                  </m:e>
                  <m:sub>
                    <m:r>
                      <w:rPr>
                        <w:rFonts w:ascii="Cambria Math" w:hAnsi="Cambria Math"/>
                      </w:rPr>
                      <m:t>mx</m:t>
                    </m:r>
                  </m:sub>
                </m:sSub>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 xml:space="preserve"> B</m:t>
                                </m:r>
                              </m:e>
                            </m:acc>
                          </m:e>
                          <m:sub>
                            <m:r>
                              <w:rPr>
                                <w:rFonts w:ascii="Cambria Math" w:hAnsi="Cambria Math"/>
                              </w:rPr>
                              <m:t>B</m:t>
                            </m:r>
                          </m:sub>
                        </m:sSub>
                      </m:e>
                    </m:d>
                  </m:den>
                </m:f>
                <m:r>
                  <w:rPr>
                    <w:rFonts w:ascii="Cambria Math" w:hAnsi="Cambria Math"/>
                  </w:rPr>
                  <m:t xml:space="preserve"> </m:t>
                </m:r>
                <m:d>
                  <m:dPr>
                    <m:ctrlPr>
                      <w:rPr>
                        <w:rFonts w:ascii="Cambria Math" w:hAnsi="Cambria Math"/>
                        <w:i/>
                      </w:rPr>
                    </m:ctrlPr>
                  </m:dPr>
                  <m:e>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By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Bz</m:t>
                            </m:r>
                          </m:sub>
                          <m:sup>
                            <m:r>
                              <w:rPr>
                                <w:rFonts w:ascii="Cambria Math" w:hAnsi="Cambria Math"/>
                              </w:rPr>
                              <m:t>2</m:t>
                            </m:r>
                          </m:sup>
                        </m:sSubSup>
                      </m:e>
                    </m:d>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Bx</m:t>
                        </m:r>
                      </m:sub>
                    </m:sSub>
                    <m:sSub>
                      <m:sSubPr>
                        <m:ctrlPr>
                          <w:rPr>
                            <w:rFonts w:ascii="Cambria Math" w:hAnsi="Cambria Math"/>
                            <w:i/>
                          </w:rPr>
                        </m:ctrlPr>
                      </m:sSubPr>
                      <m:e>
                        <m:r>
                          <w:rPr>
                            <w:rFonts w:ascii="Cambria Math" w:hAnsi="Cambria Math"/>
                          </w:rPr>
                          <m:t>B</m:t>
                        </m:r>
                      </m:e>
                      <m:sub>
                        <m:r>
                          <w:rPr>
                            <w:rFonts w:ascii="Cambria Math" w:hAnsi="Cambria Math"/>
                          </w:rPr>
                          <m:t>By</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Bx</m:t>
                        </m:r>
                      </m:sub>
                    </m:sSub>
                    <m:sSub>
                      <m:sSubPr>
                        <m:ctrlPr>
                          <w:rPr>
                            <w:rFonts w:ascii="Cambria Math" w:hAnsi="Cambria Math"/>
                            <w:i/>
                          </w:rPr>
                        </m:ctrlPr>
                      </m:sSubPr>
                      <m:e>
                        <m:r>
                          <w:rPr>
                            <w:rFonts w:ascii="Cambria Math" w:hAnsi="Cambria Math"/>
                          </w:rPr>
                          <m:t>B</m:t>
                        </m:r>
                      </m:e>
                      <m:sub>
                        <m:r>
                          <w:rPr>
                            <w:rFonts w:ascii="Cambria Math" w:hAnsi="Cambria Math"/>
                          </w:rPr>
                          <m:t>Bz</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z</m:t>
                        </m:r>
                      </m:sub>
                    </m:sSub>
                  </m:e>
                </m:d>
              </m:oMath>
            </m:oMathPara>
          </w:p>
          <w:p w:rsidR="007C0E11" w:rsidRDefault="00C64352" w:rsidP="008D577C">
            <w:pPr>
              <w:pStyle w:val="centerednormalpictureseqns"/>
            </w:pPr>
            <m:oMathPara>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ϕ</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my</m:t>
                    </m:r>
                  </m:sub>
                </m:sSub>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 xml:space="preserve"> B</m:t>
                                </m:r>
                              </m:e>
                            </m:acc>
                          </m:e>
                          <m:sub>
                            <m:r>
                              <w:rPr>
                                <w:rFonts w:ascii="Cambria Math" w:hAnsi="Cambria Math"/>
                              </w:rPr>
                              <m:t>B</m:t>
                            </m:r>
                          </m:sub>
                        </m:sSub>
                      </m:e>
                    </m:d>
                  </m:den>
                </m:f>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Bx</m:t>
                        </m:r>
                      </m:sub>
                    </m:sSub>
                    <m:sSub>
                      <m:sSubPr>
                        <m:ctrlPr>
                          <w:rPr>
                            <w:rFonts w:ascii="Cambria Math" w:hAnsi="Cambria Math"/>
                            <w:i/>
                          </w:rPr>
                        </m:ctrlPr>
                      </m:sSubPr>
                      <m:e>
                        <m:r>
                          <w:rPr>
                            <w:rFonts w:ascii="Cambria Math" w:hAnsi="Cambria Math"/>
                          </w:rPr>
                          <m:t>B</m:t>
                        </m:r>
                      </m:e>
                      <m:sub>
                        <m:r>
                          <w:rPr>
                            <w:rFonts w:ascii="Cambria Math" w:hAnsi="Cambria Math"/>
                          </w:rPr>
                          <m:t>By</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x</m:t>
                        </m:r>
                      </m:sub>
                    </m:sSub>
                    <m:r>
                      <w:rPr>
                        <w:rFonts w:ascii="Cambria Math" w:hAnsi="Cambria Math"/>
                      </w:rPr>
                      <m:t xml:space="preserve">- </m:t>
                    </m:r>
                    <m:sSubSup>
                      <m:sSubSupPr>
                        <m:ctrlPr>
                          <w:rPr>
                            <w:rFonts w:ascii="Cambria Math" w:hAnsi="Cambria Math"/>
                            <w:i/>
                          </w:rPr>
                        </m:ctrlPr>
                      </m:sSubSupPr>
                      <m:e>
                        <m:r>
                          <w:rPr>
                            <w:rFonts w:ascii="Cambria Math" w:hAnsi="Cambria Math"/>
                          </w:rPr>
                          <m:t>(B</m:t>
                        </m:r>
                      </m:e>
                      <m:sub>
                        <m:r>
                          <w:rPr>
                            <w:rFonts w:ascii="Cambria Math" w:hAnsi="Cambria Math"/>
                          </w:rPr>
                          <m:t>Bx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Bz</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By</m:t>
                        </m:r>
                      </m:sub>
                    </m:sSub>
                    <m:sSub>
                      <m:sSubPr>
                        <m:ctrlPr>
                          <w:rPr>
                            <w:rFonts w:ascii="Cambria Math" w:hAnsi="Cambria Math"/>
                            <w:i/>
                          </w:rPr>
                        </m:ctrlPr>
                      </m:sSubPr>
                      <m:e>
                        <m:r>
                          <w:rPr>
                            <w:rFonts w:ascii="Cambria Math" w:hAnsi="Cambria Math"/>
                          </w:rPr>
                          <m:t>B</m:t>
                        </m:r>
                      </m:e>
                      <m:sub>
                        <m:r>
                          <w:rPr>
                            <w:rFonts w:ascii="Cambria Math" w:hAnsi="Cambria Math"/>
                          </w:rPr>
                          <m:t>Bz</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z</m:t>
                        </m:r>
                      </m:sub>
                    </m:sSub>
                  </m:e>
                </m:d>
              </m:oMath>
            </m:oMathPara>
          </w:p>
          <w:p w:rsidR="007C0E11" w:rsidRPr="00295DB8" w:rsidRDefault="00C64352" w:rsidP="00B4597C">
            <w:pPr>
              <w:pStyle w:val="centerednormalpictureseqns"/>
            </w:pPr>
            <m:oMathPara>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mz</m:t>
                    </m:r>
                  </m:sub>
                </m:sSub>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 xml:space="preserve"> B</m:t>
                                </m:r>
                              </m:e>
                            </m:acc>
                          </m:e>
                          <m:sub>
                            <m:r>
                              <w:rPr>
                                <w:rFonts w:ascii="Cambria Math" w:hAnsi="Cambria Math"/>
                              </w:rPr>
                              <m:t>B</m:t>
                            </m:r>
                          </m:sub>
                        </m:sSub>
                      </m:e>
                    </m:d>
                  </m:den>
                </m:f>
                <m:d>
                  <m:dPr>
                    <m:ctrlPr>
                      <w:rPr>
                        <w:rFonts w:ascii="Cambria Math" w:hAnsi="Cambria Math"/>
                        <w:i/>
                      </w:rPr>
                    </m:ctrlPr>
                  </m:dPr>
                  <m:e>
                    <m:sSub>
                      <m:sSubPr>
                        <m:ctrlPr>
                          <w:rPr>
                            <w:rFonts w:ascii="Cambria Math" w:hAnsi="Cambria Math"/>
                            <w:i/>
                          </w:rPr>
                        </m:ctrlPr>
                      </m:sSubPr>
                      <m:e>
                        <m:r>
                          <w:rPr>
                            <w:rFonts w:ascii="Cambria Math" w:hAnsi="Cambria Math"/>
                          </w:rPr>
                          <m:t xml:space="preserve">  B</m:t>
                        </m:r>
                      </m:e>
                      <m:sub>
                        <m:r>
                          <w:rPr>
                            <w:rFonts w:ascii="Cambria Math" w:hAnsi="Cambria Math"/>
                          </w:rPr>
                          <m:t>Bx</m:t>
                        </m:r>
                      </m:sub>
                    </m:sSub>
                    <m:sSub>
                      <m:sSubPr>
                        <m:ctrlPr>
                          <w:rPr>
                            <w:rFonts w:ascii="Cambria Math" w:hAnsi="Cambria Math"/>
                            <w:i/>
                          </w:rPr>
                        </m:ctrlPr>
                      </m:sSubPr>
                      <m:e>
                        <m:r>
                          <w:rPr>
                            <w:rFonts w:ascii="Cambria Math" w:hAnsi="Cambria Math"/>
                          </w:rPr>
                          <m:t>B</m:t>
                        </m:r>
                      </m:e>
                      <m:sub>
                        <m:r>
                          <w:rPr>
                            <w:rFonts w:ascii="Cambria Math" w:hAnsi="Cambria Math"/>
                          </w:rPr>
                          <m:t>Bz</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By</m:t>
                        </m:r>
                      </m:sub>
                    </m:sSub>
                    <m:sSub>
                      <m:sSubPr>
                        <m:ctrlPr>
                          <w:rPr>
                            <w:rFonts w:ascii="Cambria Math" w:hAnsi="Cambria Math"/>
                            <w:i/>
                          </w:rPr>
                        </m:ctrlPr>
                      </m:sSubPr>
                      <m:e>
                        <m:r>
                          <w:rPr>
                            <w:rFonts w:ascii="Cambria Math" w:hAnsi="Cambria Math"/>
                          </w:rPr>
                          <m:t>B</m:t>
                        </m:r>
                      </m:e>
                      <m:sub>
                        <m:r>
                          <w:rPr>
                            <w:rFonts w:ascii="Cambria Math" w:hAnsi="Cambria Math"/>
                          </w:rPr>
                          <m:t>Bz</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y</m:t>
                        </m:r>
                      </m:sub>
                    </m:sSub>
                    <m:r>
                      <w:rPr>
                        <w:rFonts w:ascii="Cambria Math" w:hAnsi="Cambria Math"/>
                      </w:rPr>
                      <m:t xml:space="preserve">- </m:t>
                    </m:r>
                    <m:sSubSup>
                      <m:sSubSupPr>
                        <m:ctrlPr>
                          <w:rPr>
                            <w:rFonts w:ascii="Cambria Math" w:hAnsi="Cambria Math"/>
                            <w:i/>
                          </w:rPr>
                        </m:ctrlPr>
                      </m:sSubSupPr>
                      <m:e>
                        <m:r>
                          <w:rPr>
                            <w:rFonts w:ascii="Cambria Math" w:hAnsi="Cambria Math"/>
                          </w:rPr>
                          <m:t>(B</m:t>
                        </m:r>
                      </m:e>
                      <m:sub>
                        <m:r>
                          <w:rPr>
                            <w:rFonts w:ascii="Cambria Math" w:hAnsi="Cambria Math"/>
                          </w:rPr>
                          <m:t>Bx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By</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z</m:t>
                        </m:r>
                      </m:sub>
                    </m:sSub>
                  </m:e>
                </m:d>
              </m:oMath>
            </m:oMathPara>
          </w:p>
        </w:tc>
        <w:bookmarkStart w:id="807" w:name="_Ref207530814"/>
        <w:tc>
          <w:tcPr>
            <w:tcW w:w="305" w:type="pct"/>
            <w:vAlign w:val="center"/>
          </w:tcPr>
          <w:p w:rsidR="007C0E11" w:rsidRPr="006A1FE5" w:rsidRDefault="00C64352" w:rsidP="008D577C">
            <w:pPr>
              <w:pStyle w:val="Caption"/>
            </w:pPr>
            <w:r>
              <w:fldChar w:fldCharType="begin"/>
            </w:r>
            <w:r w:rsidR="0051477D">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32</w:t>
              </w:r>
            </w:fldSimple>
            <w:bookmarkEnd w:id="807"/>
            <w:r w:rsidR="007C0E11">
              <w:t xml:space="preserve"> </w:t>
            </w:r>
          </w:p>
        </w:tc>
      </w:tr>
    </w:tbl>
    <w:p w:rsidR="007C0E11" w:rsidRDefault="003F5873" w:rsidP="007C0E11">
      <w:pPr>
        <w:rPr>
          <w:rFonts w:eastAsiaTheme="minorEastAsia"/>
          <w:lang w:val="en-US" w:bidi="en-US"/>
        </w:rPr>
      </w:pPr>
      <w:r>
        <w:rPr>
          <w:rFonts w:eastAsiaTheme="minorEastAsia"/>
          <w:lang w:val="en-US" w:bidi="en-US"/>
        </w:rPr>
        <w:t>A</w:t>
      </w:r>
      <w:r w:rsidR="007C0E11">
        <w:rPr>
          <w:rFonts w:eastAsiaTheme="minorEastAsia"/>
          <w:lang w:val="en-US" w:bidi="en-US"/>
        </w:rPr>
        <w:t xml:space="preserve"> simple PD controller can be applied to </w:t>
      </w:r>
      <w:r w:rsidR="00BA6F1C">
        <w:rPr>
          <w:rFonts w:eastAsiaTheme="minorEastAsia"/>
          <w:lang w:val="en-US" w:bidi="en-US"/>
        </w:rPr>
        <w:t>Eq. (</w:t>
      </w:r>
      <w:r w:rsidR="00C64352">
        <w:rPr>
          <w:rFonts w:eastAsiaTheme="minorEastAsia"/>
          <w:lang w:val="en-US" w:bidi="en-US"/>
        </w:rPr>
        <w:fldChar w:fldCharType="begin"/>
      </w:r>
      <w:r w:rsidR="00BA6F1C">
        <w:rPr>
          <w:rFonts w:eastAsiaTheme="minorEastAsia"/>
          <w:lang w:val="en-US" w:bidi="en-US"/>
        </w:rPr>
        <w:instrText xml:space="preserve"> REF _Ref207530814 \h </w:instrText>
      </w:r>
      <w:r w:rsidR="00C64352">
        <w:rPr>
          <w:rFonts w:eastAsiaTheme="minorEastAsia"/>
          <w:lang w:val="en-US" w:bidi="en-US"/>
        </w:rPr>
      </w:r>
      <w:r w:rsidR="00C64352">
        <w:rPr>
          <w:rFonts w:eastAsiaTheme="minorEastAsia"/>
          <w:lang w:val="en-US" w:bidi="en-US"/>
        </w:rPr>
        <w:fldChar w:fldCharType="separate"/>
      </w:r>
      <w:r w:rsidR="00D46473">
        <w:rPr>
          <w:noProof/>
        </w:rPr>
        <w:t>5</w:t>
      </w:r>
      <w:r w:rsidR="00D46473">
        <w:noBreakHyphen/>
      </w:r>
      <w:r w:rsidR="00D46473">
        <w:rPr>
          <w:noProof/>
        </w:rPr>
        <w:t>32</w:t>
      </w:r>
      <w:r w:rsidR="00C64352">
        <w:rPr>
          <w:rFonts w:eastAsiaTheme="minorEastAsia"/>
          <w:lang w:val="en-US" w:bidi="en-US"/>
        </w:rPr>
        <w:fldChar w:fldCharType="end"/>
      </w:r>
      <w:r w:rsidR="00BA6F1C">
        <w:rPr>
          <w:rFonts w:eastAsiaTheme="minorEastAsia"/>
          <w:lang w:val="en-US" w:bidi="en-US"/>
        </w:rPr>
        <w:t xml:space="preserve">) with </w:t>
      </w:r>
      <m:oMath>
        <m:sSub>
          <m:sSubPr>
            <m:ctrlPr>
              <w:rPr>
                <w:rFonts w:ascii="Cambria Math" w:hAnsi="Cambria Math"/>
                <w:i/>
              </w:rPr>
            </m:ctrlPr>
          </m:sSubPr>
          <m:e>
            <m:acc>
              <m:accPr>
                <m:chr m:val="⃗"/>
                <m:ctrlPr>
                  <w:rPr>
                    <w:rFonts w:ascii="Cambria Math" w:eastAsiaTheme="minorEastAsia" w:hAnsi="Cambria Math"/>
                    <w:i/>
                    <w:lang w:val="en-US" w:bidi="en-US"/>
                  </w:rPr>
                </m:ctrlPr>
              </m:accPr>
              <m:e>
                <m:acc>
                  <m:accPr>
                    <m:chr m:val="̃"/>
                    <m:ctrlPr>
                      <w:rPr>
                        <w:rFonts w:ascii="Cambria Math" w:eastAsiaTheme="minorEastAsia" w:hAnsi="Cambria Math"/>
                        <w:i/>
                        <w:lang w:val="en-US" w:bidi="en-US"/>
                      </w:rPr>
                    </m:ctrlPr>
                  </m:accPr>
                  <m:e>
                    <m:r>
                      <w:rPr>
                        <w:rFonts w:ascii="Cambria Math" w:hAnsi="Cambria Math"/>
                      </w:rPr>
                      <m:t>M</m:t>
                    </m:r>
                  </m:e>
                </m:acc>
              </m:e>
            </m:acc>
          </m:e>
          <m:sub>
            <m:r>
              <w:rPr>
                <w:rFonts w:ascii="Cambria Math" w:hAnsi="Cambria Math"/>
              </w:rPr>
              <m:t>B</m:t>
            </m:r>
          </m:sub>
        </m:sSub>
      </m:oMath>
      <w:r w:rsidR="00BA6F1C">
        <w:rPr>
          <w:rFonts w:eastAsiaTheme="minorEastAsia"/>
        </w:rPr>
        <w:t xml:space="preserve"> as the control torque</w:t>
      </w:r>
      <w:r w:rsidR="00E07D67">
        <w:rPr>
          <w:rFonts w:eastAsiaTheme="minorEastAsia"/>
        </w:rPr>
        <w:t xml:space="preserve"> as</w:t>
      </w:r>
      <w:r w:rsidR="00BA6F1C">
        <w:rPr>
          <w:rFonts w:eastAsiaTheme="minorEastAsia"/>
        </w:rPr>
        <w:t xml:space="preserve"> shown in </w:t>
      </w:r>
      <w:proofErr w:type="gramStart"/>
      <w:r w:rsidR="00BA6F1C">
        <w:rPr>
          <w:rFonts w:eastAsiaTheme="minorEastAsia"/>
        </w:rPr>
        <w:t xml:space="preserve">the </w:t>
      </w:r>
      <w:r w:rsidR="00E07D67">
        <w:rPr>
          <w:rFonts w:eastAsiaTheme="minorEastAsia"/>
        </w:rPr>
        <w:t xml:space="preserve"> foll</w:t>
      </w:r>
      <w:r w:rsidR="00BA6F1C">
        <w:rPr>
          <w:rFonts w:eastAsiaTheme="minorEastAsia"/>
        </w:rPr>
        <w:t>owing</w:t>
      </w:r>
      <w:proofErr w:type="gramEnd"/>
      <w:r w:rsidR="00BA6F1C">
        <w:rPr>
          <w:rFonts w:eastAsiaTheme="minorEastAsia"/>
        </w:rPr>
        <w:t xml:space="preserve"> equation</w:t>
      </w:r>
      <w:r w:rsidR="00E07D67">
        <w:rPr>
          <w:rFonts w:eastAsiaTheme="minorEastAsia"/>
        </w:rPr>
        <w:t>:</w:t>
      </w:r>
    </w:p>
    <w:tbl>
      <w:tblPr>
        <w:tblpPr w:leftFromText="180" w:rightFromText="180" w:vertAnchor="text" w:tblpY="1"/>
        <w:tblOverlap w:val="never"/>
        <w:tblW w:w="5000" w:type="pct"/>
        <w:tblLook w:val="04A0"/>
      </w:tblPr>
      <w:tblGrid>
        <w:gridCol w:w="8392"/>
        <w:gridCol w:w="545"/>
      </w:tblGrid>
      <w:tr w:rsidR="007C0E11" w:rsidTr="00BA6F1C">
        <w:trPr>
          <w:trHeight w:val="998"/>
        </w:trPr>
        <w:tc>
          <w:tcPr>
            <w:tcW w:w="4695" w:type="pct"/>
          </w:tcPr>
          <w:p w:rsidR="00BA6F1C" w:rsidRDefault="00C64352" w:rsidP="008D577C">
            <w:pPr>
              <w:pStyle w:val="centerednormalpictureseqns"/>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1γ</m:t>
                    </m:r>
                  </m:sub>
                </m:sSub>
                <m:d>
                  <m:dPr>
                    <m:ctrlPr>
                      <w:rPr>
                        <w:rFonts w:ascii="Cambria Math" w:hAnsi="Cambria Math"/>
                        <w:i/>
                      </w:rPr>
                    </m:ctrlPr>
                  </m:dPr>
                  <m:e>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2γ</m:t>
                    </m:r>
                  </m:sub>
                </m:sSub>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γ</m:t>
                        </m:r>
                      </m:e>
                      <m:sup>
                        <m:r>
                          <w:rPr>
                            <w:rFonts w:ascii="Cambria Math" w:hAnsi="Cambria Math"/>
                          </w:rPr>
                          <m:t>'</m:t>
                        </m:r>
                      </m:sup>
                    </m:sSup>
                  </m:e>
                </m:d>
              </m:oMath>
            </m:oMathPara>
          </w:p>
          <w:p w:rsidR="007C0E11" w:rsidRDefault="00C64352" w:rsidP="008D577C">
            <w:pPr>
              <w:pStyle w:val="centerednormalpictureseqns"/>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1ϕ</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2ϕ</m:t>
                    </m:r>
                  </m:sub>
                </m:sSub>
                <m:d>
                  <m:dPr>
                    <m:ctrlPr>
                      <w:rPr>
                        <w:rFonts w:ascii="Cambria Math" w:hAnsi="Cambria Math"/>
                        <w:i/>
                      </w:rPr>
                    </m:ctrlPr>
                  </m:dPr>
                  <m:e>
                    <m:r>
                      <w:rPr>
                        <w:rFonts w:ascii="Cambria Math" w:hAnsi="Cambria Math"/>
                      </w:rPr>
                      <m:t>ϕ'</m:t>
                    </m:r>
                  </m:e>
                </m:d>
              </m:oMath>
            </m:oMathPara>
          </w:p>
          <w:p w:rsidR="002A4F05" w:rsidRPr="002A4F05" w:rsidRDefault="00C64352" w:rsidP="004845EE">
            <w:pPr>
              <w:pStyle w:val="centerednormalpictureseqns"/>
              <w:rPr>
                <w:rFonts w:ascii="Courier New" w:hAnsi="Courier New" w:cs="Courier New"/>
                <w:sz w:val="24"/>
                <w:szCs w:val="24"/>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optimal</m:t>
                    </m:r>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1α</m:t>
                    </m:r>
                  </m:sub>
                </m:sSub>
                <m:d>
                  <m:dPr>
                    <m:ctrlPr>
                      <w:rPr>
                        <w:rFonts w:ascii="Cambria Math" w:hAnsi="Cambria Math"/>
                        <w:i/>
                      </w:rPr>
                    </m:ctrlPr>
                  </m:dPr>
                  <m:e>
                    <m:r>
                      <w:rPr>
                        <w:rFonts w:ascii="Cambria Math" w:hAnsi="Cambria Math"/>
                      </w:rPr>
                      <m:t>α</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2α </m:t>
                    </m:r>
                  </m:sub>
                </m:sSub>
                <m:d>
                  <m:dPr>
                    <m:ctrlPr>
                      <w:rPr>
                        <w:rFonts w:ascii="Cambria Math" w:hAnsi="Cambria Math"/>
                        <w:i/>
                      </w:rPr>
                    </m:ctrlPr>
                  </m:dPr>
                  <m:e>
                    <m:r>
                      <w:rPr>
                        <w:rFonts w:ascii="Cambria Math" w:hAnsi="Cambria Math"/>
                      </w:rPr>
                      <m:t>α'</m:t>
                    </m:r>
                  </m:e>
                </m:d>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33</w:t>
              </w:r>
            </w:fldSimple>
            <w:r w:rsidR="007C0E11">
              <w:t xml:space="preserve"> </w:t>
            </w:r>
          </w:p>
        </w:tc>
      </w:tr>
    </w:tbl>
    <w:p w:rsidR="00E3639E" w:rsidRDefault="00E3639E" w:rsidP="00E3639E">
      <w:pPr>
        <w:pStyle w:val="centerednormalpictureseqns"/>
        <w:jc w:val="both"/>
      </w:pPr>
      <w:r>
        <w:t>And the gains for this controller were selected to be as follows:</w:t>
      </w:r>
    </w:p>
    <w:p w:rsidR="00E3639E" w:rsidRDefault="00C64352" w:rsidP="002A4F05">
      <w:pPr>
        <w:pStyle w:val="centerednormalpictureseqns"/>
      </w:pPr>
      <m:oMathPara>
        <m:oMath>
          <m:sSub>
            <m:sSubPr>
              <m:ctrlPr>
                <w:rPr>
                  <w:rFonts w:ascii="Cambria Math" w:hAnsi="Cambria Math"/>
                </w:rPr>
              </m:ctrlPr>
            </m:sSubPr>
            <m:e>
              <m:r>
                <w:rPr>
                  <w:rFonts w:ascii="Cambria Math" w:hAnsi="Cambria Math"/>
                </w:rPr>
                <m:t>k</m:t>
              </m:r>
            </m:e>
            <m:sub>
              <m:r>
                <m:rPr>
                  <m:sty m:val="p"/>
                </m:rPr>
                <w:rPr>
                  <w:rFonts w:ascii="Cambria Math" w:hAnsi="Cambria Math"/>
                </w:rPr>
                <m:t>1</m:t>
              </m:r>
              <m:r>
                <w:rPr>
                  <w:rFonts w:ascii="Cambria Math" w:hAnsi="Cambria Math"/>
                </w:rPr>
                <m:t>γ</m:t>
              </m:r>
            </m:sub>
          </m:sSub>
          <m:r>
            <m:rPr>
              <m:sty m:val="p"/>
            </m:rPr>
            <w:rPr>
              <w:rFonts w:ascii="Cambria Math" w:hAnsi="Cambria Math" w:cs="Courier New"/>
            </w:rPr>
            <m:t>=</m:t>
          </m:r>
          <m:sSub>
            <m:sSubPr>
              <m:ctrlPr>
                <w:rPr>
                  <w:rFonts w:ascii="Cambria Math" w:hAnsi="Cambria Math"/>
                </w:rPr>
              </m:ctrlPr>
            </m:sSubPr>
            <m:e>
              <m:r>
                <w:rPr>
                  <w:rFonts w:ascii="Cambria Math" w:hAnsi="Cambria Math"/>
                </w:rPr>
                <m:t>k</m:t>
              </m:r>
            </m:e>
            <m:sub>
              <m:r>
                <m:rPr>
                  <m:sty m:val="p"/>
                </m:rPr>
                <w:rPr>
                  <w:rFonts w:ascii="Cambria Math" w:hAnsi="Cambria Math"/>
                </w:rPr>
                <m:t>1</m:t>
              </m:r>
              <m:r>
                <w:rPr>
                  <w:rFonts w:ascii="Cambria Math" w:hAnsi="Cambria Math"/>
                </w:rPr>
                <m:t>ϕ</m:t>
              </m:r>
            </m:sub>
          </m:sSub>
          <m:r>
            <m:rPr>
              <m:sty m:val="p"/>
            </m:rPr>
            <w:rPr>
              <w:rFonts w:ascii="Cambria Math" w:hAnsi="Cambria Math" w:cs="Courier New"/>
            </w:rPr>
            <m:t>=</m:t>
          </m:r>
          <m:sSub>
            <m:sSubPr>
              <m:ctrlPr>
                <w:rPr>
                  <w:rFonts w:ascii="Cambria Math" w:hAnsi="Cambria Math"/>
                </w:rPr>
              </m:ctrlPr>
            </m:sSubPr>
            <m:e>
              <m:r>
                <w:rPr>
                  <w:rFonts w:ascii="Cambria Math" w:hAnsi="Cambria Math"/>
                </w:rPr>
                <m:t>k</m:t>
              </m:r>
            </m:e>
            <m:sub>
              <m:r>
                <m:rPr>
                  <m:sty m:val="p"/>
                </m:rPr>
                <w:rPr>
                  <w:rFonts w:ascii="Cambria Math" w:hAnsi="Cambria Math"/>
                </w:rPr>
                <m:t>1</m:t>
              </m:r>
              <m:r>
                <w:rPr>
                  <w:rFonts w:ascii="Cambria Math" w:hAnsi="Cambria Math"/>
                </w:rPr>
                <m:t>α</m:t>
              </m:r>
            </m:sub>
          </m:sSub>
          <m:r>
            <m:rPr>
              <m:sty m:val="p"/>
            </m:rPr>
            <w:rPr>
              <w:rFonts w:ascii="Cambria Math" w:hAnsi="Cambria Math" w:cs="Courier New"/>
            </w:rPr>
            <m:t>=0.0000225</m:t>
          </m:r>
        </m:oMath>
      </m:oMathPara>
    </w:p>
    <w:p w:rsidR="00E3639E" w:rsidRDefault="00C64352" w:rsidP="00A81448">
      <w:pPr>
        <w:pStyle w:val="centerednormalpictureseqns"/>
      </w:pPr>
      <m:oMathPara>
        <m:oMath>
          <m:sSub>
            <m:sSubPr>
              <m:ctrlPr>
                <w:rPr>
                  <w:rFonts w:ascii="Cambria Math" w:hAnsi="Cambria Math"/>
                </w:rPr>
              </m:ctrlPr>
            </m:sSubPr>
            <m:e>
              <m:r>
                <w:rPr>
                  <w:rFonts w:ascii="Cambria Math" w:hAnsi="Cambria Math"/>
                </w:rPr>
                <m:t>k</m:t>
              </m:r>
            </m:e>
            <m:sub>
              <m:r>
                <m:rPr>
                  <m:sty m:val="p"/>
                </m:rPr>
                <w:rPr>
                  <w:rFonts w:ascii="Cambria Math" w:hAnsi="Cambria Math"/>
                </w:rPr>
                <m:t>2</m:t>
              </m:r>
              <m:r>
                <w:rPr>
                  <w:rFonts w:ascii="Cambria Math" w:hAnsi="Cambria Math"/>
                </w:rPr>
                <m:t>γ</m:t>
              </m:r>
            </m:sub>
          </m:sSub>
          <m:r>
            <m:rPr>
              <m:sty m:val="p"/>
            </m:rPr>
            <w:rPr>
              <w:rFonts w:ascii="Cambria Math" w:hAnsi="Cambria Math" w:cs="Courier New"/>
            </w:rPr>
            <m:t>=</m:t>
          </m:r>
          <m:sSub>
            <m:sSubPr>
              <m:ctrlPr>
                <w:rPr>
                  <w:rFonts w:ascii="Cambria Math" w:hAnsi="Cambria Math"/>
                </w:rPr>
              </m:ctrlPr>
            </m:sSubPr>
            <m:e>
              <m:r>
                <w:rPr>
                  <w:rFonts w:ascii="Cambria Math" w:hAnsi="Cambria Math"/>
                </w:rPr>
                <m:t>k</m:t>
              </m:r>
            </m:e>
            <m:sub>
              <m:r>
                <m:rPr>
                  <m:sty m:val="p"/>
                </m:rPr>
                <w:rPr>
                  <w:rFonts w:ascii="Cambria Math" w:hAnsi="Cambria Math"/>
                </w:rPr>
                <m:t>2</m:t>
              </m:r>
              <m:r>
                <w:rPr>
                  <w:rFonts w:ascii="Cambria Math" w:hAnsi="Cambria Math"/>
                </w:rPr>
                <m:t>ϕ</m:t>
              </m:r>
            </m:sub>
          </m:sSub>
          <m:r>
            <m:rPr>
              <m:sty m:val="p"/>
            </m:rPr>
            <w:rPr>
              <w:rFonts w:ascii="Cambria Math" w:hAnsi="Cambria Math" w:cs="Courier New"/>
            </w:rPr>
            <m:t>=</m:t>
          </m:r>
          <m:sSub>
            <m:sSubPr>
              <m:ctrlPr>
                <w:rPr>
                  <w:rFonts w:ascii="Cambria Math" w:hAnsi="Cambria Math"/>
                </w:rPr>
              </m:ctrlPr>
            </m:sSubPr>
            <m:e>
              <m:r>
                <w:rPr>
                  <w:rFonts w:ascii="Cambria Math" w:hAnsi="Cambria Math"/>
                </w:rPr>
                <m:t>k</m:t>
              </m:r>
            </m:e>
            <m:sub>
              <m:r>
                <m:rPr>
                  <m:sty m:val="p"/>
                </m:rPr>
                <w:rPr>
                  <w:rFonts w:ascii="Cambria Math" w:hAnsi="Cambria Math"/>
                </w:rPr>
                <m:t>2</m:t>
              </m:r>
              <m:r>
                <w:rPr>
                  <w:rFonts w:ascii="Cambria Math" w:hAnsi="Cambria Math"/>
                </w:rPr>
                <m:t>α</m:t>
              </m:r>
            </m:sub>
          </m:sSub>
          <m:r>
            <m:rPr>
              <m:sty m:val="p"/>
            </m:rPr>
            <w:rPr>
              <w:rFonts w:ascii="Cambria Math" w:hAnsi="Cambria Math" w:cs="Courier New"/>
            </w:rPr>
            <m:t>=0.0000801</m:t>
          </m:r>
        </m:oMath>
      </m:oMathPara>
    </w:p>
    <w:p w:rsidR="002A4F05" w:rsidRDefault="002A4F05" w:rsidP="002A4F05">
      <w:r>
        <w:t>With t</w:t>
      </w:r>
      <w:r w:rsidR="00E3639E">
        <w:t>his control law and the previously selected</w:t>
      </w:r>
      <w:r>
        <w:t xml:space="preserve"> gains</w:t>
      </w:r>
      <w:r w:rsidR="00BA6F1C">
        <w:t>,</w:t>
      </w:r>
      <w:r>
        <w:t xml:space="preserve"> a test case</w:t>
      </w:r>
      <w:r w:rsidR="00BA6F1C">
        <w:t xml:space="preserve"> was run</w:t>
      </w:r>
      <w:r>
        <w:t xml:space="preserve"> using the initial conditions found in </w:t>
      </w:r>
      <w:r w:rsidR="00C64352">
        <w:fldChar w:fldCharType="begin"/>
      </w:r>
      <w:r>
        <w:instrText xml:space="preserve"> REF _Ref207273903 \h </w:instrText>
      </w:r>
      <w:r w:rsidR="00C64352">
        <w:fldChar w:fldCharType="separate"/>
      </w:r>
      <w:r w:rsidR="00D46473">
        <w:t xml:space="preserve">Table </w:t>
      </w:r>
      <w:r w:rsidR="00D46473">
        <w:rPr>
          <w:noProof/>
        </w:rPr>
        <w:t>71</w:t>
      </w:r>
      <w:r w:rsidR="00C64352">
        <w:fldChar w:fldCharType="end"/>
      </w:r>
      <w:r>
        <w:t>.</w:t>
      </w:r>
      <w:r w:rsidR="00BA6F1C">
        <w:t xml:space="preserve"> </w:t>
      </w:r>
      <w:r>
        <w:t xml:space="preserve"> </w:t>
      </w:r>
      <w:r w:rsidR="00B25F1A">
        <w:t>The</w:t>
      </w:r>
      <w:r>
        <w:t xml:space="preserve"> plot in </w:t>
      </w:r>
      <w:r w:rsidR="00C64352">
        <w:fldChar w:fldCharType="begin"/>
      </w:r>
      <w:r>
        <w:instrText xml:space="preserve"> REF _Ref207273931 \h </w:instrText>
      </w:r>
      <w:r w:rsidR="00C64352">
        <w:fldChar w:fldCharType="separate"/>
      </w:r>
      <w:r w:rsidR="00D46473">
        <w:t xml:space="preserve">Figure </w:t>
      </w:r>
      <w:r w:rsidR="00D46473">
        <w:rPr>
          <w:noProof/>
        </w:rPr>
        <w:t>48</w:t>
      </w:r>
      <w:r w:rsidR="00C64352">
        <w:fldChar w:fldCharType="end"/>
      </w:r>
      <w:r>
        <w:t xml:space="preserve"> shows that this particular controller with </w:t>
      </w:r>
      <w:r w:rsidR="00B25F1A">
        <w:t>these gains</w:t>
      </w:r>
      <w:r>
        <w:t xml:space="preserve"> will settle the spacecrafts attitude at the desired orientation in about 3-4 orbits. </w:t>
      </w:r>
      <w:r w:rsidR="00C64352">
        <w:fldChar w:fldCharType="begin"/>
      </w:r>
      <w:r>
        <w:instrText xml:space="preserve"> REF _Ref207274014 \h </w:instrText>
      </w:r>
      <w:r w:rsidR="00C64352">
        <w:fldChar w:fldCharType="separate"/>
      </w:r>
      <w:r w:rsidR="00D46473">
        <w:t xml:space="preserve">Figure </w:t>
      </w:r>
      <w:r w:rsidR="00D46473">
        <w:rPr>
          <w:noProof/>
        </w:rPr>
        <w:t>49</w:t>
      </w:r>
      <w:r w:rsidR="00C64352">
        <w:fldChar w:fldCharType="end"/>
      </w:r>
      <w:r>
        <w:t xml:space="preserve"> </w:t>
      </w:r>
      <w:r w:rsidR="00B25F1A">
        <w:t>show</w:t>
      </w:r>
      <w:r>
        <w:t xml:space="preserve"> that this controller produces the required amount of torqu</w:t>
      </w:r>
      <w:r w:rsidR="00BA6F1C">
        <w:t>e with</w:t>
      </w:r>
      <w:r>
        <w:t>out exceeding the available magnetic moment</w:t>
      </w:r>
      <w:r w:rsidR="00BA6F1C">
        <w:t xml:space="preserve"> of the previously designed actuator</w:t>
      </w:r>
      <w:r>
        <w:t xml:space="preserve">. </w:t>
      </w:r>
    </w:p>
    <w:p w:rsidR="00E07D67" w:rsidRDefault="00E07D67" w:rsidP="00E07D67">
      <w:pPr>
        <w:pStyle w:val="Caption"/>
        <w:keepNext/>
      </w:pPr>
      <w:bookmarkStart w:id="808" w:name="_Ref207273903"/>
      <w:bookmarkStart w:id="809" w:name="_Toc207775310"/>
      <w:r>
        <w:t xml:space="preserve">Table </w:t>
      </w:r>
      <w:fldSimple w:instr=" SEQ Table \* ARABIC ">
        <w:r w:rsidR="00D46473">
          <w:rPr>
            <w:noProof/>
          </w:rPr>
          <w:t>71</w:t>
        </w:r>
      </w:fldSimple>
      <w:bookmarkEnd w:id="808"/>
      <w:r>
        <w:t>: Initial conditions for magnetic PD Controller</w:t>
      </w:r>
      <w:bookmarkEnd w:id="809"/>
    </w:p>
    <w:tbl>
      <w:tblPr>
        <w:tblStyle w:val="latexlike"/>
        <w:tblW w:w="0" w:type="auto"/>
        <w:tblLook w:val="04A0"/>
      </w:tblPr>
      <w:tblGrid>
        <w:gridCol w:w="1317"/>
        <w:gridCol w:w="1762"/>
        <w:gridCol w:w="1893"/>
        <w:gridCol w:w="1367"/>
        <w:gridCol w:w="1323"/>
      </w:tblGrid>
      <w:tr w:rsidR="007C0E11" w:rsidRPr="00872D79" w:rsidTr="008D577C">
        <w:trPr>
          <w:cnfStyle w:val="100000000000"/>
        </w:trPr>
        <w:tc>
          <w:tcPr>
            <w:tcW w:w="0" w:type="auto"/>
          </w:tcPr>
          <w:p w:rsidR="007C0E11" w:rsidRDefault="007C0E11" w:rsidP="00EC673F">
            <w:pPr>
              <w:pStyle w:val="Table"/>
            </w:pPr>
            <w:r>
              <w:t>Principal MOI</w:t>
            </w:r>
          </w:p>
          <w:p w:rsidR="007C0E11" w:rsidRDefault="00C64352" w:rsidP="00EC673F">
            <w:pPr>
              <w:pStyle w:val="Table"/>
            </w:pPr>
            <m:oMathPara>
              <m:oMath>
                <m:d>
                  <m:dPr>
                    <m:begChr m:val="["/>
                    <m:endChr m:val="]"/>
                    <m:ctrlPr>
                      <w:rPr>
                        <w:rFonts w:ascii="Cambria Math" w:hAnsi="Cambria Math"/>
                      </w:rPr>
                    </m:ctrlPr>
                  </m:dPr>
                  <m:e>
                    <m:r>
                      <w:rPr>
                        <w:rFonts w:ascii="Cambria Math" w:hAnsi="Cambria Math"/>
                      </w:rPr>
                      <m:t>kg</m:t>
                    </m:r>
                    <m:sSup>
                      <m:sSupPr>
                        <m:ctrlPr>
                          <w:rPr>
                            <w:rFonts w:ascii="Cambria Math" w:hAnsi="Cambria Math"/>
                          </w:rPr>
                        </m:ctrlPr>
                      </m:sSupPr>
                      <m:e>
                        <m:r>
                          <m:rPr>
                            <m:sty m:val="p"/>
                          </m:rPr>
                          <w:rPr>
                            <w:rFonts w:ascii="Cambria Math" w:hAnsi="Cambria Math"/>
                          </w:rPr>
                          <m:t>∙</m:t>
                        </m:r>
                        <m:r>
                          <w:rPr>
                            <w:rFonts w:ascii="Cambria Math" w:hAnsi="Cambria Math"/>
                          </w:rPr>
                          <m:t>m</m:t>
                        </m:r>
                      </m:e>
                      <m:sup>
                        <m:r>
                          <m:rPr>
                            <m:sty m:val="p"/>
                          </m:rPr>
                          <w:rPr>
                            <w:rFonts w:ascii="Cambria Math" w:hAnsi="Cambria Math"/>
                          </w:rPr>
                          <m:t>2</m:t>
                        </m:r>
                      </m:sup>
                    </m:sSup>
                  </m:e>
                </m:d>
              </m:oMath>
            </m:oMathPara>
          </w:p>
        </w:tc>
        <w:tc>
          <w:tcPr>
            <w:tcW w:w="0" w:type="auto"/>
          </w:tcPr>
          <w:p w:rsidR="007C0E11" w:rsidRDefault="007C0E11" w:rsidP="00EC673F">
            <w:pPr>
              <w:pStyle w:val="Table"/>
            </w:pPr>
            <w:r>
              <w:t xml:space="preserve">Stored momentum </w:t>
            </w:r>
          </w:p>
          <w:p w:rsidR="007C0E11" w:rsidRDefault="00C64352" w:rsidP="00EC673F">
            <w:pPr>
              <w:pStyle w:val="Table"/>
            </w:pPr>
            <m:oMathPara>
              <m:oMath>
                <m:d>
                  <m:dPr>
                    <m:begChr m:val="["/>
                    <m:endChr m:val="]"/>
                    <m:ctrlPr>
                      <w:rPr>
                        <w:rFonts w:ascii="Cambria Math" w:hAnsi="Cambria Math"/>
                      </w:rPr>
                    </m:ctrlPr>
                  </m:dPr>
                  <m:e>
                    <m:r>
                      <w:rPr>
                        <w:rFonts w:ascii="Cambria Math" w:hAnsi="Cambria Math"/>
                      </w:rPr>
                      <m:t>mNms</m:t>
                    </m:r>
                  </m:e>
                </m:d>
              </m:oMath>
            </m:oMathPara>
          </w:p>
        </w:tc>
        <w:tc>
          <w:tcPr>
            <w:tcW w:w="0" w:type="auto"/>
          </w:tcPr>
          <w:p w:rsidR="007C0E11" w:rsidRDefault="007C0E11" w:rsidP="00EC673F">
            <w:pPr>
              <w:pStyle w:val="Table"/>
            </w:pPr>
            <w:r>
              <w:t>Angle[roll pitch yaw)</w:t>
            </w:r>
          </w:p>
        </w:tc>
        <w:tc>
          <w:tcPr>
            <w:tcW w:w="0" w:type="auto"/>
          </w:tcPr>
          <w:p w:rsidR="007C0E11" w:rsidRPr="00872D79" w:rsidRDefault="007C0E11" w:rsidP="00EC673F">
            <w:pPr>
              <w:pStyle w:val="Table"/>
            </w:pPr>
            <w:r>
              <w:t>Rate</w:t>
            </w:r>
            <m:oMath>
              <m:d>
                <m:dPr>
                  <m:begChr m:val="["/>
                  <m:endChr m:val="]"/>
                  <m:ctrlPr>
                    <w:rPr>
                      <w:rFonts w:ascii="Cambria Math" w:hAnsi="Cambria Math"/>
                    </w:rPr>
                  </m:ctrlPr>
                </m:dPr>
                <m:e>
                  <m:r>
                    <m:rPr>
                      <m:sty m:val="p"/>
                    </m:rPr>
                    <w:rPr>
                      <w:rFonts w:ascii="Cambria Math" w:hAnsi="Cambria Math"/>
                    </w:rPr>
                    <m:t xml:space="preserve"> </m:t>
                  </m:r>
                  <m:m>
                    <m:mPr>
                      <m:mcs>
                        <m:mc>
                          <m:mcPr>
                            <m:count m:val="1"/>
                            <m:mcJc m:val="center"/>
                          </m:mcPr>
                        </m:mc>
                      </m:mcs>
                      <m:ctrlPr>
                        <w:rPr>
                          <w:rFonts w:ascii="Cambria Math" w:hAnsi="Cambria Math"/>
                        </w:rPr>
                      </m:ctrlPr>
                    </m:mPr>
                    <m:mr>
                      <m:e>
                        <m:r>
                          <w:rPr>
                            <w:rFonts w:ascii="Cambria Math" w:hAnsi="Cambria Math"/>
                          </w:rPr>
                          <m:t>α</m:t>
                        </m:r>
                      </m:e>
                    </m:mr>
                    <m:mr>
                      <m:e>
                        <m:r>
                          <w:rPr>
                            <w:rFonts w:ascii="Cambria Math" w:hAnsi="Cambria Math"/>
                          </w:rPr>
                          <m:t>ϕ</m:t>
                        </m:r>
                      </m:e>
                    </m:mr>
                    <m:mr>
                      <m:e>
                        <m:r>
                          <w:rPr>
                            <w:rFonts w:ascii="Cambria Math" w:hAnsi="Cambria Math"/>
                          </w:rPr>
                          <m:t>γ</m:t>
                        </m:r>
                      </m:e>
                    </m:mr>
                  </m:m>
                </m:e>
              </m:d>
              <m:d>
                <m:dPr>
                  <m:begChr m:val="["/>
                  <m:endChr m:val="]"/>
                  <m:ctrlPr>
                    <w:rPr>
                      <w:rFonts w:ascii="Cambria Math" w:hAnsi="Cambria Math"/>
                    </w:rPr>
                  </m:ctrlPr>
                </m:dPr>
                <m:e>
                  <m:f>
                    <m:fPr>
                      <m:ctrlPr>
                        <w:rPr>
                          <w:rFonts w:ascii="Cambria Math" w:hAnsi="Cambria Math"/>
                        </w:rPr>
                      </m:ctrlPr>
                    </m:fPr>
                    <m:num>
                      <m:r>
                        <w:rPr>
                          <w:rFonts w:ascii="Cambria Math" w:hAnsi="Cambria Math"/>
                        </w:rPr>
                        <m:t>rad</m:t>
                      </m:r>
                    </m:num>
                    <m:den>
                      <m:r>
                        <w:rPr>
                          <w:rFonts w:ascii="Cambria Math" w:hAnsi="Cambria Math"/>
                        </w:rPr>
                        <m:t>s</m:t>
                      </m:r>
                    </m:den>
                  </m:f>
                </m:e>
              </m:d>
            </m:oMath>
          </w:p>
        </w:tc>
        <w:tc>
          <w:tcPr>
            <w:tcW w:w="0" w:type="auto"/>
          </w:tcPr>
          <w:p w:rsidR="007C0E11" w:rsidRDefault="007C0E11" w:rsidP="00EC673F">
            <w:pPr>
              <w:pStyle w:val="Table"/>
            </w:pPr>
            <w:r>
              <w:t>Desired angle</w:t>
            </w:r>
          </w:p>
        </w:tc>
      </w:tr>
      <w:tr w:rsidR="007C0E11" w:rsidRPr="0066675D" w:rsidTr="00527773">
        <w:tc>
          <w:tcPr>
            <w:tcW w:w="0" w:type="auto"/>
          </w:tcPr>
          <w:p w:rsidR="007C0E11" w:rsidRPr="004158D0" w:rsidRDefault="00C64352" w:rsidP="00527773">
            <w:pPr>
              <w:pStyle w:val="Table"/>
              <w:jc w:val="center"/>
              <w:rPr>
                <w:rFonts w:ascii="Calibri" w:eastAsia="Times New Roman"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0.002</m:t>
                          </m:r>
                        </m:e>
                      </m:mr>
                      <m:mr>
                        <m:e>
                          <m:r>
                            <m:rPr>
                              <m:sty m:val="p"/>
                            </m:rPr>
                            <w:rPr>
                              <w:rFonts w:ascii="Cambria Math" w:hAnsi="Cambria Math"/>
                            </w:rPr>
                            <m:t>0.003</m:t>
                          </m:r>
                        </m:e>
                      </m:mr>
                      <m:mr>
                        <m:e>
                          <m:r>
                            <m:rPr>
                              <m:sty m:val="p"/>
                            </m:rPr>
                            <w:rPr>
                              <w:rFonts w:ascii="Cambria Math" w:hAnsi="Cambria Math"/>
                            </w:rPr>
                            <m:t>0.005</m:t>
                          </m:r>
                        </m:e>
                      </m:mr>
                    </m:m>
                  </m:e>
                </m:d>
              </m:oMath>
            </m:oMathPara>
          </w:p>
        </w:tc>
        <w:tc>
          <w:tcPr>
            <w:tcW w:w="0" w:type="auto"/>
          </w:tcPr>
          <w:p w:rsidR="007C0E11" w:rsidRDefault="00C64352" w:rsidP="00527773">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c>
          <w:tcPr>
            <w:tcW w:w="0" w:type="auto"/>
          </w:tcPr>
          <w:p w:rsidR="007C0E11" w:rsidRDefault="00C64352" w:rsidP="00527773">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70° </m:t>
                          </m:r>
                        </m:e>
                      </m:mr>
                      <m:mr>
                        <m:e>
                          <m:r>
                            <m:rPr>
                              <m:sty m:val="p"/>
                            </m:rPr>
                            <w:rPr>
                              <w:rFonts w:ascii="Cambria Math" w:hAnsi="Cambria Math"/>
                            </w:rPr>
                            <m:t>70°</m:t>
                          </m:r>
                        </m:e>
                      </m:mr>
                      <m:mr>
                        <m:e>
                          <m:r>
                            <m:rPr>
                              <m:sty m:val="p"/>
                            </m:rPr>
                            <w:rPr>
                              <w:rFonts w:ascii="Cambria Math" w:hAnsi="Cambria Math"/>
                            </w:rPr>
                            <m:t>70°</m:t>
                          </m:r>
                        </m:e>
                      </m:mr>
                    </m:m>
                  </m:e>
                </m:d>
              </m:oMath>
            </m:oMathPara>
          </w:p>
        </w:tc>
        <w:tc>
          <w:tcPr>
            <w:tcW w:w="0" w:type="auto"/>
          </w:tcPr>
          <w:p w:rsidR="007C0E11" w:rsidRPr="0066675D" w:rsidRDefault="00C64352" w:rsidP="00527773">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2</m:t>
                              </m:r>
                              <m:r>
                                <w:rPr>
                                  <w:rFonts w:ascii="Cambria Math" w:hAnsi="Cambria Math"/>
                                </w:rPr>
                                <m:t>ω</m:t>
                              </m:r>
                            </m:e>
                            <m:sub>
                              <m:r>
                                <w:rPr>
                                  <w:rFonts w:ascii="Cambria Math" w:hAnsi="Cambria Math"/>
                                </w:rPr>
                                <m:t>O</m:t>
                              </m:r>
                            </m:sub>
                          </m:sSub>
                        </m:e>
                      </m:mr>
                      <m:mr>
                        <m:e>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O</m:t>
                                  </m:r>
                                </m:sub>
                              </m:sSub>
                            </m:num>
                            <m:den>
                              <m:r>
                                <m:rPr>
                                  <m:sty m:val="p"/>
                                </m:rPr>
                                <w:rPr>
                                  <w:rFonts w:ascii="Cambria Math" w:hAnsi="Cambria Math"/>
                                </w:rPr>
                                <m:t>5</m:t>
                              </m:r>
                            </m:den>
                          </m:f>
                        </m:e>
                      </m:mr>
                      <m:mr>
                        <m:e>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O</m:t>
                                  </m:r>
                                </m:sub>
                              </m:sSub>
                            </m:num>
                            <m:den>
                              <m:r>
                                <m:rPr>
                                  <m:sty m:val="p"/>
                                </m:rPr>
                                <w:rPr>
                                  <w:rFonts w:ascii="Cambria Math" w:hAnsi="Cambria Math"/>
                                </w:rPr>
                                <m:t>5</m:t>
                              </m:r>
                            </m:den>
                          </m:f>
                        </m:e>
                      </m:mr>
                    </m:m>
                  </m:e>
                </m:d>
              </m:oMath>
            </m:oMathPara>
          </w:p>
        </w:tc>
        <w:tc>
          <w:tcPr>
            <w:tcW w:w="0" w:type="auto"/>
          </w:tcPr>
          <w:p w:rsidR="007C0E11" w:rsidRPr="0030567B" w:rsidRDefault="00C64352" w:rsidP="00527773">
            <w:pPr>
              <w:pStyle w:val="Table"/>
              <w:jc w:val="center"/>
              <w:rPr>
                <w:rFonts w:ascii="Calibri" w:eastAsia="Calibri"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r>
    </w:tbl>
    <w:p w:rsidR="007C0E11" w:rsidRDefault="002A4F05" w:rsidP="007C0E11">
      <w:pPr>
        <w:pStyle w:val="centerednormalpictureseqns"/>
        <w:keepNext/>
      </w:pPr>
      <w:r>
        <w:rPr>
          <w:noProof/>
          <w:lang w:val="en-CA" w:eastAsia="en-CA" w:bidi="ar-SA"/>
        </w:rPr>
        <w:drawing>
          <wp:inline distT="0" distB="0" distL="0" distR="0">
            <wp:extent cx="3597750" cy="2700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srcRect/>
                    <a:stretch>
                      <a:fillRect/>
                    </a:stretch>
                  </pic:blipFill>
                  <pic:spPr bwMode="auto">
                    <a:xfrm>
                      <a:off x="0" y="0"/>
                      <a:ext cx="3597750" cy="2700000"/>
                    </a:xfrm>
                    <a:prstGeom prst="rect">
                      <a:avLst/>
                    </a:prstGeom>
                    <a:noFill/>
                    <a:ln w="9525">
                      <a:noFill/>
                      <a:miter lim="800000"/>
                      <a:headEnd/>
                      <a:tailEnd/>
                    </a:ln>
                  </pic:spPr>
                </pic:pic>
              </a:graphicData>
            </a:graphic>
          </wp:inline>
        </w:drawing>
      </w:r>
    </w:p>
    <w:p w:rsidR="007C0E11" w:rsidRPr="005D245C" w:rsidRDefault="007C0E11" w:rsidP="007C0E11">
      <w:pPr>
        <w:pStyle w:val="Caption"/>
      </w:pPr>
      <w:bookmarkStart w:id="810" w:name="_Ref207273931"/>
      <w:bookmarkStart w:id="811" w:name="_Ref207273926"/>
      <w:bookmarkStart w:id="812" w:name="_Toc207775223"/>
      <w:r>
        <w:t xml:space="preserve">Figure </w:t>
      </w:r>
      <w:fldSimple w:instr=" SEQ Figure \* ARABIC ">
        <w:r w:rsidR="00D46473">
          <w:rPr>
            <w:noProof/>
          </w:rPr>
          <w:t>48</w:t>
        </w:r>
      </w:fldSimple>
      <w:bookmarkEnd w:id="810"/>
      <w:r>
        <w:t xml:space="preserve">: Magnetic </w:t>
      </w:r>
      <w:r w:rsidR="002A66D2">
        <w:t>PD</w:t>
      </w:r>
      <w:r>
        <w:t xml:space="preserve"> controller response</w:t>
      </w:r>
      <w:bookmarkEnd w:id="811"/>
      <w:bookmarkEnd w:id="812"/>
    </w:p>
    <w:p w:rsidR="007C0E11" w:rsidRDefault="002A4F05" w:rsidP="007C0E11">
      <w:pPr>
        <w:pStyle w:val="centerednormalpictureseqns"/>
      </w:pPr>
      <w:r>
        <w:rPr>
          <w:noProof/>
          <w:lang w:val="en-CA" w:eastAsia="en-CA" w:bidi="ar-SA"/>
        </w:rPr>
        <w:lastRenderedPageBreak/>
        <w:drawing>
          <wp:inline distT="0" distB="0" distL="0" distR="0">
            <wp:extent cx="3597750" cy="2700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1"/>
                    <a:srcRect/>
                    <a:stretch>
                      <a:fillRect/>
                    </a:stretch>
                  </pic:blipFill>
                  <pic:spPr bwMode="auto">
                    <a:xfrm>
                      <a:off x="0" y="0"/>
                      <a:ext cx="3597750" cy="2700000"/>
                    </a:xfrm>
                    <a:prstGeom prst="rect">
                      <a:avLst/>
                    </a:prstGeom>
                    <a:noFill/>
                    <a:ln w="9525">
                      <a:noFill/>
                      <a:miter lim="800000"/>
                      <a:headEnd/>
                      <a:tailEnd/>
                    </a:ln>
                  </pic:spPr>
                </pic:pic>
              </a:graphicData>
            </a:graphic>
          </wp:inline>
        </w:drawing>
      </w:r>
    </w:p>
    <w:p w:rsidR="007C0E11" w:rsidRDefault="007C0E11" w:rsidP="007C0E11">
      <w:pPr>
        <w:pStyle w:val="Caption"/>
      </w:pPr>
      <w:bookmarkStart w:id="813" w:name="_Ref207274014"/>
      <w:bookmarkStart w:id="814" w:name="_Toc207775224"/>
      <w:r>
        <w:t xml:space="preserve">Figure </w:t>
      </w:r>
      <w:fldSimple w:instr=" SEQ Figure \* ARABIC ">
        <w:r w:rsidR="00D46473">
          <w:rPr>
            <w:noProof/>
          </w:rPr>
          <w:t>49</w:t>
        </w:r>
      </w:fldSimple>
      <w:bookmarkEnd w:id="813"/>
      <w:r>
        <w:t xml:space="preserve">: </w:t>
      </w:r>
      <w:r w:rsidR="002A4F05">
        <w:t>M</w:t>
      </w:r>
      <w:r>
        <w:t xml:space="preserve">agnetic </w:t>
      </w:r>
      <w:r w:rsidR="002A66D2">
        <w:t>PD</w:t>
      </w:r>
      <w:r>
        <w:t xml:space="preserve"> controller input</w:t>
      </w:r>
      <w:bookmarkEnd w:id="814"/>
    </w:p>
    <w:p w:rsidR="007C0E11" w:rsidRDefault="007C0E11" w:rsidP="007C0E11">
      <w:pPr>
        <w:pStyle w:val="Heading3"/>
      </w:pPr>
      <w:bookmarkStart w:id="815" w:name="_Toc204748299"/>
      <w:bookmarkStart w:id="816" w:name="_Toc207775155"/>
      <w:bookmarkEnd w:id="785"/>
      <w:bookmarkEnd w:id="786"/>
      <w:r>
        <w:t>Sliding Mode Adaptive Controller</w:t>
      </w:r>
      <w:bookmarkEnd w:id="815"/>
      <w:bookmarkEnd w:id="816"/>
    </w:p>
    <w:p w:rsidR="007C0E11" w:rsidRDefault="007C0E11" w:rsidP="007C0E11">
      <w:pPr>
        <w:rPr>
          <w:lang w:val="en-US" w:bidi="en-US"/>
        </w:rPr>
      </w:pPr>
      <w:r>
        <w:rPr>
          <w:lang w:val="en-US" w:bidi="en-US"/>
        </w:rPr>
        <w:t>To ease the development of the ad</w:t>
      </w:r>
      <w:r w:rsidR="00BE51B5">
        <w:rPr>
          <w:lang w:val="en-US" w:bidi="en-US"/>
        </w:rPr>
        <w:t>aptive control law</w:t>
      </w:r>
      <w:r w:rsidR="00710418">
        <w:rPr>
          <w:lang w:val="en-US" w:bidi="en-US"/>
        </w:rPr>
        <w:t>,</w:t>
      </w:r>
      <w:r w:rsidR="00BE51B5">
        <w:rPr>
          <w:lang w:val="en-US" w:bidi="en-US"/>
        </w:rPr>
        <w:t xml:space="preserve"> it is easier to express the spacecraft nonlinear equations of motion in </w:t>
      </w:r>
      <w:r>
        <w:rPr>
          <w:lang w:val="en-US" w:bidi="en-US"/>
        </w:rPr>
        <w:t xml:space="preserve">Lagrangian form, as this will provide a symmetric inertia matrix with </w:t>
      </w:r>
      <m:oMath>
        <m:sSup>
          <m:sSupPr>
            <m:ctrlPr>
              <w:rPr>
                <w:rFonts w:ascii="Cambria Math" w:hAnsi="Cambria Math"/>
                <w:i/>
                <w:lang w:val="en-US" w:bidi="en-US"/>
              </w:rPr>
            </m:ctrlPr>
          </m:sSupPr>
          <m:e>
            <m:r>
              <w:rPr>
                <w:rFonts w:ascii="Cambria Math" w:hAnsi="Cambria Math"/>
                <w:lang w:val="en-US" w:bidi="en-US"/>
              </w:rPr>
              <m:t>α</m:t>
            </m:r>
          </m:e>
          <m:sup>
            <m:r>
              <w:rPr>
                <w:rFonts w:ascii="Cambria Math" w:hAnsi="Cambria Math"/>
                <w:lang w:val="en-US" w:bidi="en-US"/>
              </w:rPr>
              <m:t>''</m:t>
            </m:r>
          </m:sup>
        </m:sSup>
        <m:r>
          <w:rPr>
            <w:rFonts w:ascii="Cambria Math" w:hAnsi="Cambria Math"/>
            <w:lang w:val="en-US" w:bidi="en-US"/>
          </w:rPr>
          <m:t>,</m:t>
        </m:r>
        <m:sSup>
          <m:sSupPr>
            <m:ctrlPr>
              <w:rPr>
                <w:rFonts w:ascii="Cambria Math" w:hAnsi="Cambria Math"/>
                <w:i/>
                <w:lang w:val="en-US" w:bidi="en-US"/>
              </w:rPr>
            </m:ctrlPr>
          </m:sSupPr>
          <m:e>
            <m:r>
              <w:rPr>
                <w:rFonts w:ascii="Cambria Math" w:hAnsi="Cambria Math"/>
                <w:lang w:val="en-US" w:bidi="en-US"/>
              </w:rPr>
              <m:t>ϕ</m:t>
            </m:r>
          </m:e>
          <m:sup>
            <m:r>
              <w:rPr>
                <w:rFonts w:ascii="Cambria Math" w:hAnsi="Cambria Math"/>
                <w:lang w:val="en-US" w:bidi="en-US"/>
              </w:rPr>
              <m:t>''</m:t>
            </m:r>
          </m:sup>
        </m:sSup>
        <m:r>
          <w:rPr>
            <w:rFonts w:ascii="Cambria Math" w:hAnsi="Cambria Math"/>
            <w:lang w:val="en-US" w:bidi="en-US"/>
          </w:rPr>
          <m:t>γ''</m:t>
        </m:r>
      </m:oMath>
      <w:r>
        <w:rPr>
          <w:rFonts w:eastAsiaTheme="minorEastAsia"/>
          <w:lang w:val="en-US" w:bidi="en-US"/>
        </w:rPr>
        <w:t xml:space="preserve"> as coefficients</w:t>
      </w:r>
      <w:r>
        <w:rPr>
          <w:lang w:val="en-US" w:bidi="en-US"/>
        </w:rPr>
        <w:t>.  Although this can be done from the energy equations directly, it is easiest in this case to use the following relationship and Eqs. (</w:t>
      </w:r>
      <w:fldSimple w:instr=" REF _Ref203187997 \h  \* MERGEFORMAT ">
        <w:r w:rsidR="00D46473">
          <w:rPr>
            <w:noProof/>
          </w:rPr>
          <w:t>5</w:t>
        </w:r>
        <w:r w:rsidR="00D46473">
          <w:rPr>
            <w:noProof/>
          </w:rPr>
          <w:noBreakHyphen/>
          <w:t>18</w:t>
        </w:r>
      </w:fldSimple>
      <w:r>
        <w:rPr>
          <w:lang w:val="en-US" w:bidi="en-US"/>
        </w:rPr>
        <w:t xml:space="preserve"> to </w:t>
      </w:r>
      <w:fldSimple w:instr=" REF _Ref203188002 \h  \* MERGEFORMAT ">
        <w:r w:rsidR="00D46473">
          <w:rPr>
            <w:noProof/>
          </w:rPr>
          <w:t>5</w:t>
        </w:r>
        <w:r w:rsidR="00D46473">
          <w:rPr>
            <w:noProof/>
          </w:rPr>
          <w:noBreakHyphen/>
          <w:t>20</w:t>
        </w:r>
      </w:fldSimple>
      <w:r>
        <w:rPr>
          <w:lang w:val="en-US" w:bidi="en-US"/>
        </w:rPr>
        <w:t>)</w:t>
      </w:r>
      <w:r w:rsidR="00710418">
        <w:rPr>
          <w:lang w:val="en-US" w:bidi="en-US"/>
        </w:rPr>
        <w:t>:</w:t>
      </w:r>
    </w:p>
    <w:tbl>
      <w:tblPr>
        <w:tblW w:w="5000" w:type="pct"/>
        <w:tblLook w:val="04A0"/>
      </w:tblPr>
      <w:tblGrid>
        <w:gridCol w:w="8392"/>
        <w:gridCol w:w="545"/>
      </w:tblGrid>
      <w:tr w:rsidR="007C0E11" w:rsidTr="003F267B">
        <w:tc>
          <w:tcPr>
            <w:tcW w:w="4695" w:type="pct"/>
          </w:tcPr>
          <w:p w:rsidR="007C0E11" w:rsidRPr="00D160DF" w:rsidRDefault="00C64352" w:rsidP="008D577C">
            <w:pPr>
              <w:pStyle w:val="centerednormalpictureseqns"/>
            </w:pPr>
            <m:oMathPara>
              <m:oMath>
                <m:sSub>
                  <m:sSubPr>
                    <m:ctrlPr>
                      <w:rPr>
                        <w:rFonts w:ascii="Cambria Math" w:hAnsi="Cambria Math"/>
                        <w:i/>
                      </w:rPr>
                    </m:ctrlPr>
                  </m:sSubPr>
                  <m:e>
                    <m:r>
                      <w:rPr>
                        <w:rFonts w:ascii="Cambria Math" w:hAnsi="Cambria Math"/>
                      </w:rPr>
                      <m:t>L</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α</m:t>
                    </m:r>
                  </m:sub>
                </m:sSub>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ϕ</m:t>
                    </m:r>
                  </m:e>
                </m:func>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γ</m:t>
                    </m:r>
                  </m:e>
                </m:func>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ϕ</m:t>
                    </m:r>
                  </m:sub>
                </m:sSub>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ϕ</m:t>
                    </m:r>
                  </m:e>
                </m:func>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γ</m:t>
                    </m:r>
                  </m:e>
                </m:func>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m:t>
                    </m:r>
                  </m:sub>
                </m:sSub>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γ</m:t>
                    </m:r>
                  </m:e>
                </m:func>
              </m:oMath>
            </m:oMathPara>
          </w:p>
          <w:p w:rsidR="007C0E11" w:rsidRPr="00520A3B" w:rsidRDefault="00C64352" w:rsidP="008D577C">
            <w:pPr>
              <w:pStyle w:val="centerednormalpictureseqns"/>
            </w:pPr>
            <m:oMathPara>
              <m:oMath>
                <m:sSub>
                  <m:sSubPr>
                    <m:ctrlPr>
                      <w:rPr>
                        <w:rFonts w:ascii="Cambria Math" w:hAnsi="Cambria Math"/>
                        <w:i/>
                      </w:rPr>
                    </m:ctrlPr>
                  </m:sSubPr>
                  <m:e>
                    <m:r>
                      <w:rPr>
                        <w:rFonts w:ascii="Cambria Math" w:hAnsi="Cambria Math"/>
                      </w:rPr>
                      <m:t>L</m:t>
                    </m:r>
                  </m:e>
                  <m:sub>
                    <m:r>
                      <w:rPr>
                        <w:rFonts w:ascii="Cambria Math" w:hAnsi="Cambria Math"/>
                      </w:rPr>
                      <m:t>ϕ</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α</m:t>
                    </m:r>
                  </m:sub>
                </m:sSub>
                <m:func>
                  <m:funcPr>
                    <m:ctrlPr>
                      <w:rPr>
                        <w:rFonts w:ascii="Cambria Math" w:hAnsi="Cambria Math"/>
                        <w:i/>
                      </w:rPr>
                    </m:ctrlPr>
                  </m:funcPr>
                  <m:fName>
                    <m:r>
                      <m:rPr>
                        <m:sty m:val="p"/>
                      </m:rPr>
                      <w:rPr>
                        <w:rFonts w:ascii="Cambria Math" w:hAnsi="Cambria Math"/>
                      </w:rPr>
                      <m:t>sin</m:t>
                    </m:r>
                    <m:ctrlPr>
                      <w:rPr>
                        <w:rFonts w:ascii="Cambria Math" w:hAnsi="Cambria Math"/>
                      </w:rPr>
                    </m:ctrlPr>
                  </m:fName>
                  <m:e>
                    <m:r>
                      <w:rPr>
                        <w:rFonts w:ascii="Cambria Math" w:hAnsi="Cambria Math"/>
                      </w:rPr>
                      <m:t>γ</m:t>
                    </m:r>
                  </m:e>
                </m:func>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ϕ</m:t>
                    </m:r>
                  </m:sub>
                </m:sSub>
                <m:func>
                  <m:funcPr>
                    <m:ctrlPr>
                      <w:rPr>
                        <w:rFonts w:ascii="Cambria Math" w:hAnsi="Cambria Math"/>
                        <w:i/>
                      </w:rPr>
                    </m:ctrlPr>
                  </m:funcPr>
                  <m:fName>
                    <m:r>
                      <m:rPr>
                        <m:sty m:val="p"/>
                      </m:rPr>
                      <w:rPr>
                        <w:rFonts w:ascii="Cambria Math" w:hAnsi="Cambria Math"/>
                      </w:rPr>
                      <m:t>cos</m:t>
                    </m:r>
                    <m:ctrlPr>
                      <w:rPr>
                        <w:rFonts w:ascii="Cambria Math" w:hAnsi="Cambria Math"/>
                      </w:rPr>
                    </m:ctrlPr>
                  </m:fName>
                  <m:e>
                    <m:r>
                      <w:rPr>
                        <w:rFonts w:ascii="Cambria Math" w:hAnsi="Cambria Math"/>
                      </w:rPr>
                      <m:t>γ</m:t>
                    </m:r>
                  </m:e>
                </m:func>
              </m:oMath>
            </m:oMathPara>
          </w:p>
          <w:p w:rsidR="007C0E11" w:rsidRPr="00520A3B" w:rsidRDefault="00C64352" w:rsidP="008D577C">
            <w:pPr>
              <w:pStyle w:val="centerednormalpictureseqns"/>
            </w:pPr>
            <m:oMathPara>
              <m:oMath>
                <m:sSub>
                  <m:sSubPr>
                    <m:ctrlPr>
                      <w:rPr>
                        <w:rFonts w:ascii="Cambria Math" w:hAnsi="Cambria Math"/>
                        <w:i/>
                      </w:rPr>
                    </m:ctrlPr>
                  </m:sSubPr>
                  <m:e>
                    <m:r>
                      <w:rPr>
                        <w:rFonts w:ascii="Cambria Math" w:hAnsi="Cambria Math"/>
                      </w:rPr>
                      <m:t>L</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γ</m:t>
                    </m:r>
                  </m:sub>
                </m:sSub>
              </m:oMath>
            </m:oMathPara>
          </w:p>
        </w:tc>
        <w:bookmarkStart w:id="817" w:name="_Ref203202773"/>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34</w:t>
              </w:r>
            </w:fldSimple>
            <w:bookmarkEnd w:id="817"/>
          </w:p>
        </w:tc>
      </w:tr>
    </w:tbl>
    <w:p w:rsidR="007C0E11" w:rsidRDefault="007C0E11" w:rsidP="007C0E11">
      <w:pPr>
        <w:rPr>
          <w:lang w:val="en-US" w:bidi="en-US"/>
        </w:rPr>
      </w:pPr>
      <w:r>
        <w:rPr>
          <w:lang w:val="en-US" w:bidi="en-US"/>
        </w:rPr>
        <w:t xml:space="preserve">The full </w:t>
      </w:r>
      <w:r w:rsidR="00BE51B5">
        <w:rPr>
          <w:lang w:val="en-US" w:bidi="en-US"/>
        </w:rPr>
        <w:t>derivation of these equations can be</w:t>
      </w:r>
      <w:r>
        <w:rPr>
          <w:lang w:val="en-US" w:bidi="en-US"/>
        </w:rPr>
        <w:t xml:space="preserve"> found in </w:t>
      </w:r>
      <w:r w:rsidR="00710418">
        <w:rPr>
          <w:lang w:val="en-US" w:bidi="en-US"/>
        </w:rPr>
        <w:t>Kuma</w:t>
      </w:r>
      <w:r w:rsidR="00E3639E">
        <w:rPr>
          <w:lang w:val="en-US" w:bidi="en-US"/>
        </w:rPr>
        <w:t>r</w:t>
      </w:r>
      <w:r w:rsidR="00BA6F1C">
        <w:rPr>
          <w:lang w:val="en-US" w:bidi="en-US"/>
        </w:rPr>
        <w:t xml:space="preserve"> and </w:t>
      </w:r>
      <w:r w:rsidR="003F5873">
        <w:rPr>
          <w:lang w:val="en-US" w:bidi="en-US"/>
        </w:rPr>
        <w:t xml:space="preserve">the final result </w:t>
      </w:r>
      <w:r w:rsidR="00BA6F1C">
        <w:rPr>
          <w:lang w:val="en-US" w:bidi="en-US"/>
        </w:rPr>
        <w:t xml:space="preserve">is reproduced in </w:t>
      </w:r>
      <w:r w:rsidR="00C64352">
        <w:rPr>
          <w:lang w:val="en-US" w:bidi="en-US"/>
        </w:rPr>
        <w:fldChar w:fldCharType="begin"/>
      </w:r>
      <w:r w:rsidR="00BA6F1C">
        <w:rPr>
          <w:lang w:val="en-US" w:bidi="en-US"/>
        </w:rPr>
        <w:instrText xml:space="preserve"> REF _Ref207531083 \n \h </w:instrText>
      </w:r>
      <w:r w:rsidR="00C64352">
        <w:rPr>
          <w:lang w:val="en-US" w:bidi="en-US"/>
        </w:rPr>
      </w:r>
      <w:r w:rsidR="00C64352">
        <w:rPr>
          <w:lang w:val="en-US" w:bidi="en-US"/>
        </w:rPr>
        <w:fldChar w:fldCharType="separate"/>
      </w:r>
      <w:r w:rsidR="00D46473">
        <w:rPr>
          <w:lang w:val="en-US" w:bidi="en-US"/>
        </w:rPr>
        <w:t>Appendix E</w:t>
      </w:r>
      <w:r w:rsidR="00C64352">
        <w:rPr>
          <w:lang w:val="en-US" w:bidi="en-US"/>
        </w:rPr>
        <w:fldChar w:fldCharType="end"/>
      </w:r>
      <w:r w:rsidR="00710418">
        <w:rPr>
          <w:lang w:val="en-US" w:bidi="en-US"/>
        </w:rPr>
        <w:t>.</w:t>
      </w:r>
      <w:r w:rsidR="003F5873">
        <w:rPr>
          <w:lang w:val="en-US" w:bidi="en-US"/>
        </w:rPr>
        <w:t xml:space="preserve"> </w:t>
      </w:r>
      <w:r>
        <w:rPr>
          <w:lang w:val="en-US" w:bidi="en-US"/>
        </w:rPr>
        <w:t xml:space="preserve">To design </w:t>
      </w:r>
      <w:r w:rsidR="00BE51B5">
        <w:rPr>
          <w:lang w:val="en-US" w:bidi="en-US"/>
        </w:rPr>
        <w:t>a sliding mode</w:t>
      </w:r>
      <w:r>
        <w:rPr>
          <w:lang w:val="en-US" w:bidi="en-US"/>
        </w:rPr>
        <w:t xml:space="preserve"> controller</w:t>
      </w:r>
      <w:r w:rsidR="00BE51B5">
        <w:rPr>
          <w:lang w:val="en-US" w:bidi="en-US"/>
        </w:rPr>
        <w:t>,</w:t>
      </w:r>
      <w:r>
        <w:rPr>
          <w:lang w:val="en-US" w:bidi="en-US"/>
        </w:rPr>
        <w:t xml:space="preserve"> first the sliding planes are selected</w:t>
      </w:r>
      <w:r w:rsidR="00BE51B5">
        <w:rPr>
          <w:lang w:val="en-US" w:bidi="en-US"/>
        </w:rPr>
        <w:t xml:space="preserve"> as follows</w:t>
      </w:r>
      <w:r w:rsidR="00710418">
        <w:rPr>
          <w:lang w:val="en-US" w:bidi="en-US"/>
        </w:rPr>
        <w:t>:</w:t>
      </w:r>
    </w:p>
    <w:tbl>
      <w:tblPr>
        <w:tblW w:w="5000" w:type="pct"/>
        <w:tblLook w:val="04A0"/>
      </w:tblPr>
      <w:tblGrid>
        <w:gridCol w:w="8392"/>
        <w:gridCol w:w="545"/>
      </w:tblGrid>
      <w:tr w:rsidR="007C0E11" w:rsidTr="003F267B">
        <w:tc>
          <w:tcPr>
            <w:tcW w:w="4695" w:type="pct"/>
          </w:tcPr>
          <w:p w:rsidR="007C0E11" w:rsidRDefault="00C64352" w:rsidP="008D577C">
            <w:pPr>
              <w:pStyle w:val="centerednormalpictureseqns"/>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α</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α </m:t>
                </m:r>
              </m:oMath>
            </m:oMathPara>
          </w:p>
          <w:p w:rsidR="007C0E11" w:rsidRPr="00722EF7" w:rsidRDefault="00C64352" w:rsidP="008D577C">
            <w:pPr>
              <w:pStyle w:val="centerednormalpictureseqns"/>
            </w:pPr>
            <m:oMathPara>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ϕ'+</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ϕ</m:t>
                </m:r>
              </m:oMath>
            </m:oMathPara>
          </w:p>
          <w:p w:rsidR="007C0E11" w:rsidRPr="00710418" w:rsidRDefault="00C64352" w:rsidP="00710418">
            <w:pPr>
              <w:pStyle w:val="centerednormalpictureseqns"/>
            </w:pPr>
            <m:oMathPara>
              <m:oMath>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5</m:t>
                    </m:r>
                  </m:sub>
                </m:sSub>
                <m:r>
                  <w:rPr>
                    <w:rFonts w:ascii="Cambria Math" w:hAnsi="Cambria Math"/>
                  </w:rPr>
                  <m:t>γ</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6</m:t>
                    </m:r>
                  </m:sub>
                </m:sSub>
                <m:r>
                  <w:rPr>
                    <w:rFonts w:ascii="Cambria Math" w:hAnsi="Cambria Math"/>
                  </w:rPr>
                  <m:t>γ</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35</w:t>
              </w:r>
            </w:fldSimple>
          </w:p>
        </w:tc>
      </w:tr>
    </w:tbl>
    <w:p w:rsidR="007C0E11" w:rsidRDefault="00E3639E" w:rsidP="007C0E11">
      <w:pPr>
        <w:rPr>
          <w:rFonts w:eastAsiaTheme="minorEastAsia"/>
          <w:lang w:val="en-US" w:bidi="en-US"/>
        </w:rPr>
      </w:pPr>
      <w:r>
        <w:rPr>
          <w:lang w:val="en-US" w:bidi="en-US"/>
        </w:rPr>
        <w:t>Where</w:t>
      </w:r>
      <w:r w:rsidR="007C0E11">
        <w:rPr>
          <w:lang w:val="en-US" w:bidi="en-US"/>
        </w:rPr>
        <w:t xml:space="preserve"> </w:t>
      </w:r>
      <m:oMath>
        <m:sSub>
          <m:sSubPr>
            <m:ctrlPr>
              <w:rPr>
                <w:rFonts w:ascii="Cambria Math" w:hAnsi="Cambria Math"/>
                <w:i/>
                <w:lang w:val="en-US" w:bidi="en-US"/>
              </w:rPr>
            </m:ctrlPr>
          </m:sSubPr>
          <m:e>
            <m:r>
              <w:rPr>
                <w:rFonts w:ascii="Cambria Math" w:hAnsi="Cambria Math"/>
                <w:lang w:val="en-US" w:bidi="en-US"/>
              </w:rPr>
              <m:t>c</m:t>
            </m:r>
          </m:e>
          <m:sub>
            <m:r>
              <w:rPr>
                <w:rFonts w:ascii="Cambria Math" w:hAnsi="Cambria Math"/>
                <w:lang w:val="en-US" w:bidi="en-US"/>
              </w:rPr>
              <m:t>1</m:t>
            </m:r>
          </m:sub>
        </m:sSub>
        <m:r>
          <w:rPr>
            <w:rFonts w:ascii="Cambria Math" w:hAnsi="Cambria Math"/>
            <w:lang w:val="en-US" w:bidi="en-US"/>
          </w:rPr>
          <m:t>-</m:t>
        </m:r>
        <m:sSub>
          <m:sSubPr>
            <m:ctrlPr>
              <w:rPr>
                <w:rFonts w:ascii="Cambria Math" w:hAnsi="Cambria Math"/>
                <w:i/>
                <w:lang w:val="en-US" w:bidi="en-US"/>
              </w:rPr>
            </m:ctrlPr>
          </m:sSubPr>
          <m:e>
            <m:r>
              <w:rPr>
                <w:rFonts w:ascii="Cambria Math" w:hAnsi="Cambria Math"/>
                <w:lang w:val="en-US" w:bidi="en-US"/>
              </w:rPr>
              <m:t>c</m:t>
            </m:r>
          </m:e>
          <m:sub>
            <m:r>
              <w:rPr>
                <w:rFonts w:ascii="Cambria Math" w:hAnsi="Cambria Math"/>
                <w:lang w:val="en-US" w:bidi="en-US"/>
              </w:rPr>
              <m:t>6</m:t>
            </m:r>
          </m:sub>
        </m:sSub>
        <m:r>
          <w:rPr>
            <w:rFonts w:ascii="Cambria Math" w:hAnsi="Cambria Math"/>
            <w:lang w:val="en-US" w:bidi="en-US"/>
          </w:rPr>
          <m:t xml:space="preserve"> </m:t>
        </m:r>
      </m:oMath>
      <w:r>
        <w:rPr>
          <w:rFonts w:eastAsiaTheme="minorEastAsia"/>
          <w:lang w:val="en-US" w:bidi="en-US"/>
        </w:rPr>
        <w:t>positive constants (control gains) of the sliding are</w:t>
      </w:r>
      <w:r w:rsidR="00BE51B5">
        <w:rPr>
          <w:rFonts w:eastAsiaTheme="minorEastAsia"/>
          <w:lang w:val="en-US" w:bidi="en-US"/>
        </w:rPr>
        <w:t xml:space="preserve"> </w:t>
      </w:r>
      <w:r w:rsidR="007C0E11" w:rsidRPr="00C74CB1">
        <w:rPr>
          <w:rFonts w:eastAsiaTheme="minorEastAsia"/>
          <w:lang w:val="en-US" w:bidi="en-US"/>
        </w:rPr>
        <w:t>plane and will specify the performance of the controller</w:t>
      </w:r>
      <w:r w:rsidR="00BE51B5">
        <w:rPr>
          <w:rFonts w:eastAsiaTheme="minorEastAsia"/>
          <w:lang w:val="en-US" w:bidi="en-US"/>
        </w:rPr>
        <w:t xml:space="preserve">. </w:t>
      </w:r>
    </w:p>
    <w:p w:rsidR="007C0E11" w:rsidRDefault="007C0E11" w:rsidP="007C0E11">
      <w:pPr>
        <w:rPr>
          <w:rFonts w:eastAsiaTheme="minorEastAsia"/>
          <w:lang w:val="en-US" w:bidi="en-US"/>
        </w:rPr>
      </w:pPr>
      <w:r>
        <w:rPr>
          <w:rFonts w:eastAsiaTheme="minorEastAsia"/>
          <w:lang w:val="en-US" w:bidi="en-US"/>
        </w:rPr>
        <w:t>The adaptive</w:t>
      </w:r>
      <w:r w:rsidR="00710418">
        <w:rPr>
          <w:rFonts w:eastAsiaTheme="minorEastAsia"/>
          <w:lang w:val="en-US" w:bidi="en-US"/>
        </w:rPr>
        <w:t xml:space="preserve"> parameters in this control law</w:t>
      </w:r>
      <w:r>
        <w:rPr>
          <w:rFonts w:eastAsiaTheme="minorEastAsia"/>
          <w:lang w:val="en-US" w:bidi="en-US"/>
        </w:rPr>
        <w:t xml:space="preserve"> will be</w:t>
      </w:r>
      <w:r w:rsidR="00BE51B5">
        <w:rPr>
          <w:rFonts w:eastAsiaTheme="minorEastAsia"/>
          <w:lang w:val="en-US" w:bidi="en-US"/>
        </w:rPr>
        <w:t xml:space="preserve"> the inertias of the spacecraft. D</w:t>
      </w:r>
      <w:r>
        <w:rPr>
          <w:rFonts w:eastAsiaTheme="minorEastAsia"/>
          <w:lang w:val="en-US" w:bidi="en-US"/>
        </w:rPr>
        <w:t>oing so will allow the controller to adapt to changing moments of inertia of the spacecraft (</w:t>
      </w:r>
      <w:r w:rsidR="00BE51B5">
        <w:rPr>
          <w:rFonts w:eastAsiaTheme="minorEastAsia"/>
          <w:lang w:val="en-US" w:bidi="en-US"/>
        </w:rPr>
        <w:t xml:space="preserve">caused due to </w:t>
      </w:r>
      <w:r>
        <w:rPr>
          <w:rFonts w:eastAsiaTheme="minorEastAsia"/>
          <w:lang w:val="en-US" w:bidi="en-US"/>
        </w:rPr>
        <w:lastRenderedPageBreak/>
        <w:t>antenna deployment, fuel sloshing etc.)</w:t>
      </w:r>
      <w:r w:rsidR="00BE51B5">
        <w:rPr>
          <w:rFonts w:eastAsiaTheme="minorEastAsia"/>
          <w:lang w:val="en-US" w:bidi="en-US"/>
        </w:rPr>
        <w:t>. I</w:t>
      </w:r>
      <w:r>
        <w:rPr>
          <w:rFonts w:eastAsiaTheme="minorEastAsia"/>
          <w:lang w:val="en-US" w:bidi="en-US"/>
        </w:rPr>
        <w:t xml:space="preserve">t will also adapt the controller to minor actuator failures, and misalignments. </w:t>
      </w:r>
    </w:p>
    <w:p w:rsidR="007C0E11" w:rsidRDefault="007C0E11" w:rsidP="007C0E11">
      <w:pPr>
        <w:rPr>
          <w:lang w:val="en-US" w:bidi="en-US"/>
        </w:rPr>
      </w:pPr>
      <w:proofErr w:type="gramStart"/>
      <w:r>
        <w:rPr>
          <w:lang w:val="en-US" w:bidi="en-US"/>
        </w:rPr>
        <w:t>Applying Eq. (</w:t>
      </w:r>
      <w:fldSimple w:instr=" REF _Ref203202773 \h  \* MERGEFORMAT ">
        <w:r w:rsidR="00D46473">
          <w:rPr>
            <w:noProof/>
          </w:rPr>
          <w:t>5</w:t>
        </w:r>
        <w:r w:rsidR="00D46473">
          <w:rPr>
            <w:noProof/>
          </w:rPr>
          <w:noBreakHyphen/>
          <w:t>34</w:t>
        </w:r>
      </w:fldSimple>
      <w:r>
        <w:rPr>
          <w:lang w:val="en-US" w:bidi="en-US"/>
        </w:rPr>
        <w:t>) to Eqs.</w:t>
      </w:r>
      <w:proofErr w:type="gramEnd"/>
      <w:r>
        <w:rPr>
          <w:lang w:val="en-US" w:bidi="en-US"/>
        </w:rPr>
        <w:t xml:space="preserve"> (</w:t>
      </w:r>
      <w:fldSimple w:instr=" REF _Ref203187997 \h  \* MERGEFORMAT ">
        <w:r w:rsidR="00D46473">
          <w:rPr>
            <w:noProof/>
          </w:rPr>
          <w:t>5</w:t>
        </w:r>
        <w:r w:rsidR="00D46473">
          <w:rPr>
            <w:noProof/>
          </w:rPr>
          <w:noBreakHyphen/>
          <w:t>18</w:t>
        </w:r>
      </w:fldSimple>
      <w:r>
        <w:rPr>
          <w:lang w:val="en-US" w:bidi="en-US"/>
        </w:rPr>
        <w:t>)(</w:t>
      </w:r>
      <w:fldSimple w:instr=" REF _Ref203202736 \h  \* MERGEFORMAT ">
        <w:r w:rsidR="00D46473">
          <w:rPr>
            <w:noProof/>
          </w:rPr>
          <w:t>5</w:t>
        </w:r>
        <w:r w:rsidR="00D46473">
          <w:rPr>
            <w:noProof/>
          </w:rPr>
          <w:noBreakHyphen/>
          <w:t>19</w:t>
        </w:r>
      </w:fldSimple>
      <w:r>
        <w:rPr>
          <w:lang w:val="en-US" w:bidi="en-US"/>
        </w:rPr>
        <w:t>)(</w:t>
      </w:r>
      <w:fldSimple w:instr=" REF _Ref203188002 \h  \* MERGEFORMAT ">
        <w:r w:rsidR="00D46473">
          <w:rPr>
            <w:noProof/>
          </w:rPr>
          <w:t>5</w:t>
        </w:r>
        <w:r w:rsidR="00D46473">
          <w:rPr>
            <w:noProof/>
          </w:rPr>
          <w:noBreakHyphen/>
          <w:t>20</w:t>
        </w:r>
      </w:fldSimple>
      <w:r>
        <w:rPr>
          <w:lang w:val="en-US" w:bidi="en-US"/>
        </w:rPr>
        <w:t xml:space="preserve">) and then dividing by </w:t>
      </w:r>
      <m:oMath>
        <m:sSub>
          <m:sSubPr>
            <m:ctrlPr>
              <w:rPr>
                <w:rFonts w:ascii="Cambria Math" w:hAnsi="Cambria Math"/>
                <w:i/>
                <w:lang w:val="en-US" w:bidi="en-US"/>
              </w:rPr>
            </m:ctrlPr>
          </m:sSubPr>
          <m:e>
            <m:r>
              <w:rPr>
                <w:rFonts w:ascii="Cambria Math" w:hAnsi="Cambria Math"/>
                <w:lang w:val="en-US" w:bidi="en-US"/>
              </w:rPr>
              <m:t>I</m:t>
            </m:r>
          </m:e>
          <m:sub>
            <m:r>
              <w:rPr>
                <w:rFonts w:ascii="Cambria Math" w:hAnsi="Cambria Math"/>
                <w:lang w:val="en-US" w:bidi="en-US"/>
              </w:rPr>
              <m:t>zz</m:t>
            </m:r>
          </m:sub>
        </m:sSub>
      </m:oMath>
      <w:r>
        <w:rPr>
          <w:lang w:val="en-US" w:bidi="en-US"/>
        </w:rPr>
        <w:t xml:space="preserve">  will allow the expressions to b</w:t>
      </w:r>
      <w:r w:rsidR="00710418">
        <w:rPr>
          <w:lang w:val="en-US" w:bidi="en-US"/>
        </w:rPr>
        <w:t>e written in the following form:</w:t>
      </w:r>
      <w:r>
        <w:rPr>
          <w:lang w:val="en-US" w:bidi="en-US"/>
        </w:rPr>
        <w:t xml:space="preserve"> </w:t>
      </w:r>
    </w:p>
    <w:tbl>
      <w:tblPr>
        <w:tblW w:w="5000" w:type="pct"/>
        <w:tblLook w:val="04A0"/>
      </w:tblPr>
      <w:tblGrid>
        <w:gridCol w:w="8392"/>
        <w:gridCol w:w="545"/>
      </w:tblGrid>
      <w:tr w:rsidR="007C0E11" w:rsidTr="003F267B">
        <w:tc>
          <w:tcPr>
            <w:tcW w:w="4695" w:type="pct"/>
          </w:tcPr>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C</m:t>
                    </m:r>
                  </m:e>
                  <m:sub>
                    <m:r>
                      <w:rPr>
                        <w:rFonts w:ascii="Cambria Math" w:hAnsi="Cambria Math"/>
                      </w:rPr>
                      <m:t>α</m:t>
                    </m:r>
                  </m:sub>
                </m:sSub>
                <m:sSup>
                  <m:sSupPr>
                    <m:ctrlPr>
                      <w:rPr>
                        <w:rFonts w:ascii="Cambria Math" w:hAnsi="Cambria Math"/>
                      </w:rPr>
                    </m:ctrlPr>
                  </m:sSupPr>
                  <m:e>
                    <m:r>
                      <w:rPr>
                        <w:rFonts w:ascii="Cambria Math" w:hAnsi="Cambria Math"/>
                      </w:rPr>
                      <m:t>α</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αϕ</m:t>
                    </m:r>
                  </m:sub>
                </m:sSub>
                <m:sSup>
                  <m:sSupPr>
                    <m:ctrlPr>
                      <w:rPr>
                        <w:rFonts w:ascii="Cambria Math" w:hAnsi="Cambria Math"/>
                      </w:rPr>
                    </m:ctrlPr>
                  </m:sSupPr>
                  <m:e>
                    <m:r>
                      <w:rPr>
                        <w:rFonts w:ascii="Cambria Math" w:hAnsi="Cambria Math"/>
                      </w:rPr>
                      <m:t>ϕ</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αγ</m:t>
                    </m:r>
                  </m:sub>
                </m:sSub>
                <m:sSup>
                  <m:sSupPr>
                    <m:ctrlPr>
                      <w:rPr>
                        <w:rFonts w:ascii="Cambria Math" w:hAnsi="Cambria Math"/>
                      </w:rPr>
                    </m:ctrlPr>
                  </m:sSupPr>
                  <m:e>
                    <m:r>
                      <w:rPr>
                        <w:rFonts w:ascii="Cambria Math" w:hAnsi="Cambria Math"/>
                      </w:rPr>
                      <m:t>γ</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α</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α</m:t>
                    </m:r>
                  </m:sub>
                </m:sSub>
              </m:oMath>
            </m:oMathPara>
          </w:p>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C</m:t>
                    </m:r>
                  </m:e>
                  <m:sub>
                    <m:r>
                      <w:rPr>
                        <w:rFonts w:ascii="Cambria Math" w:hAnsi="Cambria Math"/>
                      </w:rPr>
                      <m:t>ϕα</m:t>
                    </m:r>
                  </m:sub>
                </m:sSub>
                <m:sSup>
                  <m:sSupPr>
                    <m:ctrlPr>
                      <w:rPr>
                        <w:rFonts w:ascii="Cambria Math" w:hAnsi="Cambria Math"/>
                      </w:rPr>
                    </m:ctrlPr>
                  </m:sSupPr>
                  <m:e>
                    <m:r>
                      <w:rPr>
                        <w:rFonts w:ascii="Cambria Math" w:hAnsi="Cambria Math"/>
                      </w:rPr>
                      <m:t>α</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ϕ</m:t>
                    </m:r>
                  </m:sub>
                </m:sSub>
                <m:sSup>
                  <m:sSupPr>
                    <m:ctrlPr>
                      <w:rPr>
                        <w:rFonts w:ascii="Cambria Math" w:hAnsi="Cambria Math"/>
                      </w:rPr>
                    </m:ctrlPr>
                  </m:sSupPr>
                  <m:e>
                    <m:r>
                      <w:rPr>
                        <w:rFonts w:ascii="Cambria Math" w:hAnsi="Cambria Math"/>
                      </w:rPr>
                      <m:t>ϕ</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ϕγ</m:t>
                    </m:r>
                  </m:sub>
                </m:sSub>
                <m:sSup>
                  <m:sSupPr>
                    <m:ctrlPr>
                      <w:rPr>
                        <w:rFonts w:ascii="Cambria Math" w:hAnsi="Cambria Math"/>
                      </w:rPr>
                    </m:ctrlPr>
                  </m:sSupPr>
                  <m:e>
                    <m:r>
                      <w:rPr>
                        <w:rFonts w:ascii="Cambria Math" w:hAnsi="Cambria Math"/>
                      </w:rPr>
                      <m:t>γ</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ϕ</m:t>
                    </m:r>
                  </m:sub>
                </m:sSub>
              </m:oMath>
            </m:oMathPara>
          </w:p>
          <w:p w:rsidR="007C0E11" w:rsidRPr="00722EF7" w:rsidRDefault="00C64352" w:rsidP="00B02DFA">
            <w:pPr>
              <w:pStyle w:val="centerednormalpictureseqns"/>
            </w:pPr>
            <m:oMathPara>
              <m:oMath>
                <m:sSub>
                  <m:sSubPr>
                    <m:ctrlPr>
                      <w:rPr>
                        <w:rFonts w:ascii="Cambria Math" w:hAnsi="Cambria Math"/>
                      </w:rPr>
                    </m:ctrlPr>
                  </m:sSubPr>
                  <m:e>
                    <m:r>
                      <w:rPr>
                        <w:rFonts w:ascii="Cambria Math" w:hAnsi="Cambria Math"/>
                      </w:rPr>
                      <m:t>C</m:t>
                    </m:r>
                  </m:e>
                  <m:sub>
                    <m:r>
                      <w:rPr>
                        <w:rFonts w:ascii="Cambria Math" w:hAnsi="Cambria Math"/>
                      </w:rPr>
                      <m:t>γα</m:t>
                    </m:r>
                  </m:sub>
                </m:sSub>
                <m:sSup>
                  <m:sSupPr>
                    <m:ctrlPr>
                      <w:rPr>
                        <w:rFonts w:ascii="Cambria Math" w:hAnsi="Cambria Math"/>
                      </w:rPr>
                    </m:ctrlPr>
                  </m:sSupPr>
                  <m:e>
                    <m:r>
                      <w:rPr>
                        <w:rFonts w:ascii="Cambria Math" w:hAnsi="Cambria Math"/>
                      </w:rPr>
                      <m:t>α</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γϕ</m:t>
                    </m:r>
                  </m:sub>
                </m:sSub>
                <m:sSup>
                  <m:sSupPr>
                    <m:ctrlPr>
                      <w:rPr>
                        <w:rFonts w:ascii="Cambria Math" w:hAnsi="Cambria Math"/>
                      </w:rPr>
                    </m:ctrlPr>
                  </m:sSupPr>
                  <m:e>
                    <m:r>
                      <w:rPr>
                        <w:rFonts w:ascii="Cambria Math" w:hAnsi="Cambria Math"/>
                      </w:rPr>
                      <m:t>ϕ</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γ</m:t>
                    </m:r>
                  </m:sub>
                </m:sSub>
                <m:sSup>
                  <m:sSupPr>
                    <m:ctrlPr>
                      <w:rPr>
                        <w:rFonts w:ascii="Cambria Math" w:hAnsi="Cambria Math"/>
                      </w:rPr>
                    </m:ctrlPr>
                  </m:sSupPr>
                  <m:e>
                    <m:r>
                      <w:rPr>
                        <w:rFonts w:ascii="Cambria Math" w:hAnsi="Cambria Math"/>
                      </w:rPr>
                      <m:t>γ</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γ</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γ</m:t>
                    </m:r>
                  </m:sub>
                </m:sSub>
              </m:oMath>
            </m:oMathPara>
          </w:p>
        </w:tc>
        <w:bookmarkStart w:id="818" w:name="_Ref203206291"/>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36</w:t>
              </w:r>
            </w:fldSimple>
            <w:bookmarkEnd w:id="818"/>
          </w:p>
        </w:tc>
      </w:tr>
    </w:tbl>
    <w:p w:rsidR="007C0E11" w:rsidRDefault="007C0E11" w:rsidP="007C0E11">
      <w:pPr>
        <w:rPr>
          <w:lang w:val="en-US" w:bidi="en-US"/>
        </w:rPr>
      </w:pPr>
      <w:r>
        <w:rPr>
          <w:lang w:val="en-US" w:bidi="en-US"/>
        </w:rPr>
        <w:t>This will allow the design of a</w:t>
      </w:r>
      <w:r w:rsidRPr="00267B17">
        <w:rPr>
          <w:lang w:val="en-US" w:bidi="en-US"/>
        </w:rPr>
        <w:t xml:space="preserve"> </w:t>
      </w:r>
      <w:r w:rsidR="00BE51B5">
        <w:rPr>
          <w:lang w:val="en-US" w:bidi="en-US"/>
        </w:rPr>
        <w:t>candidate Lyapu</w:t>
      </w:r>
      <w:r>
        <w:rPr>
          <w:lang w:val="en-US" w:bidi="en-US"/>
        </w:rPr>
        <w:t xml:space="preserve">nov function with the following form: </w:t>
      </w:r>
    </w:p>
    <w:tbl>
      <w:tblPr>
        <w:tblW w:w="5000" w:type="pct"/>
        <w:tblLook w:val="04A0"/>
      </w:tblPr>
      <w:tblGrid>
        <w:gridCol w:w="8392"/>
        <w:gridCol w:w="545"/>
      </w:tblGrid>
      <w:tr w:rsidR="007C0E11" w:rsidTr="003F267B">
        <w:tc>
          <w:tcPr>
            <w:tcW w:w="4695" w:type="pct"/>
          </w:tcPr>
          <w:p w:rsidR="007C0E11" w:rsidRPr="00722EF7" w:rsidRDefault="007C0E11" w:rsidP="00620FA6">
            <w:pPr>
              <w:pStyle w:val="centerednormalpictureseqns"/>
            </w:pPr>
            <m:oMathPara>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C</m:t>
                    </m:r>
                  </m:e>
                  <m:sub>
                    <m:r>
                      <w:rPr>
                        <w:rFonts w:ascii="Cambria Math" w:hAnsi="Cambria Math"/>
                      </w:rPr>
                      <m:t>α</m:t>
                    </m:r>
                  </m:sub>
                </m:sSub>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C</m:t>
                    </m:r>
                  </m:e>
                  <m:sub>
                    <m:r>
                      <w:rPr>
                        <w:rFonts w:ascii="Cambria Math" w:hAnsi="Cambria Math"/>
                      </w:rPr>
                      <m:t>ϕ</m:t>
                    </m:r>
                  </m:sub>
                </m:sSub>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C</m:t>
                    </m:r>
                  </m:e>
                  <m:sub>
                    <m:r>
                      <w:rPr>
                        <w:rFonts w:ascii="Cambria Math" w:hAnsi="Cambria Math"/>
                      </w:rPr>
                      <m:t>γ</m:t>
                    </m:r>
                  </m:sub>
                </m:sSub>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2</m:t>
                    </m:r>
                  </m:sup>
                </m:sSubSup>
                <m:r>
                  <w:rPr>
                    <w:rFonts w:ascii="Cambria Math" w:hAnsi="Cambria Math"/>
                  </w:rPr>
                  <m:t xml:space="preserve">  </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37</w:t>
              </w:r>
            </w:fldSimple>
          </w:p>
        </w:tc>
      </w:tr>
    </w:tbl>
    <w:p w:rsidR="007C0E11" w:rsidRDefault="007C0E11" w:rsidP="007C0E11">
      <w:pPr>
        <w:rPr>
          <w:lang w:val="en-US" w:bidi="en-US"/>
        </w:rPr>
      </w:pPr>
      <w:r>
        <w:rPr>
          <w:lang w:val="en-US" w:bidi="en-US"/>
        </w:rPr>
        <w:t>The derivative of V gives:</w:t>
      </w:r>
    </w:p>
    <w:tbl>
      <w:tblPr>
        <w:tblW w:w="5000" w:type="pct"/>
        <w:tblLook w:val="04A0"/>
      </w:tblPr>
      <w:tblGrid>
        <w:gridCol w:w="8392"/>
        <w:gridCol w:w="545"/>
      </w:tblGrid>
      <w:tr w:rsidR="007C0E11" w:rsidTr="003F267B">
        <w:tc>
          <w:tcPr>
            <w:tcW w:w="4695" w:type="pct"/>
          </w:tcPr>
          <w:p w:rsidR="00620FA6" w:rsidRPr="00620FA6" w:rsidRDefault="00C64352" w:rsidP="00A81448">
            <w:pPr>
              <w:pStyle w:val="centerednormalpictureseqns"/>
            </w:pPr>
            <m:oMathPara>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α</m:t>
                    </m:r>
                  </m:sub>
                </m:sSub>
                <m:sSub>
                  <m:sSubPr>
                    <m:ctrlPr>
                      <w:rPr>
                        <w:rFonts w:ascii="Cambria Math" w:hAnsi="Cambria Math"/>
                        <w:i/>
                      </w:rPr>
                    </m:ctrlPr>
                  </m:sSubPr>
                  <m:e>
                    <m:r>
                      <w:rPr>
                        <w:rFonts w:ascii="Cambria Math" w:hAnsi="Cambria Math"/>
                      </w:rPr>
                      <m:t>S</m:t>
                    </m:r>
                  </m:e>
                  <m:sub>
                    <m:r>
                      <w:rPr>
                        <w:rFonts w:ascii="Cambria Math" w:hAnsi="Cambria Math"/>
                      </w:rPr>
                      <m:t>1</m:t>
                    </m:r>
                  </m:sub>
                </m:sSub>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ϕ</m:t>
                    </m:r>
                  </m:sub>
                </m:sSub>
                <m:sSub>
                  <m:sSubPr>
                    <m:ctrlPr>
                      <w:rPr>
                        <w:rFonts w:ascii="Cambria Math" w:hAnsi="Cambria Math"/>
                        <w:i/>
                      </w:rPr>
                    </m:ctrlPr>
                  </m:sSubPr>
                  <m:e>
                    <m:r>
                      <w:rPr>
                        <w:rFonts w:ascii="Cambria Math" w:hAnsi="Cambria Math"/>
                      </w:rPr>
                      <m:t>S</m:t>
                    </m:r>
                  </m:e>
                  <m:sub>
                    <m:r>
                      <w:rPr>
                        <w:rFonts w:ascii="Cambria Math" w:hAnsi="Cambria Math"/>
                      </w:rPr>
                      <m:t>2</m:t>
                    </m:r>
                  </m:sub>
                </m:sSub>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γ</m:t>
                    </m:r>
                  </m:sub>
                </m:sSub>
                <m:sSub>
                  <m:sSubPr>
                    <m:ctrlPr>
                      <w:rPr>
                        <w:rFonts w:ascii="Cambria Math" w:hAnsi="Cambria Math"/>
                        <w:i/>
                      </w:rPr>
                    </m:ctrlPr>
                  </m:sSubPr>
                  <m:e>
                    <m:r>
                      <w:rPr>
                        <w:rFonts w:ascii="Cambria Math" w:hAnsi="Cambria Math"/>
                      </w:rPr>
                      <m:t>S</m:t>
                    </m:r>
                  </m:e>
                  <m:sub>
                    <m:r>
                      <w:rPr>
                        <w:rFonts w:ascii="Cambria Math" w:hAnsi="Cambria Math"/>
                      </w:rPr>
                      <m:t>3</m:t>
                    </m:r>
                  </m:sub>
                </m:sSub>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 xml:space="preserve">  </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38</w:t>
              </w:r>
            </w:fldSimple>
          </w:p>
        </w:tc>
      </w:tr>
      <w:tr w:rsidR="007C0E11" w:rsidTr="003F267B">
        <w:tc>
          <w:tcPr>
            <w:tcW w:w="4695" w:type="pct"/>
          </w:tcPr>
          <w:p w:rsidR="007C0E11" w:rsidRPr="00722EF7" w:rsidRDefault="00C64352" w:rsidP="008D577C">
            <w:pPr>
              <w:pStyle w:val="centerednormalpictureseqns"/>
            </w:pPr>
            <m:oMathPara>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α</m:t>
                    </m:r>
                  </m:sub>
                </m:sSub>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α</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α</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ϕ</m:t>
                    </m:r>
                  </m:sub>
                </m:sSub>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ϕ</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γ</m:t>
                    </m:r>
                  </m:sub>
                </m:sSub>
                <m:sSub>
                  <m:sSubPr>
                    <m:ctrlPr>
                      <w:rPr>
                        <w:rFonts w:ascii="Cambria Math" w:hAnsi="Cambria Math"/>
                        <w:i/>
                      </w:rPr>
                    </m:ctrlPr>
                  </m:sSubPr>
                  <m:e>
                    <m:r>
                      <w:rPr>
                        <w:rFonts w:ascii="Cambria Math" w:hAnsi="Cambria Math"/>
                      </w:rPr>
                      <m:t>S</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γ</m:t>
                        </m:r>
                      </m:e>
                      <m:sup>
                        <m:r>
                          <w:rPr>
                            <w:rFonts w:ascii="Cambria Math" w:hAnsi="Cambria Math"/>
                          </w:rPr>
                          <m:t>'</m:t>
                        </m:r>
                      </m:sup>
                    </m:sSup>
                  </m:e>
                </m:d>
              </m:oMath>
            </m:oMathPara>
          </w:p>
        </w:tc>
        <w:bookmarkStart w:id="819" w:name="_Ref203206264"/>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39</w:t>
              </w:r>
            </w:fldSimple>
            <w:bookmarkEnd w:id="819"/>
          </w:p>
        </w:tc>
      </w:tr>
    </w:tbl>
    <w:p w:rsidR="007C0E11" w:rsidRDefault="007C0E11" w:rsidP="007C0E11">
      <w:pPr>
        <w:rPr>
          <w:lang w:val="en-US" w:bidi="en-US"/>
        </w:rPr>
      </w:pPr>
      <w:r>
        <w:rPr>
          <w:lang w:val="en-US" w:bidi="en-US"/>
        </w:rPr>
        <w:t>Substituting Eq. (</w:t>
      </w:r>
      <w:fldSimple w:instr=" REF _Ref203206291 \h  \* MERGEFORMAT ">
        <w:r w:rsidR="00D46473">
          <w:rPr>
            <w:noProof/>
          </w:rPr>
          <w:t>5</w:t>
        </w:r>
        <w:r w:rsidR="00D46473">
          <w:rPr>
            <w:noProof/>
          </w:rPr>
          <w:noBreakHyphen/>
          <w:t>36</w:t>
        </w:r>
      </w:fldSimple>
      <w:r>
        <w:rPr>
          <w:lang w:val="en-US" w:bidi="en-US"/>
        </w:rPr>
        <w:t>) into Eq. (</w:t>
      </w:r>
      <w:fldSimple w:instr=" REF _Ref203206264 \h  \* MERGEFORMAT ">
        <w:r w:rsidR="00D46473">
          <w:rPr>
            <w:noProof/>
          </w:rPr>
          <w:t>5</w:t>
        </w:r>
        <w:r w:rsidR="00D46473">
          <w:rPr>
            <w:noProof/>
          </w:rPr>
          <w:noBreakHyphen/>
          <w:t>39</w:t>
        </w:r>
      </w:fldSimple>
      <w:r>
        <w:rPr>
          <w:lang w:val="en-US" w:bidi="en-US"/>
        </w:rPr>
        <w:t>) and rearranging, the follo</w:t>
      </w:r>
      <w:r w:rsidR="00710418">
        <w:rPr>
          <w:lang w:val="en-US" w:bidi="en-US"/>
        </w:rPr>
        <w:t>wing relationship can be shown:</w:t>
      </w:r>
    </w:p>
    <w:tbl>
      <w:tblPr>
        <w:tblW w:w="5000" w:type="pct"/>
        <w:tblLook w:val="04A0"/>
      </w:tblPr>
      <w:tblGrid>
        <w:gridCol w:w="8392"/>
        <w:gridCol w:w="545"/>
      </w:tblGrid>
      <w:tr w:rsidR="007C0E11" w:rsidRPr="006A1FE5" w:rsidTr="003F267B">
        <w:tc>
          <w:tcPr>
            <w:tcW w:w="4695" w:type="pct"/>
          </w:tcPr>
          <w:p w:rsidR="007C0E11" w:rsidRPr="00722EF7" w:rsidRDefault="00C64352" w:rsidP="008D577C">
            <w:pPr>
              <w:pStyle w:val="centerednormalpictureseqns"/>
            </w:pPr>
            <m:oMathPara>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α</m:t>
                        </m:r>
                      </m:sub>
                    </m:sSub>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ϕ</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b>
                      <m:sSubPr>
                        <m:ctrlPr>
                          <w:rPr>
                            <w:rFonts w:ascii="Cambria Math" w:hAnsi="Cambria Math"/>
                            <w:i/>
                          </w:rPr>
                        </m:ctrlPr>
                      </m:sSubPr>
                      <m:e>
                        <m:r>
                          <w:rPr>
                            <w:rFonts w:ascii="Cambria Math" w:hAnsi="Cambria Math"/>
                          </w:rPr>
                          <m:t>U</m:t>
                        </m:r>
                      </m:e>
                      <m:sub>
                        <m:r>
                          <w:rPr>
                            <w:rFonts w:ascii="Cambria Math" w:hAnsi="Cambria Math"/>
                          </w:rPr>
                          <m:t>ϕ</m:t>
                        </m:r>
                      </m:sub>
                    </m:sSub>
                    <m: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sSub>
                      <m:sSubPr>
                        <m:ctrlPr>
                          <w:rPr>
                            <w:rFonts w:ascii="Cambria Math" w:hAnsi="Cambria Math"/>
                            <w:i/>
                          </w:rPr>
                        </m:ctrlPr>
                      </m:sSubPr>
                      <m:e>
                        <m:r>
                          <w:rPr>
                            <w:rFonts w:ascii="Cambria Math" w:hAnsi="Cambria Math"/>
                          </w:rPr>
                          <m:t>U</m:t>
                        </m:r>
                      </m:e>
                      <m:sub>
                        <m:r>
                          <w:rPr>
                            <w:rFonts w:ascii="Cambria Math" w:hAnsi="Cambria Math"/>
                          </w:rPr>
                          <m:t>γ</m:t>
                        </m:r>
                      </m:sub>
                    </m:sSub>
                  </m:e>
                </m:d>
                <m:r>
                  <w:rPr>
                    <w:rFonts w:ascii="Cambria Math" w:hAnsi="Cambria Math"/>
                  </w:rPr>
                  <m:t xml:space="preserve"> </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40</w:t>
              </w:r>
            </w:fldSimple>
          </w:p>
        </w:tc>
      </w:tr>
    </w:tbl>
    <w:p w:rsidR="007C0E11" w:rsidRDefault="007C0E11" w:rsidP="007C0E11">
      <w:pPr>
        <w:rPr>
          <w:lang w:val="en-US" w:bidi="en-US"/>
        </w:rPr>
      </w:pPr>
      <w:r>
        <w:rPr>
          <w:lang w:val="en-US" w:bidi="en-US"/>
        </w:rPr>
        <w:t>Where;</w:t>
      </w:r>
    </w:p>
    <w:tbl>
      <w:tblPr>
        <w:tblW w:w="5000" w:type="pct"/>
        <w:tblLook w:val="04A0"/>
      </w:tblPr>
      <w:tblGrid>
        <w:gridCol w:w="8392"/>
        <w:gridCol w:w="545"/>
      </w:tblGrid>
      <w:tr w:rsidR="007C0E11" w:rsidRPr="006A1FE5" w:rsidTr="003F267B">
        <w:tc>
          <w:tcPr>
            <w:tcW w:w="4695" w:type="pct"/>
          </w:tcPr>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F</m:t>
                    </m:r>
                  </m:e>
                  <m:sub>
                    <m:r>
                      <w:rPr>
                        <w:rFonts w:ascii="Cambria Math" w:hAnsi="Cambria Math"/>
                      </w:rPr>
                      <m:t>α</m:t>
                    </m:r>
                  </m:sub>
                </m:sSub>
                <m:r>
                  <m:rPr>
                    <m:sty m:val="p"/>
                  </m:rP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αϕ</m:t>
                    </m:r>
                  </m:sub>
                </m:sSub>
                <m:sSup>
                  <m:sSupPr>
                    <m:ctrlPr>
                      <w:rPr>
                        <w:rFonts w:ascii="Cambria Math" w:hAnsi="Cambria Math"/>
                      </w:rPr>
                    </m:ctrlPr>
                  </m:sSupPr>
                  <m:e>
                    <m:r>
                      <w:rPr>
                        <w:rFonts w:ascii="Cambria Math" w:hAnsi="Cambria Math"/>
                      </w:rPr>
                      <m:t>ϕ</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αγ</m:t>
                    </m:r>
                  </m:sub>
                </m:sSub>
                <m:sSup>
                  <m:sSupPr>
                    <m:ctrlPr>
                      <w:rPr>
                        <w:rFonts w:ascii="Cambria Math" w:hAnsi="Cambria Math"/>
                      </w:rPr>
                    </m:ctrlPr>
                  </m:sSupPr>
                  <m:e>
                    <m:r>
                      <w:rPr>
                        <w:rFonts w:ascii="Cambria Math" w:hAnsi="Cambria Math"/>
                      </w:rPr>
                      <m:t>γ</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α</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r>
                  <w:rPr>
                    <w:rFonts w:ascii="Cambria Math" w:hAnsi="Cambria Math"/>
                  </w:rPr>
                  <m:t>α</m:t>
                </m:r>
                <m:r>
                  <m:rPr>
                    <m:sty m:val="p"/>
                  </m:rPr>
                  <w:rPr>
                    <w:rFonts w:ascii="Cambria Math" w:hAnsi="Cambria Math"/>
                  </w:rPr>
                  <m:t>'</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41</w:t>
              </w:r>
            </w:fldSimple>
          </w:p>
        </w:tc>
      </w:tr>
      <w:tr w:rsidR="007C0E11" w:rsidRPr="006A1FE5" w:rsidTr="003F267B">
        <w:tc>
          <w:tcPr>
            <w:tcW w:w="4695" w:type="pct"/>
          </w:tcPr>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ϕα</m:t>
                        </m:r>
                      </m:sub>
                    </m:sSub>
                    <m:sSup>
                      <m:sSupPr>
                        <m:ctrlPr>
                          <w:rPr>
                            <w:rFonts w:ascii="Cambria Math" w:hAnsi="Cambria Math"/>
                          </w:rPr>
                        </m:ctrlPr>
                      </m:sSupPr>
                      <m:e>
                        <m:r>
                          <w:rPr>
                            <w:rFonts w:ascii="Cambria Math" w:hAnsi="Cambria Math"/>
                          </w:rPr>
                          <m:t>α</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ϕγ</m:t>
                        </m:r>
                      </m:sub>
                    </m:sSub>
                    <m:sSup>
                      <m:sSupPr>
                        <m:ctrlPr>
                          <w:rPr>
                            <w:rFonts w:ascii="Cambria Math" w:hAnsi="Cambria Math"/>
                          </w:rPr>
                        </m:ctrlPr>
                      </m:sSupPr>
                      <m:e>
                        <m:r>
                          <w:rPr>
                            <w:rFonts w:ascii="Cambria Math" w:hAnsi="Cambria Math"/>
                          </w:rPr>
                          <m:t>γ</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ϕ</m:t>
                        </m:r>
                      </m:sub>
                    </m:sSub>
                  </m:e>
                </m:d>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ϕ</m:t>
                    </m:r>
                  </m:sub>
                </m:sSub>
                <m:sSub>
                  <m:sSubPr>
                    <m:ctrlPr>
                      <w:rPr>
                        <w:rFonts w:ascii="Cambria Math" w:hAnsi="Cambria Math"/>
                      </w:rPr>
                    </m:ctrlPr>
                  </m:sSubPr>
                  <m:e>
                    <m:r>
                      <w:rPr>
                        <w:rFonts w:ascii="Cambria Math" w:hAnsi="Cambria Math"/>
                      </w:rPr>
                      <m:t>c</m:t>
                    </m:r>
                  </m:e>
                  <m:sub>
                    <m:r>
                      <m:rPr>
                        <m:sty m:val="p"/>
                      </m:rPr>
                      <w:rPr>
                        <w:rFonts w:ascii="Cambria Math" w:hAnsi="Cambria Math"/>
                      </w:rPr>
                      <m:t>4</m:t>
                    </m:r>
                  </m:sub>
                </m:sSub>
                <m:r>
                  <w:rPr>
                    <w:rFonts w:ascii="Cambria Math" w:hAnsi="Cambria Math"/>
                  </w:rPr>
                  <m:t>ϕ</m:t>
                </m:r>
                <m:r>
                  <m:rPr>
                    <m:sty m:val="p"/>
                  </m:rPr>
                  <w:rPr>
                    <w:rFonts w:ascii="Cambria Math" w:hAnsi="Cambria Math"/>
                  </w:rPr>
                  <m:t>'</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42</w:t>
              </w:r>
            </w:fldSimple>
          </w:p>
        </w:tc>
      </w:tr>
      <w:tr w:rsidR="007C0E11" w:rsidRPr="006A1FE5" w:rsidTr="003F267B">
        <w:tc>
          <w:tcPr>
            <w:tcW w:w="4695" w:type="pct"/>
          </w:tcPr>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F</m:t>
                    </m:r>
                  </m:e>
                  <m:sub>
                    <m:r>
                      <w:rPr>
                        <w:rFonts w:ascii="Cambria Math" w:hAnsi="Cambria Math"/>
                      </w:rPr>
                      <m:t>γ</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γα</m:t>
                        </m:r>
                      </m:sub>
                    </m:sSub>
                    <m:sSup>
                      <m:sSupPr>
                        <m:ctrlPr>
                          <w:rPr>
                            <w:rFonts w:ascii="Cambria Math" w:hAnsi="Cambria Math"/>
                          </w:rPr>
                        </m:ctrlPr>
                      </m:sSupPr>
                      <m:e>
                        <m:r>
                          <w:rPr>
                            <w:rFonts w:ascii="Cambria Math" w:hAnsi="Cambria Math"/>
                          </w:rPr>
                          <m:t>α</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γϕ</m:t>
                        </m:r>
                      </m:sub>
                    </m:sSub>
                    <m:sSup>
                      <m:sSupPr>
                        <m:ctrlPr>
                          <w:rPr>
                            <w:rFonts w:ascii="Cambria Math" w:hAnsi="Cambria Math"/>
                          </w:rPr>
                        </m:ctrlPr>
                      </m:sSupPr>
                      <m:e>
                        <m:r>
                          <w:rPr>
                            <w:rFonts w:ascii="Cambria Math" w:hAnsi="Cambria Math"/>
                          </w:rPr>
                          <m:t>ϕ</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γ</m:t>
                        </m:r>
                      </m:sub>
                    </m:sSub>
                  </m:e>
                </m:d>
                <m:sSub>
                  <m:sSubPr>
                    <m:ctrlPr>
                      <w:rPr>
                        <w:rFonts w:ascii="Cambria Math" w:hAnsi="Cambria Math"/>
                      </w:rPr>
                    </m:ctrlPr>
                  </m:sSubPr>
                  <m:e>
                    <m:r>
                      <w:rPr>
                        <w:rFonts w:ascii="Cambria Math" w:hAnsi="Cambria Math"/>
                      </w:rPr>
                      <m:t>c</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γ</m:t>
                    </m:r>
                  </m:sub>
                </m:sSub>
                <m:sSub>
                  <m:sSubPr>
                    <m:ctrlPr>
                      <w:rPr>
                        <w:rFonts w:ascii="Cambria Math" w:hAnsi="Cambria Math"/>
                      </w:rPr>
                    </m:ctrlPr>
                  </m:sSubPr>
                  <m:e>
                    <m:r>
                      <w:rPr>
                        <w:rFonts w:ascii="Cambria Math" w:hAnsi="Cambria Math"/>
                      </w:rPr>
                      <m:t>c</m:t>
                    </m:r>
                  </m:e>
                  <m:sub>
                    <m:r>
                      <m:rPr>
                        <m:sty m:val="p"/>
                      </m:rPr>
                      <w:rPr>
                        <w:rFonts w:ascii="Cambria Math" w:hAnsi="Cambria Math"/>
                      </w:rPr>
                      <m:t>6</m:t>
                    </m:r>
                  </m:sub>
                </m:sSub>
                <m:r>
                  <w:rPr>
                    <w:rFonts w:ascii="Cambria Math" w:hAnsi="Cambria Math"/>
                  </w:rPr>
                  <m:t>γ</m:t>
                </m:r>
                <m:r>
                  <m:rPr>
                    <m:sty m:val="p"/>
                  </m:rPr>
                  <w:rPr>
                    <w:rFonts w:ascii="Cambria Math" w:hAnsi="Cambria Math"/>
                  </w:rPr>
                  <m:t>'</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43</w:t>
              </w:r>
            </w:fldSimple>
          </w:p>
        </w:tc>
      </w:tr>
    </w:tbl>
    <w:p w:rsidR="007C0E11" w:rsidRDefault="007C0E11" w:rsidP="007C0E11">
      <w:pPr>
        <w:rPr>
          <w:lang w:val="en-US" w:bidi="en-US"/>
        </w:rPr>
      </w:pPr>
      <w:r>
        <w:rPr>
          <w:lang w:val="en-US" w:bidi="en-US"/>
        </w:rPr>
        <w:t>These equations can be expressed in terms of the spacecraft</w:t>
      </w:r>
      <w:r w:rsidR="00B674CF">
        <w:rPr>
          <w:lang w:val="en-US" w:bidi="en-US"/>
        </w:rPr>
        <w:t>’</w:t>
      </w:r>
      <w:r>
        <w:rPr>
          <w:lang w:val="en-US" w:bidi="en-US"/>
        </w:rPr>
        <w:t>s principal moments of inertia which will be changed by the controller</w:t>
      </w:r>
      <w:r w:rsidR="00710418">
        <w:rPr>
          <w:lang w:val="en-US" w:bidi="en-US"/>
        </w:rPr>
        <w:t>:</w:t>
      </w:r>
    </w:p>
    <w:tbl>
      <w:tblPr>
        <w:tblW w:w="5000" w:type="pct"/>
        <w:tblLook w:val="04A0"/>
      </w:tblPr>
      <w:tblGrid>
        <w:gridCol w:w="8392"/>
        <w:gridCol w:w="545"/>
      </w:tblGrid>
      <w:tr w:rsidR="007C0E11" w:rsidRPr="006A1FE5" w:rsidTr="003F267B">
        <w:tc>
          <w:tcPr>
            <w:tcW w:w="4695" w:type="pct"/>
          </w:tcPr>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F</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sSub>
                  <m:sSubPr>
                    <m:ctrlPr>
                      <w:rPr>
                        <w:rFonts w:ascii="Cambria Math" w:hAnsi="Cambria Math"/>
                      </w:rPr>
                    </m:ctrlPr>
                  </m:sSubPr>
                  <m:e>
                    <m:r>
                      <w:rPr>
                        <w:rFonts w:ascii="Cambria Math" w:hAnsi="Cambria Math"/>
                      </w:rPr>
                      <m:t>I</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sSub>
                  <m:sSubPr>
                    <m:ctrlPr>
                      <w:rPr>
                        <w:rFonts w:ascii="Cambria Math" w:hAnsi="Cambria Math"/>
                      </w:rPr>
                    </m:ctrlPr>
                  </m:sSubPr>
                  <m:e>
                    <m:r>
                      <w:rPr>
                        <w:rFonts w:ascii="Cambria Math" w:hAnsi="Cambria Math"/>
                      </w:rPr>
                      <m:t>I</m:t>
                    </m:r>
                  </m:e>
                  <m:sub>
                    <m:r>
                      <w:rPr>
                        <w:rFonts w:ascii="Cambria Math" w:hAnsi="Cambria Math"/>
                      </w:rPr>
                      <m:t>zz</m:t>
                    </m:r>
                  </m:sub>
                </m:sSub>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44</w:t>
              </w:r>
            </w:fldSimple>
          </w:p>
        </w:tc>
      </w:tr>
      <w:tr w:rsidR="007C0E11" w:rsidRPr="006A1FE5" w:rsidTr="003F267B">
        <w:tc>
          <w:tcPr>
            <w:tcW w:w="4695" w:type="pct"/>
          </w:tcPr>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F</m:t>
                    </m:r>
                  </m:e>
                  <m:sub>
                    <m:r>
                      <w:rPr>
                        <w:rFonts w:ascii="Cambria Math"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4</m:t>
                    </m:r>
                  </m:sub>
                </m:sSub>
                <m:sSub>
                  <m:sSubPr>
                    <m:ctrlPr>
                      <w:rPr>
                        <w:rFonts w:ascii="Cambria Math" w:hAnsi="Cambria Math"/>
                      </w:rPr>
                    </m:ctrlPr>
                  </m:sSubPr>
                  <m:e>
                    <m:r>
                      <w:rPr>
                        <w:rFonts w:ascii="Cambria Math" w:hAnsi="Cambria Math"/>
                      </w:rPr>
                      <m:t>I</m:t>
                    </m:r>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5</m:t>
                    </m:r>
                  </m:sub>
                </m:sSub>
                <m:sSub>
                  <m:sSubPr>
                    <m:ctrlPr>
                      <w:rPr>
                        <w:rFonts w:ascii="Cambria Math" w:hAnsi="Cambria Math"/>
                      </w:rPr>
                    </m:ctrlPr>
                  </m:sSubPr>
                  <m:e>
                    <m:r>
                      <w:rPr>
                        <w:rFonts w:ascii="Cambria Math" w:hAnsi="Cambria Math"/>
                      </w:rPr>
                      <m:t>I</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6</m:t>
                    </m:r>
                  </m:sub>
                </m:sSub>
                <m:sSub>
                  <m:sSubPr>
                    <m:ctrlPr>
                      <w:rPr>
                        <w:rFonts w:ascii="Cambria Math" w:hAnsi="Cambria Math"/>
                      </w:rPr>
                    </m:ctrlPr>
                  </m:sSubPr>
                  <m:e>
                    <m:r>
                      <w:rPr>
                        <w:rFonts w:ascii="Cambria Math" w:hAnsi="Cambria Math"/>
                      </w:rPr>
                      <m:t>I</m:t>
                    </m:r>
                  </m:e>
                  <m:sub>
                    <m:r>
                      <w:rPr>
                        <w:rFonts w:ascii="Cambria Math" w:hAnsi="Cambria Math"/>
                      </w:rPr>
                      <m:t>zz</m:t>
                    </m:r>
                  </m:sub>
                </m:sSub>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45</w:t>
              </w:r>
            </w:fldSimple>
          </w:p>
        </w:tc>
      </w:tr>
      <w:tr w:rsidR="007C0E11" w:rsidRPr="006A1FE5" w:rsidTr="003F267B">
        <w:tc>
          <w:tcPr>
            <w:tcW w:w="4695" w:type="pct"/>
          </w:tcPr>
          <w:p w:rsidR="007C0E11" w:rsidRPr="00B02DFA" w:rsidRDefault="00C64352" w:rsidP="00B02DFA">
            <w:pPr>
              <w:pStyle w:val="centerednormalpictureseqns"/>
            </w:pPr>
            <m:oMathPara>
              <m:oMath>
                <m:sSub>
                  <m:sSubPr>
                    <m:ctrlPr>
                      <w:rPr>
                        <w:rFonts w:ascii="Cambria Math" w:hAnsi="Cambria Math"/>
                      </w:rPr>
                    </m:ctrlPr>
                  </m:sSubPr>
                  <m:e>
                    <m:r>
                      <w:rPr>
                        <w:rFonts w:ascii="Cambria Math" w:hAnsi="Cambria Math"/>
                      </w:rPr>
                      <m:t>F</m:t>
                    </m:r>
                  </m:e>
                  <m:sub>
                    <m:r>
                      <w:rPr>
                        <w:rFonts w:ascii="Cambria Math" w:hAnsi="Cambria Math"/>
                      </w:rPr>
                      <m:t>γ</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7</m:t>
                    </m:r>
                  </m:sub>
                </m:sSub>
                <m:sSub>
                  <m:sSubPr>
                    <m:ctrlPr>
                      <w:rPr>
                        <w:rFonts w:ascii="Cambria Math" w:hAnsi="Cambria Math"/>
                      </w:rPr>
                    </m:ctrlPr>
                  </m:sSubPr>
                  <m:e>
                    <m:r>
                      <w:rPr>
                        <w:rFonts w:ascii="Cambria Math" w:hAnsi="Cambria Math"/>
                      </w:rPr>
                      <m:t>I</m:t>
                    </m:r>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8</m:t>
                    </m:r>
                  </m:sub>
                </m:sSub>
                <m:sSub>
                  <m:sSubPr>
                    <m:ctrlPr>
                      <w:rPr>
                        <w:rFonts w:ascii="Cambria Math" w:hAnsi="Cambria Math"/>
                      </w:rPr>
                    </m:ctrlPr>
                  </m:sSubPr>
                  <m:e>
                    <m:r>
                      <w:rPr>
                        <w:rFonts w:ascii="Cambria Math" w:hAnsi="Cambria Math"/>
                      </w:rPr>
                      <m:t>I</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9</m:t>
                    </m:r>
                  </m:sub>
                </m:sSub>
                <m:sSub>
                  <m:sSubPr>
                    <m:ctrlPr>
                      <w:rPr>
                        <w:rFonts w:ascii="Cambria Math" w:hAnsi="Cambria Math"/>
                      </w:rPr>
                    </m:ctrlPr>
                  </m:sSubPr>
                  <m:e>
                    <m:r>
                      <w:rPr>
                        <w:rFonts w:ascii="Cambria Math" w:hAnsi="Cambria Math"/>
                      </w:rPr>
                      <m:t>I</m:t>
                    </m:r>
                  </m:e>
                  <m:sub>
                    <m:r>
                      <w:rPr>
                        <w:rFonts w:ascii="Cambria Math" w:hAnsi="Cambria Math"/>
                      </w:rPr>
                      <m:t>zz</m:t>
                    </m:r>
                  </m:sub>
                </m:sSub>
              </m:oMath>
            </m:oMathPara>
          </w:p>
        </w:tc>
        <w:bookmarkStart w:id="820" w:name="_Ref203222312"/>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46</w:t>
              </w:r>
            </w:fldSimple>
            <w:bookmarkEnd w:id="820"/>
          </w:p>
        </w:tc>
      </w:tr>
    </w:tbl>
    <w:p w:rsidR="007C0E11" w:rsidRDefault="007C0E11" w:rsidP="007C0E11">
      <w:pPr>
        <w:rPr>
          <w:lang w:val="en-US" w:bidi="en-US"/>
        </w:rPr>
      </w:pPr>
      <w:r>
        <w:rPr>
          <w:lang w:val="en-US" w:bidi="en-US"/>
        </w:rPr>
        <w:t>The adaptation of the inertial parameters is handled with another adaptive function based on the previous sliding mode controller</w:t>
      </w:r>
    </w:p>
    <w:tbl>
      <w:tblPr>
        <w:tblW w:w="5000" w:type="pct"/>
        <w:tblLook w:val="04A0"/>
      </w:tblPr>
      <w:tblGrid>
        <w:gridCol w:w="8392"/>
        <w:gridCol w:w="545"/>
      </w:tblGrid>
      <w:tr w:rsidR="007C0E11" w:rsidRPr="006A1FE5" w:rsidTr="003F267B">
        <w:tc>
          <w:tcPr>
            <w:tcW w:w="4695" w:type="pct"/>
          </w:tcPr>
          <w:p w:rsidR="007C0E11" w:rsidRPr="00722EF7" w:rsidRDefault="00C64352" w:rsidP="008D577C">
            <w:pPr>
              <w:pStyle w:val="centerednormalpictureseqns"/>
            </w:pP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γ</m:t>
                      </m:r>
                    </m:e>
                    <m:sub>
                      <m:r>
                        <w:rPr>
                          <w:rFonts w:ascii="Cambria Math" w:hAnsi="Cambria Math"/>
                        </w:rPr>
                        <m:t>1</m:t>
                      </m:r>
                    </m:sub>
                  </m:sSub>
                </m:den>
              </m:f>
              <m:r>
                <w:rPr>
                  <w:rFonts w:ascii="Cambria Math" w:hAnsi="Cambria Math"/>
                </w:rPr>
                <m:t xml:space="preserve"> </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xx</m:t>
                  </m:r>
                </m:sub>
                <m:sup>
                  <m:r>
                    <w:rPr>
                      <w:rFonts w:ascii="Cambria Math" w:hAnsi="Cambria Math"/>
                    </w:rPr>
                    <m:t>2</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γ</m:t>
                      </m:r>
                    </m:e>
                    <m:sub>
                      <m:r>
                        <w:rPr>
                          <w:rFonts w:ascii="Cambria Math" w:hAnsi="Cambria Math"/>
                        </w:rPr>
                        <m:t>2</m:t>
                      </m:r>
                    </m:sub>
                  </m:sSub>
                </m:den>
              </m:f>
              <m:r>
                <w:rPr>
                  <w:rFonts w:ascii="Cambria Math" w:hAnsi="Cambria Math"/>
                </w:rPr>
                <m:t xml:space="preserve"> </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yy</m:t>
                  </m:r>
                </m:sub>
                <m:sup>
                  <m:r>
                    <w:rPr>
                      <w:rFonts w:ascii="Cambria Math" w:hAnsi="Cambria Math"/>
                    </w:rPr>
                    <m:t>2</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γ</m:t>
                      </m:r>
                    </m:e>
                    <m:sub>
                      <m:r>
                        <w:rPr>
                          <w:rFonts w:ascii="Cambria Math" w:hAnsi="Cambria Math"/>
                        </w:rPr>
                        <m:t>3</m:t>
                      </m:r>
                    </m:sub>
                  </m:sSub>
                </m:den>
              </m:f>
              <m:r>
                <w:rPr>
                  <w:rFonts w:ascii="Cambria Math" w:hAnsi="Cambria Math"/>
                </w:rPr>
                <m:t xml:space="preserve"> </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I</m:t>
                      </m:r>
                    </m:e>
                  </m:acc>
                </m:e>
                <m:sub>
                  <m:r>
                    <w:rPr>
                      <w:rFonts w:ascii="Cambria Math" w:hAnsi="Cambria Math"/>
                    </w:rPr>
                    <m:t>zz</m:t>
                  </m:r>
                </m:sub>
                <m:sup>
                  <m:r>
                    <w:rPr>
                      <w:rFonts w:ascii="Cambria Math" w:hAnsi="Cambria Math"/>
                    </w:rPr>
                    <m:t>2</m:t>
                  </m:r>
                </m:sup>
              </m:sSubSup>
            </m:oMath>
            <w:r w:rsidR="007C0E11">
              <w:t xml:space="preserve">  </w:t>
            </w:r>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47</w:t>
              </w:r>
            </w:fldSimple>
          </w:p>
        </w:tc>
      </w:tr>
      <w:tr w:rsidR="007C0E11" w:rsidRPr="006A1FE5" w:rsidTr="003F267B">
        <w:tc>
          <w:tcPr>
            <w:tcW w:w="4695" w:type="pct"/>
          </w:tcPr>
          <w:p w:rsidR="007C0E11" w:rsidRPr="00722EF7" w:rsidRDefault="00C64352" w:rsidP="008D577C">
            <w:pPr>
              <w:pStyle w:val="centerednormalpictureseqns"/>
            </w:pP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1</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xx</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xx</m:t>
                  </m:r>
                </m:sub>
                <m:sup>
                  <m:r>
                    <w:rPr>
                      <w:rFonts w:ascii="Cambria Math" w:hAnsi="Cambria Math"/>
                    </w:rPr>
                    <m:t>'</m:t>
                  </m:r>
                </m:sup>
              </m:sSub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yy</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yy</m:t>
                  </m:r>
                </m:sub>
                <m:sup>
                  <m:r>
                    <w:rPr>
                      <w:rFonts w:ascii="Cambria Math" w:hAnsi="Cambria Math"/>
                    </w:rPr>
                    <m:t>'</m:t>
                  </m:r>
                </m:sup>
              </m:sSub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3</m:t>
                      </m:r>
                    </m:sub>
                  </m:sSub>
                </m:den>
              </m:f>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zz</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zz</m:t>
                  </m:r>
                </m:sub>
                <m:sup>
                  <m:r>
                    <w:rPr>
                      <w:rFonts w:ascii="Cambria Math" w:hAnsi="Cambria Math"/>
                    </w:rPr>
                    <m:t>'</m:t>
                  </m:r>
                </m:sup>
              </m:sSubSup>
            </m:oMath>
            <w:r w:rsidR="007C0E11">
              <w:t xml:space="preserve">  </w:t>
            </w:r>
          </w:p>
        </w:tc>
        <w:bookmarkStart w:id="821" w:name="_Ref207094483"/>
        <w:tc>
          <w:tcPr>
            <w:tcW w:w="305" w:type="pct"/>
            <w:vAlign w:val="center"/>
          </w:tcPr>
          <w:p w:rsidR="007C0E11" w:rsidRPr="006A1FE5" w:rsidRDefault="00C64352" w:rsidP="008D577C">
            <w:pPr>
              <w:pStyle w:val="Caption"/>
            </w:pPr>
            <w:r>
              <w:fldChar w:fldCharType="begin"/>
            </w:r>
            <w:r w:rsidR="00AC6154">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48</w:t>
              </w:r>
            </w:fldSimple>
            <w:bookmarkEnd w:id="821"/>
          </w:p>
        </w:tc>
      </w:tr>
    </w:tbl>
    <w:p w:rsidR="007C0E11" w:rsidRDefault="00710418" w:rsidP="007C0E11">
      <w:pPr>
        <w:rPr>
          <w:lang w:val="en-US" w:bidi="en-US"/>
        </w:rPr>
      </w:pPr>
      <w:r>
        <w:rPr>
          <w:lang w:val="en-US" w:bidi="en-US"/>
        </w:rPr>
        <w:t>Eq</w:t>
      </w:r>
      <w:proofErr w:type="gramStart"/>
      <w:r>
        <w:rPr>
          <w:lang w:val="en-US" w:bidi="en-US"/>
        </w:rPr>
        <w:t>.(</w:t>
      </w:r>
      <w:proofErr w:type="gramEnd"/>
      <w:r w:rsidR="00C64352">
        <w:rPr>
          <w:lang w:val="en-US" w:bidi="en-US"/>
        </w:rPr>
        <w:fldChar w:fldCharType="begin"/>
      </w:r>
      <w:r>
        <w:rPr>
          <w:lang w:val="en-US" w:bidi="en-US"/>
        </w:rPr>
        <w:instrText xml:space="preserve"> REF _Ref207094483 \h </w:instrText>
      </w:r>
      <w:r w:rsidR="00C64352">
        <w:rPr>
          <w:lang w:val="en-US" w:bidi="en-US"/>
        </w:rPr>
      </w:r>
      <w:r w:rsidR="00C64352">
        <w:rPr>
          <w:lang w:val="en-US" w:bidi="en-US"/>
        </w:rPr>
        <w:fldChar w:fldCharType="separate"/>
      </w:r>
      <w:r w:rsidR="00D46473">
        <w:rPr>
          <w:noProof/>
        </w:rPr>
        <w:t>5</w:t>
      </w:r>
      <w:r w:rsidR="00D46473">
        <w:noBreakHyphen/>
      </w:r>
      <w:r w:rsidR="00D46473">
        <w:rPr>
          <w:noProof/>
        </w:rPr>
        <w:t>48</w:t>
      </w:r>
      <w:r w:rsidR="00C64352">
        <w:rPr>
          <w:lang w:val="en-US" w:bidi="en-US"/>
        </w:rPr>
        <w:fldChar w:fldCharType="end"/>
      </w:r>
      <w:r>
        <w:rPr>
          <w:lang w:val="en-US" w:bidi="en-US"/>
        </w:rPr>
        <w:t>)</w:t>
      </w:r>
      <w:r w:rsidR="007C0E11">
        <w:rPr>
          <w:lang w:val="en-US" w:bidi="en-US"/>
        </w:rPr>
        <w:t xml:space="preserve"> expands out to:</w:t>
      </w:r>
    </w:p>
    <w:tbl>
      <w:tblPr>
        <w:tblW w:w="5000" w:type="pct"/>
        <w:tblLook w:val="04A0"/>
      </w:tblPr>
      <w:tblGrid>
        <w:gridCol w:w="8319"/>
        <w:gridCol w:w="618"/>
      </w:tblGrid>
      <w:tr w:rsidR="007C0E11" w:rsidRPr="00B674CF" w:rsidTr="003F267B">
        <w:tc>
          <w:tcPr>
            <w:tcW w:w="4695" w:type="pct"/>
          </w:tcPr>
          <w:p w:rsidR="007C0E11" w:rsidRPr="00B674CF" w:rsidRDefault="00C64352" w:rsidP="008D577C">
            <w:pPr>
              <w:pStyle w:val="centerednormalpictureseqns"/>
            </w:pP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m:t>
                  </m:r>
                </m:sup>
              </m:sSubSup>
            </m:oMath>
            <w:r w:rsidR="00B674CF" w:rsidRPr="00B674CF">
              <w:t xml:space="preserve">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sSub>
                    <m:sSubPr>
                      <m:ctrlPr>
                        <w:rPr>
                          <w:rFonts w:ascii="Cambria Math" w:hAnsi="Cambria Math"/>
                          <w:i/>
                        </w:rPr>
                      </m:ctrlPr>
                    </m:sSubPr>
                    <m:e>
                      <m:r>
                        <w:rPr>
                          <w:rFonts w:ascii="Cambria Math" w:hAnsi="Cambria Math"/>
                        </w:rPr>
                        <m:t>I</m:t>
                      </m:r>
                    </m:e>
                    <m:sub>
                      <m:r>
                        <w:rPr>
                          <w:rFonts w:ascii="Cambria Math" w:hAnsi="Cambria Math"/>
                        </w:rPr>
                        <m:t>zz</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5</m:t>
                      </m:r>
                    </m:sub>
                  </m:sSub>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6</m:t>
                      </m:r>
                    </m:sub>
                  </m:sSub>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b>
                    <m:sSubPr>
                      <m:ctrlPr>
                        <w:rPr>
                          <w:rFonts w:ascii="Cambria Math" w:hAnsi="Cambria Math"/>
                          <w:i/>
                        </w:rPr>
                      </m:ctrlPr>
                    </m:sSubPr>
                    <m:e>
                      <m:r>
                        <w:rPr>
                          <w:rFonts w:ascii="Cambria Math" w:hAnsi="Cambria Math"/>
                        </w:rPr>
                        <m:t>U</m:t>
                      </m:r>
                    </m:e>
                    <m:sub>
                      <m:r>
                        <w:rPr>
                          <w:rFonts w:ascii="Cambria Math" w:hAnsi="Cambria Math"/>
                        </w:rPr>
                        <m:t>ϕ</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7</m:t>
                      </m:r>
                    </m:sub>
                  </m:sSub>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8</m:t>
                      </m:r>
                    </m:sub>
                  </m:sSub>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9</m:t>
                      </m:r>
                    </m:sub>
                  </m:sSub>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sSub>
                    <m:sSubPr>
                      <m:ctrlPr>
                        <w:rPr>
                          <w:rFonts w:ascii="Cambria Math" w:hAnsi="Cambria Math"/>
                          <w:i/>
                        </w:rPr>
                      </m:ctrlPr>
                    </m:sSubPr>
                    <m:e>
                      <m:r>
                        <w:rPr>
                          <w:rFonts w:ascii="Cambria Math" w:hAnsi="Cambria Math"/>
                        </w:rPr>
                        <m:t>U</m:t>
                      </m:r>
                    </m:e>
                    <m:sub>
                      <m:r>
                        <w:rPr>
                          <w:rFonts w:ascii="Cambria Math" w:hAnsi="Cambria Math"/>
                        </w:rPr>
                        <m:t>γ</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1</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xx</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xx</m:t>
                  </m:r>
                </m:sub>
                <m:sup>
                  <m:r>
                    <w:rPr>
                      <w:rFonts w:ascii="Cambria Math" w:hAnsi="Cambria Math"/>
                    </w:rPr>
                    <m:t>'</m:t>
                  </m:r>
                </m:sup>
              </m:sSub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yy</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yy</m:t>
                  </m:r>
                </m:sub>
                <m:sup>
                  <m:r>
                    <w:rPr>
                      <w:rFonts w:ascii="Cambria Math" w:hAnsi="Cambria Math"/>
                    </w:rPr>
                    <m:t>'</m:t>
                  </m:r>
                </m:sup>
              </m:sSubSup>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3</m:t>
                      </m:r>
                    </m:sub>
                  </m:sSub>
                </m:den>
              </m:f>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zz</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zz</m:t>
                  </m:r>
                </m:sub>
                <m:sup>
                  <m:r>
                    <w:rPr>
                      <w:rFonts w:ascii="Cambria Math" w:hAnsi="Cambria Math"/>
                    </w:rPr>
                    <m:t>'</m:t>
                  </m:r>
                </m:sup>
              </m:sSubSup>
            </m:oMath>
          </w:p>
        </w:tc>
        <w:tc>
          <w:tcPr>
            <w:tcW w:w="305" w:type="pct"/>
            <w:vAlign w:val="center"/>
          </w:tcPr>
          <w:p w:rsidR="007C0E11" w:rsidRPr="00B674CF" w:rsidRDefault="00C64352" w:rsidP="008D577C">
            <w:pPr>
              <w:pStyle w:val="Caption"/>
              <w:rPr>
                <w:sz w:val="22"/>
              </w:rPr>
            </w:pPr>
            <w:r w:rsidRPr="00B674CF">
              <w:rPr>
                <w:sz w:val="22"/>
              </w:rPr>
              <w:fldChar w:fldCharType="begin"/>
            </w:r>
            <w:r w:rsidR="00AC6154" w:rsidRPr="00B674CF">
              <w:rPr>
                <w:sz w:val="22"/>
              </w:rPr>
              <w:instrText xml:space="preserve"> STYLEREF 1 \s </w:instrText>
            </w:r>
            <w:r w:rsidRPr="00B674CF">
              <w:rPr>
                <w:sz w:val="22"/>
              </w:rPr>
              <w:fldChar w:fldCharType="separate"/>
            </w:r>
            <w:r w:rsidR="00D46473">
              <w:rPr>
                <w:noProof/>
                <w:sz w:val="22"/>
              </w:rPr>
              <w:t>5</w:t>
            </w:r>
            <w:r w:rsidRPr="00B674CF">
              <w:rPr>
                <w:sz w:val="22"/>
              </w:rPr>
              <w:fldChar w:fldCharType="end"/>
            </w:r>
            <w:r w:rsidR="007C0E11" w:rsidRPr="00B674CF">
              <w:rPr>
                <w:sz w:val="22"/>
              </w:rPr>
              <w:noBreakHyphen/>
            </w:r>
            <w:r w:rsidRPr="00B674CF">
              <w:rPr>
                <w:sz w:val="22"/>
              </w:rPr>
              <w:fldChar w:fldCharType="begin"/>
            </w:r>
            <w:r w:rsidR="00AC6154" w:rsidRPr="00B674CF">
              <w:rPr>
                <w:sz w:val="22"/>
              </w:rPr>
              <w:instrText xml:space="preserve"> SEQ Equation \* ARABIC \s 1 </w:instrText>
            </w:r>
            <w:r w:rsidRPr="00B674CF">
              <w:rPr>
                <w:sz w:val="22"/>
              </w:rPr>
              <w:fldChar w:fldCharType="separate"/>
            </w:r>
            <w:r w:rsidR="00D46473">
              <w:rPr>
                <w:noProof/>
                <w:sz w:val="22"/>
              </w:rPr>
              <w:t>49</w:t>
            </w:r>
            <w:r w:rsidRPr="00B674CF">
              <w:rPr>
                <w:sz w:val="22"/>
              </w:rPr>
              <w:fldChar w:fldCharType="end"/>
            </w:r>
          </w:p>
        </w:tc>
      </w:tr>
    </w:tbl>
    <w:p w:rsidR="007C0E11" w:rsidRDefault="007C0E11" w:rsidP="007C0E11">
      <w:pPr>
        <w:rPr>
          <w:lang w:val="en-US" w:bidi="en-US"/>
        </w:rPr>
      </w:pPr>
      <w:r>
        <w:rPr>
          <w:lang w:val="en-US" w:bidi="en-US"/>
        </w:rPr>
        <w:t>Kno</w:t>
      </w:r>
      <w:r w:rsidR="00B674CF">
        <w:rPr>
          <w:lang w:val="en-US" w:bidi="en-US"/>
        </w:rPr>
        <w:t>wing that:</w:t>
      </w:r>
    </w:p>
    <w:tbl>
      <w:tblPr>
        <w:tblW w:w="0" w:type="auto"/>
        <w:tblLook w:val="04A0"/>
      </w:tblPr>
      <w:tblGrid>
        <w:gridCol w:w="8392"/>
        <w:gridCol w:w="545"/>
      </w:tblGrid>
      <w:tr w:rsidR="007C0E11" w:rsidRPr="006A1FE5" w:rsidTr="008D577C">
        <w:tc>
          <w:tcPr>
            <w:tcW w:w="9031" w:type="dxa"/>
          </w:tcPr>
          <w:p w:rsidR="007C0E11" w:rsidRPr="003F5271" w:rsidRDefault="00C64352" w:rsidP="008D577C">
            <w:pPr>
              <w:pStyle w:val="centerednormalpictureseqns"/>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oMath>
            </m:oMathPara>
          </w:p>
          <w:p w:rsidR="007C0E11" w:rsidRPr="003F5271" w:rsidRDefault="007C0E11" w:rsidP="008D577C">
            <w:pPr>
              <w:pStyle w:val="centerednormalpictureseqns"/>
            </w:pPr>
            <m:oMathPara>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oMath>
            </m:oMathPara>
          </w:p>
          <w:p w:rsidR="007C0E11" w:rsidRPr="00722EF7" w:rsidRDefault="007C0E11" w:rsidP="008D577C">
            <w:pPr>
              <w:pStyle w:val="centerednormalpictureseqns"/>
            </w:pPr>
            <m:oMathPara>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oMath>
            </m:oMathPara>
          </w:p>
        </w:tc>
        <w:tc>
          <w:tcPr>
            <w:tcW w:w="545" w:type="dxa"/>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50</w:t>
              </w:r>
            </w:fldSimple>
          </w:p>
        </w:tc>
      </w:tr>
    </w:tbl>
    <w:p w:rsidR="007C0E11" w:rsidRDefault="00C64352" w:rsidP="007C0E11">
      <w:pPr>
        <w:rPr>
          <w:lang w:val="en-US" w:bidi="en-US"/>
        </w:rPr>
      </w:pPr>
      <m:oMath>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m:t>
            </m:r>
          </m:sup>
        </m:sSubSup>
        <m:r>
          <w:rPr>
            <w:rFonts w:ascii="Cambria Math" w:hAnsi="Cambria Math"/>
          </w:rPr>
          <m:t xml:space="preserve"> </m:t>
        </m:r>
      </m:oMath>
      <w:r w:rsidR="00B674CF">
        <w:rPr>
          <w:rFonts w:eastAsiaTheme="minorEastAsia"/>
        </w:rPr>
        <w:t>Becomes:</w:t>
      </w:r>
    </w:p>
    <w:tbl>
      <w:tblPr>
        <w:tblW w:w="5000" w:type="pct"/>
        <w:tblLook w:val="04A0"/>
      </w:tblPr>
      <w:tblGrid>
        <w:gridCol w:w="8392"/>
        <w:gridCol w:w="545"/>
      </w:tblGrid>
      <w:tr w:rsidR="007C0E11" w:rsidRPr="006A1FE5" w:rsidTr="003F267B">
        <w:tc>
          <w:tcPr>
            <w:tcW w:w="4695" w:type="pct"/>
          </w:tcPr>
          <w:p w:rsidR="007C0E11" w:rsidRPr="00B02DFA" w:rsidRDefault="00C64352" w:rsidP="00B02DFA">
            <w:pPr>
              <w:pStyle w:val="centerednormalpictureseqns"/>
            </w:pPr>
            <m:oMathPara>
              <m:oMath>
                <m:sSubSup>
                  <m:sSubSupPr>
                    <m:ctrlPr>
                      <w:rPr>
                        <w:rFonts w:ascii="Cambria Math" w:hAnsi="Cambria Math"/>
                      </w:rPr>
                    </m:ctrlPr>
                  </m:sSubSupPr>
                  <m:e>
                    <m:r>
                      <w:rPr>
                        <w:rFonts w:ascii="Cambria Math" w:hAnsi="Cambria Math"/>
                      </w:rPr>
                      <m:t>V</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zz</m:t>
                        </m:r>
                      </m:sub>
                    </m:sSub>
                    <m:sSub>
                      <m:sSubPr>
                        <m:ctrlPr>
                          <w:rPr>
                            <w:rFonts w:ascii="Cambria Math" w:hAnsi="Cambria Math"/>
                          </w:rPr>
                        </m:ctrlPr>
                      </m:sSubPr>
                      <m:e>
                        <m:r>
                          <m:rPr>
                            <m:sty m:val="p"/>
                          </m:rPr>
                          <w:rPr>
                            <w:rFonts w:ascii="Cambria Math" w:hAnsi="Cambria Math"/>
                          </w:rPr>
                          <m:t>+</m:t>
                        </m:r>
                        <m:r>
                          <w:rPr>
                            <w:rFonts w:ascii="Cambria Math" w:hAnsi="Cambria Math"/>
                          </w:rPr>
                          <m:t>c</m:t>
                        </m:r>
                      </m:e>
                      <m:sub>
                        <m:r>
                          <m:rPr>
                            <m:sty m:val="p"/>
                          </m:rP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α</m:t>
                        </m:r>
                      </m:sub>
                    </m:sSub>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4</m:t>
                        </m:r>
                      </m:sub>
                    </m:sSub>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5</m:t>
                        </m:r>
                      </m:sub>
                    </m:sSub>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6</m:t>
                        </m:r>
                      </m:sub>
                    </m:sSub>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zz</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3</m:t>
                        </m:r>
                      </m:sub>
                    </m:sSub>
                    <m:sSub>
                      <m:sSubPr>
                        <m:ctrlPr>
                          <w:rPr>
                            <w:rFonts w:ascii="Cambria Math" w:hAnsi="Cambria Math"/>
                          </w:rPr>
                        </m:ctrlPr>
                      </m:sSubPr>
                      <m:e>
                        <m:r>
                          <w:rPr>
                            <w:rFonts w:ascii="Cambria Math" w:hAnsi="Cambria Math"/>
                          </w:rPr>
                          <m:t>U</m:t>
                        </m:r>
                      </m:e>
                      <m:sub>
                        <m:r>
                          <w:rPr>
                            <w:rFonts w:ascii="Cambria Math" w:hAnsi="Cambria Math"/>
                          </w:rPr>
                          <m:t>ϕ</m:t>
                        </m:r>
                      </m:sub>
                    </m:sSub>
                  </m:e>
                </m:d>
              </m:oMath>
            </m:oMathPara>
          </w:p>
          <w:p w:rsidR="007C0E11" w:rsidRPr="00B02DFA" w:rsidRDefault="007C0E11" w:rsidP="00B02DFA">
            <w:pPr>
              <w:pStyle w:val="centerednormalpictureseqns"/>
            </w:pPr>
            <m:oMathPara>
              <m:oMath>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7</m:t>
                        </m:r>
                      </m:sub>
                    </m:sSub>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8</m:t>
                        </m:r>
                      </m:sub>
                    </m:sSub>
                    <m:sSub>
                      <m:sSubPr>
                        <m:ctrlPr>
                          <w:rPr>
                            <w:rFonts w:ascii="Cambria Math" w:hAnsi="Cambria Math"/>
                          </w:rPr>
                        </m:ctrlPr>
                      </m:sSubPr>
                      <m:e>
                        <m:r>
                          <w:rPr>
                            <w:rFonts w:ascii="Cambria Math" w:hAnsi="Cambria Math"/>
                          </w:rPr>
                          <m:t>I</m:t>
                        </m:r>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9</m:t>
                        </m:r>
                      </m:sub>
                    </m:sSub>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zz</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5</m:t>
                        </m:r>
                      </m:sub>
                    </m:sSub>
                    <m:sSub>
                      <m:sSubPr>
                        <m:ctrlPr>
                          <w:rPr>
                            <w:rFonts w:ascii="Cambria Math" w:hAnsi="Cambria Math"/>
                          </w:rPr>
                        </m:ctrlPr>
                      </m:sSubPr>
                      <m:e>
                        <m:r>
                          <w:rPr>
                            <w:rFonts w:ascii="Cambria Math" w:hAnsi="Cambria Math"/>
                          </w:rPr>
                          <m:t>U</m:t>
                        </m:r>
                      </m:e>
                      <m:sub>
                        <m:r>
                          <w:rPr>
                            <w:rFonts w:ascii="Cambria Math" w:hAnsi="Cambria Math"/>
                          </w:rPr>
                          <m:t>γ</m:t>
                        </m:r>
                      </m:sub>
                    </m:sSub>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3</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zz</m:t>
                        </m:r>
                      </m:sub>
                    </m:sSub>
                  </m:e>
                </m:d>
              </m:oMath>
            </m:oMathPara>
          </w:p>
          <w:p w:rsidR="007C0E11" w:rsidRPr="00B02DFA" w:rsidRDefault="007C0E11" w:rsidP="00B02DFA">
            <w:pPr>
              <w:pStyle w:val="centerednormalpictureseqns"/>
            </w:pPr>
            <m:oMathPara>
              <m:oMath>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4</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5</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6</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zz</m:t>
                        </m:r>
                      </m:sub>
                    </m:sSub>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7</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xx</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8</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yy</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9</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zz</m:t>
                        </m:r>
                      </m:sub>
                    </m:sSub>
                  </m:e>
                </m:d>
              </m:oMath>
            </m:oMathPara>
          </w:p>
          <w:p w:rsidR="007C0E11" w:rsidRPr="00722EF7" w:rsidRDefault="007C0E11" w:rsidP="00B02DFA">
            <w:pPr>
              <w:pStyle w:val="centerednormalpictureseqns"/>
            </w:p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γ</m:t>
                      </m:r>
                    </m:e>
                    <m:sub>
                      <m:r>
                        <m:rPr>
                          <m:sty m:val="p"/>
                        </m:rPr>
                        <w:rPr>
                          <w:rFonts w:ascii="Cambria Math" w:hAnsi="Cambria Math"/>
                        </w:rPr>
                        <m:t>1</m:t>
                      </m:r>
                    </m:sub>
                  </m:sSub>
                </m:den>
              </m:f>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xx</m:t>
                  </m:r>
                </m:sub>
              </m:sSub>
              <m:sSubSup>
                <m:sSubSupPr>
                  <m:ctrlPr>
                    <w:rPr>
                      <w:rFonts w:ascii="Cambria Math" w:hAnsi="Cambria Math"/>
                    </w:rPr>
                  </m:ctrlPr>
                </m:sSubSupPr>
                <m:e>
                  <m:acc>
                    <m:accPr>
                      <m:ctrlPr>
                        <w:rPr>
                          <w:rFonts w:ascii="Cambria Math" w:hAnsi="Cambria Math"/>
                        </w:rPr>
                      </m:ctrlPr>
                    </m:accPr>
                    <m:e>
                      <m:r>
                        <w:rPr>
                          <w:rFonts w:ascii="Cambria Math" w:hAnsi="Cambria Math"/>
                        </w:rPr>
                        <m:t>I</m:t>
                      </m:r>
                    </m:e>
                  </m:acc>
                </m:e>
                <m:sub>
                  <m:r>
                    <w:rPr>
                      <w:rFonts w:ascii="Cambria Math" w:hAnsi="Cambria Math"/>
                    </w:rPr>
                    <m:t>xx</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γ</m:t>
                      </m:r>
                    </m:e>
                    <m:sub>
                      <m:r>
                        <m:rPr>
                          <m:sty m:val="p"/>
                        </m:rPr>
                        <w:rPr>
                          <w:rFonts w:ascii="Cambria Math" w:hAnsi="Cambria Math"/>
                        </w:rPr>
                        <m:t>2</m:t>
                      </m:r>
                    </m:sub>
                  </m:sSub>
                </m:den>
              </m:f>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yy</m:t>
                  </m:r>
                </m:sub>
              </m:sSub>
              <m:sSubSup>
                <m:sSubSupPr>
                  <m:ctrlPr>
                    <w:rPr>
                      <w:rFonts w:ascii="Cambria Math" w:hAnsi="Cambria Math"/>
                    </w:rPr>
                  </m:ctrlPr>
                </m:sSubSupPr>
                <m:e>
                  <m:acc>
                    <m:accPr>
                      <m:ctrlPr>
                        <w:rPr>
                          <w:rFonts w:ascii="Cambria Math" w:hAnsi="Cambria Math"/>
                        </w:rPr>
                      </m:ctrlPr>
                    </m:accPr>
                    <m:e>
                      <m:r>
                        <w:rPr>
                          <w:rFonts w:ascii="Cambria Math" w:hAnsi="Cambria Math"/>
                        </w:rPr>
                        <m:t>I</m:t>
                      </m:r>
                    </m:e>
                  </m:acc>
                </m:e>
                <m:sub>
                  <m:r>
                    <w:rPr>
                      <w:rFonts w:ascii="Cambria Math" w:hAnsi="Cambria Math"/>
                    </w:rPr>
                    <m:t>yy</m:t>
                  </m:r>
                </m:sub>
                <m:sup>
                  <m:r>
                    <m:rPr>
                      <m:sty m:val="p"/>
                    </m:rPr>
                    <w:rPr>
                      <w:rFonts w:ascii="Cambria Math" w:hAnsi="Cambria Math"/>
                    </w:rPr>
                    <m:t>'</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γ</m:t>
                      </m:r>
                    </m:e>
                    <m:sub>
                      <m:r>
                        <m:rPr>
                          <m:sty m:val="p"/>
                        </m:rPr>
                        <w:rPr>
                          <w:rFonts w:ascii="Cambria Math" w:hAnsi="Cambria Math"/>
                        </w:rPr>
                        <m:t>3</m:t>
                      </m:r>
                    </m:sub>
                  </m:sSub>
                </m:den>
              </m:f>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zz</m:t>
                  </m:r>
                </m:sub>
              </m:sSub>
              <m:sSubSup>
                <m:sSubSupPr>
                  <m:ctrlPr>
                    <w:rPr>
                      <w:rFonts w:ascii="Cambria Math" w:hAnsi="Cambria Math"/>
                    </w:rPr>
                  </m:ctrlPr>
                </m:sSubSupPr>
                <m:e>
                  <m:acc>
                    <m:accPr>
                      <m:ctrlPr>
                        <w:rPr>
                          <w:rFonts w:ascii="Cambria Math" w:hAnsi="Cambria Math"/>
                        </w:rPr>
                      </m:ctrlPr>
                    </m:accPr>
                    <m:e>
                      <m:r>
                        <w:rPr>
                          <w:rFonts w:ascii="Cambria Math" w:hAnsi="Cambria Math"/>
                        </w:rPr>
                        <m:t>I</m:t>
                      </m:r>
                    </m:e>
                  </m:acc>
                </m:e>
                <m:sub>
                  <m:r>
                    <w:rPr>
                      <w:rFonts w:ascii="Cambria Math" w:hAnsi="Cambria Math"/>
                    </w:rPr>
                    <m:t>zz</m:t>
                  </m:r>
                </m:sub>
                <m:sup>
                  <m:r>
                    <m:rPr>
                      <m:sty m:val="p"/>
                    </m:rPr>
                    <w:rPr>
                      <w:rFonts w:ascii="Cambria Math" w:hAnsi="Cambria Math"/>
                    </w:rPr>
                    <m:t>'</m:t>
                  </m:r>
                </m:sup>
              </m:sSubSup>
            </m:oMath>
            <w:r w:rsidRPr="00B02DFA">
              <w:t xml:space="preserve">  </w:t>
            </w:r>
          </w:p>
        </w:tc>
        <w:bookmarkStart w:id="822" w:name="_Ref203222345"/>
        <w:tc>
          <w:tcPr>
            <w:tcW w:w="305" w:type="pct"/>
            <w:vAlign w:val="center"/>
          </w:tcPr>
          <w:p w:rsidR="007C0E11" w:rsidRPr="006A1FE5" w:rsidRDefault="00C64352" w:rsidP="008D577C">
            <w:pPr>
              <w:pStyle w:val="Caption"/>
            </w:pPr>
            <w:r>
              <w:fldChar w:fldCharType="begin"/>
            </w:r>
            <w:r w:rsidR="007C0E11">
              <w:instrText xml:space="preserve"> STYLEREF 1 \s </w:instrText>
            </w:r>
            <w:r>
              <w:fldChar w:fldCharType="separate"/>
            </w:r>
            <w:r w:rsidR="00D46473">
              <w:rPr>
                <w:noProof/>
              </w:rPr>
              <w:t>5</w:t>
            </w:r>
            <w:r>
              <w:fldChar w:fldCharType="end"/>
            </w:r>
            <w:r w:rsidR="007C0E11">
              <w:noBreakHyphen/>
            </w:r>
            <w:fldSimple w:instr=" SEQ Equation \* ARABIC \s 1 ">
              <w:r w:rsidR="00D46473">
                <w:rPr>
                  <w:noProof/>
                </w:rPr>
                <w:t>51</w:t>
              </w:r>
            </w:fldSimple>
            <w:bookmarkEnd w:id="822"/>
          </w:p>
        </w:tc>
      </w:tr>
    </w:tbl>
    <w:p w:rsidR="007C0E11" w:rsidRDefault="007C0E11" w:rsidP="007C0E11">
      <w:pPr>
        <w:rPr>
          <w:lang w:val="en-US" w:bidi="en-US"/>
        </w:rPr>
      </w:pPr>
      <w:r>
        <w:rPr>
          <w:lang w:val="en-US" w:bidi="en-US"/>
        </w:rPr>
        <w:t>Setting the following terms from Eq. (</w:t>
      </w:r>
      <w:fldSimple w:instr=" REF _Ref203222345 \h  \* MERGEFORMAT ">
        <w:r w:rsidR="00D46473">
          <w:rPr>
            <w:noProof/>
          </w:rPr>
          <w:t>5</w:t>
        </w:r>
        <w:r w:rsidR="00D46473">
          <w:rPr>
            <w:noProof/>
          </w:rPr>
          <w:noBreakHyphen/>
          <w:t>51</w:t>
        </w:r>
      </w:fldSimple>
      <w:r>
        <w:rPr>
          <w:lang w:val="en-US" w:bidi="en-US"/>
        </w:rPr>
        <w:t xml:space="preserve">) to zero </w:t>
      </w:r>
    </w:p>
    <w:tbl>
      <w:tblPr>
        <w:tblW w:w="5000" w:type="pct"/>
        <w:tblLook w:val="04A0"/>
      </w:tblPr>
      <w:tblGrid>
        <w:gridCol w:w="8392"/>
        <w:gridCol w:w="545"/>
      </w:tblGrid>
      <w:tr w:rsidR="007C0E11" w:rsidRPr="006A1FE5" w:rsidTr="003F267B">
        <w:tc>
          <w:tcPr>
            <w:tcW w:w="4695" w:type="pct"/>
          </w:tcPr>
          <w:p w:rsidR="007C0E11" w:rsidRPr="00722EF7" w:rsidRDefault="00C64352" w:rsidP="008D577C">
            <w:pPr>
              <w:pStyle w:val="centerednormalpictureseqns"/>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4</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sSub>
                  <m:sSubPr>
                    <m:ctrlPr>
                      <w:rPr>
                        <w:rFonts w:ascii="Cambria Math" w:hAnsi="Cambria Math"/>
                        <w:i/>
                      </w:rPr>
                    </m:ctrlPr>
                  </m:sSubPr>
                  <m:e>
                    <m:r>
                      <w:rPr>
                        <w:rFonts w:ascii="Cambria Math" w:hAnsi="Cambria Math"/>
                      </w:rPr>
                      <m:t>θ</m:t>
                    </m:r>
                  </m:e>
                  <m:sub>
                    <m:r>
                      <w:rPr>
                        <w:rFonts w:ascii="Cambria Math" w:hAnsi="Cambria Math"/>
                      </w:rPr>
                      <m:t>7</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1</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xx</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xx</m:t>
                    </m:r>
                  </m:sub>
                  <m:sup>
                    <m:r>
                      <w:rPr>
                        <w:rFonts w:ascii="Cambria Math" w:hAnsi="Cambria Math"/>
                      </w:rPr>
                      <m:t>'</m:t>
                    </m:r>
                  </m:sup>
                </m:sSubSup>
                <m:r>
                  <w:rPr>
                    <w:rFonts w:ascii="Cambria Math" w:hAnsi="Cambria Math"/>
                  </w:rPr>
                  <m:t>=0</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52</w:t>
              </w:r>
            </w:fldSimple>
          </w:p>
        </w:tc>
      </w:tr>
      <w:tr w:rsidR="007C0E11" w:rsidRPr="006A1FE5" w:rsidTr="003F267B">
        <w:tc>
          <w:tcPr>
            <w:tcW w:w="4695" w:type="pct"/>
          </w:tcPr>
          <w:p w:rsidR="007C0E11" w:rsidRPr="00722EF7" w:rsidRDefault="007C0E11" w:rsidP="008D577C">
            <w:pPr>
              <w:pStyle w:val="centerednormalpictureseqns"/>
            </w:pP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5</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sSub>
                <m:sSubPr>
                  <m:ctrlPr>
                    <w:rPr>
                      <w:rFonts w:ascii="Cambria Math" w:hAnsi="Cambria Math"/>
                      <w:i/>
                    </w:rPr>
                  </m:ctrlPr>
                </m:sSubPr>
                <m:e>
                  <m:r>
                    <w:rPr>
                      <w:rFonts w:ascii="Cambria Math" w:hAnsi="Cambria Math"/>
                    </w:rPr>
                    <m:t>θ</m:t>
                  </m:r>
                </m:e>
                <m:sub>
                  <m:r>
                    <w:rPr>
                      <w:rFonts w:ascii="Cambria Math" w:hAnsi="Cambria Math"/>
                    </w:rPr>
                    <m:t>8</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2</m:t>
                      </m:r>
                    </m:sub>
                  </m:sSub>
                </m:den>
              </m:f>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yy</m:t>
                  </m:r>
                </m:sub>
                <m:sup>
                  <m:r>
                    <w:rPr>
                      <w:rFonts w:ascii="Cambria Math" w:hAnsi="Cambria Math"/>
                    </w:rPr>
                    <m:t>'</m:t>
                  </m:r>
                </m:sup>
              </m:sSubSup>
              <m:r>
                <w:rPr>
                  <w:rFonts w:ascii="Cambria Math" w:hAnsi="Cambria Math"/>
                </w:rPr>
                <m:t>=0</m:t>
              </m:r>
            </m:oMath>
            <w:r>
              <w:t xml:space="preserve"> </w:t>
            </w:r>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53</w:t>
              </w:r>
            </w:fldSimple>
          </w:p>
        </w:tc>
      </w:tr>
      <w:tr w:rsidR="007C0E11" w:rsidRPr="006A1FE5" w:rsidTr="003F267B">
        <w:tc>
          <w:tcPr>
            <w:tcW w:w="4695" w:type="pct"/>
          </w:tcPr>
          <w:p w:rsidR="007C0E11" w:rsidRPr="00722EF7" w:rsidRDefault="007C0E11" w:rsidP="008D577C">
            <w:pPr>
              <w:pStyle w:val="centerednormalpictureseqns"/>
            </w:pPr>
            <m:oMathPara>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Sub>
                      <m:sSubPr>
                        <m:ctrlPr>
                          <w:rPr>
                            <w:rFonts w:ascii="Cambria Math" w:hAnsi="Cambria Math"/>
                            <w:i/>
                          </w:rPr>
                        </m:ctrlPr>
                      </m:sSubPr>
                      <m:e>
                        <m:r>
                          <w:rPr>
                            <w:rFonts w:ascii="Cambria Math" w:hAnsi="Cambria Math"/>
                          </w:rPr>
                          <m:t>θ</m:t>
                        </m:r>
                      </m:e>
                      <m:sub>
                        <m:r>
                          <w:rPr>
                            <w:rFonts w:ascii="Cambria Math" w:hAnsi="Cambria Math"/>
                          </w:rPr>
                          <m:t>3</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zz</m:t>
                        </m:r>
                      </m:sub>
                    </m:sSub>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6</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sSub>
                  <m:sSubPr>
                    <m:ctrlPr>
                      <w:rPr>
                        <w:rFonts w:ascii="Cambria Math" w:hAnsi="Cambria Math"/>
                        <w:i/>
                      </w:rPr>
                    </m:ctrlPr>
                  </m:sSubPr>
                  <m:e>
                    <m:r>
                      <w:rPr>
                        <w:rFonts w:ascii="Cambria Math" w:hAnsi="Cambria Math"/>
                      </w:rPr>
                      <m:t>θ</m:t>
                    </m:r>
                  </m:e>
                  <m:sub>
                    <m:r>
                      <w:rPr>
                        <w:rFonts w:ascii="Cambria Math" w:hAnsi="Cambria Math"/>
                      </w:rPr>
                      <m:t>9</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3</m:t>
                        </m:r>
                      </m:sub>
                    </m:sSub>
                  </m:den>
                </m:f>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zz</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zz</m:t>
                    </m:r>
                  </m:sub>
                  <m:sup>
                    <m:r>
                      <w:rPr>
                        <w:rFonts w:ascii="Cambria Math" w:hAnsi="Cambria Math"/>
                      </w:rPr>
                      <m:t>'</m:t>
                    </m:r>
                  </m:sup>
                </m:sSubSup>
                <m:r>
                  <w:rPr>
                    <w:rFonts w:ascii="Cambria Math" w:hAnsi="Cambria Math"/>
                  </w:rPr>
                  <m:t>=0</m:t>
                </m:r>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54</w:t>
              </w:r>
            </w:fldSimple>
          </w:p>
        </w:tc>
      </w:tr>
    </w:tbl>
    <w:p w:rsidR="007C0E11" w:rsidRDefault="00E3639E" w:rsidP="007C0E11">
      <w:pPr>
        <w:rPr>
          <w:lang w:val="en-US" w:bidi="en-US"/>
        </w:rPr>
      </w:pPr>
      <w:r>
        <w:rPr>
          <w:lang w:val="en-US" w:bidi="en-US"/>
        </w:rPr>
        <w:t>Allows</w:t>
      </w:r>
      <w:r w:rsidR="007C0E11">
        <w:rPr>
          <w:lang w:val="en-US" w:bidi="en-US"/>
        </w:rPr>
        <w:t xml:space="preserve"> the estimated parameters to be found as</w:t>
      </w:r>
      <w:r w:rsidR="00620FA6">
        <w:rPr>
          <w:lang w:val="en-US" w:bidi="en-US"/>
        </w:rPr>
        <w:t>:</w:t>
      </w:r>
    </w:p>
    <w:tbl>
      <w:tblPr>
        <w:tblW w:w="5000" w:type="pct"/>
        <w:tblLook w:val="04A0"/>
      </w:tblPr>
      <w:tblGrid>
        <w:gridCol w:w="8392"/>
        <w:gridCol w:w="545"/>
      </w:tblGrid>
      <w:tr w:rsidR="007C0E11" w:rsidRPr="006A1FE5" w:rsidTr="003F267B">
        <w:tc>
          <w:tcPr>
            <w:tcW w:w="4695" w:type="pct"/>
          </w:tcPr>
          <w:p w:rsidR="007C0E11" w:rsidRPr="00722EF7" w:rsidRDefault="00C64352" w:rsidP="008D577C">
            <w:pPr>
              <w:pStyle w:val="centerednormalpictureseqns"/>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xx</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sSub>
                      <m:sSubPr>
                        <m:ctrlPr>
                          <w:rPr>
                            <w:rFonts w:ascii="Cambria Math" w:hAnsi="Cambria Math"/>
                            <w:i/>
                          </w:rPr>
                        </m:ctrlPr>
                      </m:sSubPr>
                      <m:e>
                        <m:r>
                          <w:rPr>
                            <w:rFonts w:ascii="Cambria Math" w:hAnsi="Cambria Math"/>
                          </w:rPr>
                          <m:t>θ</m:t>
                        </m:r>
                      </m:e>
                      <m:sub>
                        <m:r>
                          <w:rPr>
                            <w:rFonts w:ascii="Cambria Math" w:hAnsi="Cambria Math"/>
                          </w:rPr>
                          <m:t>7</m:t>
                        </m:r>
                      </m:sub>
                    </m:sSub>
                  </m:e>
                </m:d>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55</w:t>
              </w:r>
            </w:fldSimple>
          </w:p>
        </w:tc>
      </w:tr>
      <w:tr w:rsidR="007C0E11" w:rsidRPr="006A1FE5" w:rsidTr="003F267B">
        <w:tc>
          <w:tcPr>
            <w:tcW w:w="4695" w:type="pct"/>
          </w:tcPr>
          <w:p w:rsidR="007C0E11" w:rsidRPr="00722EF7" w:rsidRDefault="00C64352" w:rsidP="008D577C">
            <w:pPr>
              <w:pStyle w:val="centerednormalpictureseqns"/>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yy</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sSub>
                      <m:sSubPr>
                        <m:ctrlPr>
                          <w:rPr>
                            <w:rFonts w:ascii="Cambria Math" w:hAnsi="Cambria Math"/>
                            <w:i/>
                          </w:rPr>
                        </m:ctrlPr>
                      </m:sSubPr>
                      <m:e>
                        <m:r>
                          <w:rPr>
                            <w:rFonts w:ascii="Cambria Math" w:hAnsi="Cambria Math"/>
                          </w:rPr>
                          <m:t>θ</m:t>
                        </m:r>
                      </m:e>
                      <m:sub>
                        <m:r>
                          <w:rPr>
                            <w:rFonts w:ascii="Cambria Math" w:hAnsi="Cambria Math"/>
                          </w:rPr>
                          <m:t>8</m:t>
                        </m:r>
                      </m:sub>
                    </m:sSub>
                  </m:e>
                </m:d>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56</w:t>
              </w:r>
            </w:fldSimple>
          </w:p>
        </w:tc>
      </w:tr>
      <w:tr w:rsidR="007C0E11" w:rsidRPr="006A1FE5" w:rsidTr="003F267B">
        <w:tc>
          <w:tcPr>
            <w:tcW w:w="4695" w:type="pct"/>
          </w:tcPr>
          <w:p w:rsidR="007C0E11" w:rsidRPr="00722EF7" w:rsidRDefault="00C64352" w:rsidP="008D577C">
            <w:pPr>
              <w:pStyle w:val="centerednormalpictureseqns"/>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I</m:t>
                        </m:r>
                      </m:e>
                    </m:acc>
                  </m:e>
                  <m:sub>
                    <m:r>
                      <w:rPr>
                        <w:rFonts w:ascii="Cambria Math" w:hAnsi="Cambria Math"/>
                      </w:rPr>
                      <m:t>zz</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sSub>
                      <m:sSubPr>
                        <m:ctrlPr>
                          <w:rPr>
                            <w:rFonts w:ascii="Cambria Math" w:hAnsi="Cambria Math"/>
                            <w:i/>
                          </w:rPr>
                        </m:ctrlPr>
                      </m:sSubPr>
                      <m:e>
                        <m:r>
                          <w:rPr>
                            <w:rFonts w:ascii="Cambria Math" w:hAnsi="Cambria Math"/>
                          </w:rPr>
                          <m:t>θ</m:t>
                        </m:r>
                      </m:e>
                      <m:sub>
                        <m:r>
                          <w:rPr>
                            <w:rFonts w:ascii="Cambria Math" w:hAnsi="Cambria Math"/>
                          </w:rPr>
                          <m:t>9</m:t>
                        </m:r>
                      </m:sub>
                    </m:sSub>
                  </m:e>
                </m:d>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57</w:t>
              </w:r>
            </w:fldSimple>
          </w:p>
        </w:tc>
      </w:tr>
    </w:tbl>
    <w:p w:rsidR="007C0E11" w:rsidRDefault="007C0E11" w:rsidP="007C0E11">
      <w:pPr>
        <w:rPr>
          <w:lang w:val="en-US" w:bidi="en-US"/>
        </w:rPr>
      </w:pPr>
      <w:r>
        <w:rPr>
          <w:lang w:val="en-US" w:bidi="en-US"/>
        </w:rPr>
        <w:t>To ensure that</w:t>
      </w:r>
      <m:oMath>
        <m:r>
          <w:rPr>
            <w:rFonts w:ascii="Cambria Math" w:hAnsi="Cambria Math"/>
            <w:lang w:val="en-US" w:bidi="en-US"/>
          </w:rPr>
          <m:t xml:space="preserve"> </m:t>
        </m:r>
        <m:sSubSup>
          <m:sSubSupPr>
            <m:ctrlPr>
              <w:rPr>
                <w:rFonts w:ascii="Cambria Math" w:hAnsi="Cambria Math"/>
                <w:i/>
              </w:rPr>
            </m:ctrlPr>
          </m:sSubSupPr>
          <m:e>
            <m:r>
              <w:rPr>
                <w:rFonts w:ascii="Cambria Math" w:hAnsi="Cambria Math"/>
              </w:rPr>
              <m:t>V</m:t>
            </m:r>
          </m:e>
          <m:sub>
            <m:r>
              <w:rPr>
                <w:rFonts w:ascii="Cambria Math" w:hAnsi="Cambria Math"/>
              </w:rPr>
              <m:t>a</m:t>
            </m:r>
          </m:sub>
          <m:sup>
            <m:r>
              <w:rPr>
                <w:rFonts w:ascii="Cambria Math" w:hAnsi="Cambria Math"/>
              </w:rPr>
              <m:t>'</m:t>
            </m:r>
          </m:sup>
        </m:sSubSup>
      </m:oMath>
      <w:r>
        <w:rPr>
          <w:lang w:val="en-US" w:bidi="en-US"/>
        </w:rPr>
        <w:t xml:space="preserve">  remains negative</w:t>
      </w:r>
      <w:r w:rsidR="00B674CF">
        <w:rPr>
          <w:lang w:val="en-US" w:bidi="en-US"/>
        </w:rPr>
        <w:t>,</w:t>
      </w:r>
      <w:r>
        <w:rPr>
          <w:lang w:val="en-US" w:bidi="en-US"/>
        </w:rPr>
        <w:t xml:space="preserve"> definite and asymptotically stable the remaining terms are set to:</w:t>
      </w:r>
    </w:p>
    <w:tbl>
      <w:tblPr>
        <w:tblW w:w="5000" w:type="pct"/>
        <w:tblLook w:val="04A0"/>
      </w:tblPr>
      <w:tblGrid>
        <w:gridCol w:w="8392"/>
        <w:gridCol w:w="545"/>
      </w:tblGrid>
      <w:tr w:rsidR="007C0E11" w:rsidRPr="006A1FE5" w:rsidTr="003F267B">
        <w:tc>
          <w:tcPr>
            <w:tcW w:w="4695" w:type="pct"/>
          </w:tcPr>
          <w:p w:rsidR="007C0E11" w:rsidRPr="00722EF7" w:rsidRDefault="00C64352" w:rsidP="008D577C">
            <w:pPr>
              <w:pStyle w:val="centerednormalpictureseqns"/>
            </w:pPr>
            <m:oMathPara>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α</m:t>
                        </m:r>
                      </m:sub>
                    </m:sSub>
                  </m:e>
                </m:d>
                <m:r>
                  <w:rPr>
                    <w:rFonts w:ascii="Cambria Math" w:hAnsi="Cambria Math"/>
                  </w:rPr>
                  <m:t>=-ηsgn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58</w:t>
              </w:r>
            </w:fldSimple>
          </w:p>
        </w:tc>
      </w:tr>
      <w:tr w:rsidR="007C0E11" w:rsidRPr="006A1FE5" w:rsidTr="003F267B">
        <w:tc>
          <w:tcPr>
            <w:tcW w:w="4695" w:type="pct"/>
          </w:tcPr>
          <w:p w:rsidR="007C0E11" w:rsidRPr="00722EF7" w:rsidRDefault="00C64352" w:rsidP="008D577C">
            <w:pPr>
              <w:pStyle w:val="centerednormalpictureseqns"/>
            </w:pPr>
            <m:oMathPara>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5</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6</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b>
                      <m:sSubPr>
                        <m:ctrlPr>
                          <w:rPr>
                            <w:rFonts w:ascii="Cambria Math" w:hAnsi="Cambria Math"/>
                            <w:i/>
                          </w:rPr>
                        </m:ctrlPr>
                      </m:sSubPr>
                      <m:e>
                        <m:r>
                          <w:rPr>
                            <w:rFonts w:ascii="Cambria Math" w:hAnsi="Cambria Math"/>
                          </w:rPr>
                          <m:t>U</m:t>
                        </m:r>
                      </m:e>
                      <m:sub>
                        <m:r>
                          <w:rPr>
                            <w:rFonts w:ascii="Cambria Math" w:hAnsi="Cambria Math"/>
                          </w:rPr>
                          <m:t>ϕ</m:t>
                        </m:r>
                      </m:sub>
                    </m:sSub>
                  </m:e>
                </m:d>
                <m:r>
                  <w:rPr>
                    <w:rFonts w:ascii="Cambria Math" w:hAnsi="Cambria Math"/>
                  </w:rPr>
                  <m:t>=-ηsgn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59</w:t>
              </w:r>
            </w:fldSimple>
          </w:p>
        </w:tc>
      </w:tr>
      <w:tr w:rsidR="007C0E11" w:rsidRPr="006A1FE5" w:rsidTr="003F267B">
        <w:tc>
          <w:tcPr>
            <w:tcW w:w="4695" w:type="pct"/>
          </w:tcPr>
          <w:p w:rsidR="007C0E11" w:rsidRPr="00722EF7" w:rsidRDefault="00C64352" w:rsidP="008D577C">
            <w:pPr>
              <w:pStyle w:val="centerednormalpictureseqns"/>
            </w:pPr>
            <m:oMathPara>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5</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6</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sSub>
                      <m:sSubPr>
                        <m:ctrlPr>
                          <w:rPr>
                            <w:rFonts w:ascii="Cambria Math" w:hAnsi="Cambria Math"/>
                            <w:i/>
                          </w:rPr>
                        </m:ctrlPr>
                      </m:sSubPr>
                      <m:e>
                        <m:r>
                          <w:rPr>
                            <w:rFonts w:ascii="Cambria Math" w:hAnsi="Cambria Math"/>
                          </w:rPr>
                          <m:t>U</m:t>
                        </m:r>
                      </m:e>
                      <m:sub>
                        <m:r>
                          <w:rPr>
                            <w:rFonts w:ascii="Cambria Math" w:hAnsi="Cambria Math"/>
                          </w:rPr>
                          <m:t>γ</m:t>
                        </m:r>
                      </m:sub>
                    </m:sSub>
                  </m:e>
                </m:d>
                <m:r>
                  <w:rPr>
                    <w:rFonts w:ascii="Cambria Math" w:hAnsi="Cambria Math"/>
                  </w:rPr>
                  <m:t>=-ηsgn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3</m:t>
                    </m:r>
                  </m:sub>
                </m:sSub>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60</w:t>
              </w:r>
            </w:fldSimple>
          </w:p>
        </w:tc>
      </w:tr>
    </w:tbl>
    <w:p w:rsidR="007C0E11" w:rsidRDefault="007C0E11" w:rsidP="007C0E11">
      <w:pPr>
        <w:rPr>
          <w:lang w:val="en-US" w:bidi="en-US"/>
        </w:rPr>
      </w:pPr>
      <w:r>
        <w:rPr>
          <w:lang w:val="en-US" w:bidi="en-US"/>
        </w:rPr>
        <w:t xml:space="preserve">This leads to the final control law in terms of angular acceleration with </w:t>
      </w:r>
      <w:r w:rsidR="00B674CF">
        <w:rPr>
          <w:lang w:val="en-US" w:bidi="en-US"/>
        </w:rPr>
        <w:t>respect to the orbital velocity:</w:t>
      </w:r>
    </w:p>
    <w:tbl>
      <w:tblPr>
        <w:tblW w:w="5000" w:type="pct"/>
        <w:tblLook w:val="04A0"/>
      </w:tblPr>
      <w:tblGrid>
        <w:gridCol w:w="8392"/>
        <w:gridCol w:w="545"/>
      </w:tblGrid>
      <w:tr w:rsidR="007C0E11" w:rsidRPr="006A1FE5" w:rsidTr="003F267B">
        <w:tc>
          <w:tcPr>
            <w:tcW w:w="4695" w:type="pct"/>
          </w:tcPr>
          <w:p w:rsidR="007C0E11" w:rsidRPr="00722EF7" w:rsidRDefault="00C64352" w:rsidP="008D577C">
            <w:pPr>
              <w:pStyle w:val="centerednormalpictureseqns"/>
            </w:pPr>
            <m:oMathPara>
              <m:oMath>
                <m:sSub>
                  <m:sSubPr>
                    <m:ctrlPr>
                      <w:rPr>
                        <w:rFonts w:ascii="Cambria Math" w:hAnsi="Cambria Math"/>
                        <w:i/>
                      </w:rPr>
                    </m:ctrlPr>
                  </m:sSubPr>
                  <m:e>
                    <m:r>
                      <w:rPr>
                        <w:rFonts w:ascii="Cambria Math" w:hAnsi="Cambria Math"/>
                      </w:rPr>
                      <m:t>U</m:t>
                    </m:r>
                  </m:e>
                  <m:sub>
                    <m:r>
                      <w:rPr>
                        <w:rFonts w:ascii="Cambria Math" w:hAnsi="Cambria Math"/>
                      </w:rPr>
                      <m:t>α</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+ηsgn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1  </m:t>
                        </m:r>
                      </m:sub>
                    </m:sSub>
                  </m:den>
                </m:f>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61</w:t>
              </w:r>
            </w:fldSimple>
          </w:p>
        </w:tc>
      </w:tr>
      <w:tr w:rsidR="007C0E11" w:rsidRPr="006A1FE5" w:rsidTr="003F267B">
        <w:tc>
          <w:tcPr>
            <w:tcW w:w="4695" w:type="pct"/>
          </w:tcPr>
          <w:p w:rsidR="007C0E11" w:rsidRPr="00722EF7" w:rsidRDefault="00C64352" w:rsidP="008D577C">
            <w:pPr>
              <w:pStyle w:val="centerednormalpictureseqns"/>
            </w:pPr>
            <m:oMathPara>
              <m:oMath>
                <m:sSub>
                  <m:sSubPr>
                    <m:ctrlPr>
                      <w:rPr>
                        <w:rFonts w:ascii="Cambria Math" w:hAnsi="Cambria Math"/>
                        <w:i/>
                      </w:rPr>
                    </m:ctrlPr>
                  </m:sSubPr>
                  <m:e>
                    <m:r>
                      <w:rPr>
                        <w:rFonts w:ascii="Cambria Math" w:hAnsi="Cambria Math"/>
                      </w:rPr>
                      <m:t>U</m:t>
                    </m:r>
                  </m:e>
                  <m:sub>
                    <m:r>
                      <w:rPr>
                        <w:rFonts w:ascii="Cambria Math" w:hAnsi="Cambria Math"/>
                      </w:rPr>
                      <m:t>ϕ</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4</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5</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6</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+ηsgn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rPr>
                          <m:t>3</m:t>
                        </m:r>
                      </m:sub>
                    </m:sSub>
                  </m:den>
                </m:f>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62</w:t>
              </w:r>
            </w:fldSimple>
          </w:p>
        </w:tc>
      </w:tr>
      <w:tr w:rsidR="007C0E11" w:rsidRPr="006A1FE5" w:rsidTr="003F267B">
        <w:tc>
          <w:tcPr>
            <w:tcW w:w="4695" w:type="pct"/>
          </w:tcPr>
          <w:p w:rsidR="007C0E11" w:rsidRPr="00B13D30" w:rsidRDefault="00C64352" w:rsidP="00B4597C">
            <w:pPr>
              <w:pStyle w:val="centerednormalpictureseqns"/>
            </w:pPr>
            <m:oMathPara>
              <m:oMath>
                <m:sSub>
                  <m:sSubPr>
                    <m:ctrlPr>
                      <w:rPr>
                        <w:rFonts w:ascii="Cambria Math" w:hAnsi="Cambria Math"/>
                        <w:i/>
                      </w:rPr>
                    </m:ctrlPr>
                  </m:sSubPr>
                  <m:e>
                    <m:r>
                      <w:rPr>
                        <w:rFonts w:ascii="Cambria Math" w:hAnsi="Cambria Math"/>
                      </w:rPr>
                      <m:t>U</m:t>
                    </m:r>
                  </m:e>
                  <m:sub>
                    <m:r>
                      <w:rPr>
                        <w:rFonts w:ascii="Cambria Math" w:hAnsi="Cambria Math"/>
                      </w:rPr>
                      <m:t>γ</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7</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8</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9</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+ηsgn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5</m:t>
                        </m:r>
                      </m:sub>
                    </m:sSub>
                  </m:den>
                </m:f>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63</w:t>
              </w:r>
            </w:fldSimple>
          </w:p>
        </w:tc>
      </w:tr>
    </w:tbl>
    <w:p w:rsidR="007C0E11" w:rsidRDefault="007C0E11" w:rsidP="007C0E11">
      <w:pPr>
        <w:rPr>
          <w:lang w:val="en-US" w:bidi="en-US"/>
        </w:rPr>
      </w:pPr>
      <w:r>
        <w:rPr>
          <w:lang w:val="en-US" w:bidi="en-US"/>
        </w:rPr>
        <w:t>To relate these commanded accelerations to torque from an actuator (e.g.</w:t>
      </w:r>
      <w:r w:rsidR="00B674CF">
        <w:rPr>
          <w:lang w:val="en-US" w:bidi="en-US"/>
        </w:rPr>
        <w:t>,</w:t>
      </w:r>
      <w:r>
        <w:rPr>
          <w:lang w:val="en-US" w:bidi="en-US"/>
        </w:rPr>
        <w:t xml:space="preserve"> reaction wheel) the following relationship</w:t>
      </w:r>
      <w:r w:rsidR="00B674CF">
        <w:rPr>
          <w:lang w:val="en-US" w:bidi="en-US"/>
        </w:rPr>
        <w:t>s are</w:t>
      </w:r>
      <w:r>
        <w:rPr>
          <w:lang w:val="en-US" w:bidi="en-US"/>
        </w:rPr>
        <w:t xml:space="preserve"> used;</w:t>
      </w:r>
    </w:p>
    <w:tbl>
      <w:tblPr>
        <w:tblW w:w="5000" w:type="pct"/>
        <w:tblLook w:val="04A0"/>
      </w:tblPr>
      <w:tblGrid>
        <w:gridCol w:w="8392"/>
        <w:gridCol w:w="545"/>
      </w:tblGrid>
      <w:tr w:rsidR="007C0E11" w:rsidRPr="006A1FE5" w:rsidTr="003F267B">
        <w:tc>
          <w:tcPr>
            <w:tcW w:w="4695" w:type="pct"/>
          </w:tcPr>
          <w:p w:rsidR="007C0E11" w:rsidRPr="00722EF7" w:rsidRDefault="00C64352" w:rsidP="00E3639E">
            <w:pPr>
              <w:pStyle w:val="centerednormalpictureseqns"/>
            </w:pPr>
            <m:oMathPara>
              <m:oMath>
                <m:sSub>
                  <m:sSubPr>
                    <m:ctrlPr>
                      <w:rPr>
                        <w:rFonts w:ascii="Cambria Math" w:hAnsi="Cambria Math"/>
                        <w:i/>
                      </w:rPr>
                    </m:ctrlPr>
                  </m:sSubPr>
                  <m:e>
                    <m:r>
                      <w:rPr>
                        <w:rFonts w:ascii="Cambria Math" w:hAnsi="Cambria Math"/>
                      </w:rPr>
                      <m:t>τ</m:t>
                    </m:r>
                  </m:e>
                  <m:sub>
                    <m:r>
                      <w:rPr>
                        <w:rFonts w:ascii="Cambria Math" w:hAnsi="Cambria Math"/>
                      </w:rPr>
                      <m:t>α</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α</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orb</m:t>
                        </m:r>
                      </m:sub>
                    </m:sSub>
                  </m:e>
                </m:d>
                <m:sSub>
                  <m:sSubPr>
                    <m:ctrlPr>
                      <w:rPr>
                        <w:rFonts w:ascii="Cambria Math" w:hAnsi="Cambria Math"/>
                        <w:i/>
                      </w:rPr>
                    </m:ctrlPr>
                  </m:sSubPr>
                  <m:e>
                    <m:r>
                      <w:rPr>
                        <w:rFonts w:ascii="Cambria Math" w:hAnsi="Cambria Math"/>
                      </w:rPr>
                      <m:t>I</m:t>
                    </m:r>
                  </m:e>
                  <m:sub>
                    <m:r>
                      <w:rPr>
                        <w:rFonts w:ascii="Cambria Math" w:hAnsi="Cambria Math"/>
                      </w:rPr>
                      <m:t>zz</m:t>
                    </m:r>
                  </m:sub>
                </m:sSub>
                <m:sSubSup>
                  <m:sSubSupPr>
                    <m:ctrlPr>
                      <w:rPr>
                        <w:rFonts w:ascii="Cambria Math" w:hAnsi="Cambria Math"/>
                        <w:i/>
                      </w:rPr>
                    </m:ctrlPr>
                  </m:sSubSupPr>
                  <m:e>
                    <m:r>
                      <w:rPr>
                        <w:rFonts w:ascii="Cambria Math" w:hAnsi="Cambria Math"/>
                      </w:rPr>
                      <m:t>ω</m:t>
                    </m:r>
                  </m:e>
                  <m:sub>
                    <m:r>
                      <w:rPr>
                        <w:rFonts w:ascii="Cambria Math" w:hAnsi="Cambria Math"/>
                      </w:rPr>
                      <m:t>orb</m:t>
                    </m:r>
                  </m:sub>
                  <m:sup>
                    <m:r>
                      <w:rPr>
                        <w:rFonts w:ascii="Cambria Math" w:hAnsi="Cambria Math"/>
                      </w:rPr>
                      <m:t>2</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+ηsgn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rPr>
                          <m:t xml:space="preserve">1  </m:t>
                        </m:r>
                      </m:sub>
                    </m:sSub>
                  </m:den>
                </m:f>
                <m:sSubSup>
                  <m:sSubSupPr>
                    <m:ctrlPr>
                      <w:rPr>
                        <w:rFonts w:ascii="Cambria Math" w:hAnsi="Cambria Math"/>
                        <w:i/>
                      </w:rPr>
                    </m:ctrlPr>
                  </m:sSubSupPr>
                  <m:e>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ω</m:t>
                    </m:r>
                  </m:e>
                  <m:sub>
                    <m:r>
                      <w:rPr>
                        <w:rFonts w:ascii="Cambria Math" w:hAnsi="Cambria Math"/>
                      </w:rPr>
                      <m:t>orb</m:t>
                    </m:r>
                  </m:sub>
                  <m:sup>
                    <m:r>
                      <w:rPr>
                        <w:rFonts w:ascii="Cambria Math" w:hAnsi="Cambria Math"/>
                      </w:rPr>
                      <m:t>2</m:t>
                    </m:r>
                  </m:sup>
                </m:sSubSup>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64</w:t>
              </w:r>
            </w:fldSimple>
          </w:p>
        </w:tc>
      </w:tr>
      <w:tr w:rsidR="007C0E11" w:rsidRPr="006A1FE5" w:rsidTr="003F267B">
        <w:tc>
          <w:tcPr>
            <w:tcW w:w="4695" w:type="pct"/>
          </w:tcPr>
          <w:p w:rsidR="007C0E11" w:rsidRPr="00722EF7" w:rsidRDefault="00C64352" w:rsidP="00E3639E">
            <w:pPr>
              <w:pStyle w:val="centerednormalpictureseqns"/>
            </w:pPr>
            <m:oMathPara>
              <m:oMath>
                <m:sSub>
                  <m:sSubPr>
                    <m:ctrlPr>
                      <w:rPr>
                        <w:rFonts w:ascii="Cambria Math" w:hAnsi="Cambria Math"/>
                        <w:i/>
                      </w:rPr>
                    </m:ctrlPr>
                  </m:sSubPr>
                  <m:e>
                    <m:r>
                      <w:rPr>
                        <w:rFonts w:ascii="Cambria Math" w:hAnsi="Cambria Math"/>
                      </w:rPr>
                      <m:t>τ</m:t>
                    </m:r>
                  </m:e>
                  <m:sub>
                    <m:r>
                      <w:rPr>
                        <w:rFonts w:ascii="Cambria Math" w:hAnsi="Cambria Math"/>
                      </w:rPr>
                      <m:t>ϕ</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ϕ</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orb</m:t>
                        </m:r>
                      </m:sub>
                    </m:sSub>
                  </m:e>
                </m:d>
                <m:sSub>
                  <m:sSubPr>
                    <m:ctrlPr>
                      <w:rPr>
                        <w:rFonts w:ascii="Cambria Math" w:hAnsi="Cambria Math"/>
                        <w:i/>
                      </w:rPr>
                    </m:ctrlPr>
                  </m:sSubPr>
                  <m:e>
                    <m:r>
                      <w:rPr>
                        <w:rFonts w:ascii="Cambria Math" w:hAnsi="Cambria Math"/>
                      </w:rPr>
                      <m:t>I</m:t>
                    </m:r>
                  </m:e>
                  <m:sub>
                    <m:r>
                      <w:rPr>
                        <w:rFonts w:ascii="Cambria Math" w:hAnsi="Cambria Math"/>
                      </w:rPr>
                      <m:t>zz</m:t>
                    </m:r>
                  </m:sub>
                </m:sSub>
                <m:sSubSup>
                  <m:sSubSupPr>
                    <m:ctrlPr>
                      <w:rPr>
                        <w:rFonts w:ascii="Cambria Math" w:hAnsi="Cambria Math"/>
                        <w:i/>
                      </w:rPr>
                    </m:ctrlPr>
                  </m:sSubSupPr>
                  <m:e>
                    <m:r>
                      <w:rPr>
                        <w:rFonts w:ascii="Cambria Math" w:hAnsi="Cambria Math"/>
                      </w:rPr>
                      <m:t>ω</m:t>
                    </m:r>
                  </m:e>
                  <m:sub>
                    <m:r>
                      <w:rPr>
                        <w:rFonts w:ascii="Cambria Math" w:hAnsi="Cambria Math"/>
                      </w:rPr>
                      <m:t>orb</m:t>
                    </m:r>
                  </m:sub>
                  <m:sup>
                    <m:r>
                      <w:rPr>
                        <w:rFonts w:ascii="Cambria Math" w:hAnsi="Cambria Math"/>
                      </w:rPr>
                      <m:t>2</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4</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5</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6</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+ηsgn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rPr>
                          <m:t>3</m:t>
                        </m:r>
                      </m:sub>
                    </m:sSub>
                  </m:den>
                </m:f>
                <m:sSubSup>
                  <m:sSubSupPr>
                    <m:ctrlPr>
                      <w:rPr>
                        <w:rFonts w:ascii="Cambria Math" w:hAnsi="Cambria Math"/>
                        <w:i/>
                      </w:rPr>
                    </m:ctrlPr>
                  </m:sSubSupPr>
                  <m:e>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ω</m:t>
                    </m:r>
                  </m:e>
                  <m:sub>
                    <m:r>
                      <w:rPr>
                        <w:rFonts w:ascii="Cambria Math" w:hAnsi="Cambria Math"/>
                      </w:rPr>
                      <m:t>orb</m:t>
                    </m:r>
                  </m:sub>
                  <m:sup>
                    <m:r>
                      <w:rPr>
                        <w:rFonts w:ascii="Cambria Math" w:hAnsi="Cambria Math"/>
                      </w:rPr>
                      <m:t>2</m:t>
                    </m:r>
                  </m:sup>
                </m:sSubSup>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65</w:t>
              </w:r>
            </w:fldSimple>
          </w:p>
        </w:tc>
      </w:tr>
      <w:tr w:rsidR="007C0E11" w:rsidRPr="006A1FE5" w:rsidTr="003F267B">
        <w:tc>
          <w:tcPr>
            <w:tcW w:w="4695" w:type="pct"/>
          </w:tcPr>
          <w:p w:rsidR="007C0E11" w:rsidRPr="00B13D30" w:rsidRDefault="00C64352" w:rsidP="00FF72FA">
            <w:pPr>
              <w:pStyle w:val="centerednormalpictureseqns"/>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τ</m:t>
                        </m:r>
                      </m:e>
                      <m:sub>
                        <m:r>
                          <w:rPr>
                            <w:rFonts w:ascii="Cambria Math" w:hAnsi="Cambria Math"/>
                          </w:rPr>
                          <m:t>γ</m:t>
                        </m:r>
                      </m:sub>
                    </m:sSub>
                    <m:d>
                      <m:dPr>
                        <m:ctrlPr>
                          <w:rPr>
                            <w:rFonts w:ascii="Cambria Math" w:hAnsi="Cambria Math"/>
                            <w:i/>
                          </w:rPr>
                        </m:ctrlPr>
                      </m:dPr>
                      <m:e>
                        <m:r>
                          <w:rPr>
                            <w:rFonts w:ascii="Cambria Math" w:hAnsi="Cambria Math"/>
                          </w:rPr>
                          <m:t>t</m:t>
                        </m:r>
                      </m:e>
                    </m:d>
                    <m:r>
                      <w:rPr>
                        <w:rFonts w:ascii="Cambria Math" w:hAnsi="Cambria Math"/>
                      </w:rPr>
                      <m:t>=U</m:t>
                    </m:r>
                  </m:e>
                  <m:sub>
                    <m:r>
                      <w:rPr>
                        <w:rFonts w:ascii="Cambria Math" w:hAnsi="Cambria Math"/>
                      </w:rPr>
                      <m:t>γ</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orb</m:t>
                        </m:r>
                      </m:sub>
                    </m:sSub>
                  </m:e>
                </m:d>
                <m:sSub>
                  <m:sSubPr>
                    <m:ctrlPr>
                      <w:rPr>
                        <w:rFonts w:ascii="Cambria Math" w:hAnsi="Cambria Math"/>
                        <w:i/>
                      </w:rPr>
                    </m:ctrlPr>
                  </m:sSubPr>
                  <m:e>
                    <m:r>
                      <w:rPr>
                        <w:rFonts w:ascii="Cambria Math" w:hAnsi="Cambria Math"/>
                      </w:rPr>
                      <m:t>I</m:t>
                    </m:r>
                  </m:e>
                  <m:sub>
                    <m:r>
                      <w:rPr>
                        <w:rFonts w:ascii="Cambria Math" w:hAnsi="Cambria Math"/>
                      </w:rPr>
                      <m:t>zz</m:t>
                    </m:r>
                  </m:sub>
                </m:sSub>
                <m:sSubSup>
                  <m:sSubSupPr>
                    <m:ctrlPr>
                      <w:rPr>
                        <w:rFonts w:ascii="Cambria Math" w:hAnsi="Cambria Math"/>
                        <w:i/>
                      </w:rPr>
                    </m:ctrlPr>
                  </m:sSubSupPr>
                  <m:e>
                    <m:r>
                      <w:rPr>
                        <w:rFonts w:ascii="Cambria Math" w:hAnsi="Cambria Math"/>
                      </w:rPr>
                      <m:t>ω</m:t>
                    </m:r>
                  </m:e>
                  <m:sub>
                    <m:r>
                      <w:rPr>
                        <w:rFonts w:ascii="Cambria Math" w:hAnsi="Cambria Math"/>
                      </w:rPr>
                      <m:t>orb</m:t>
                    </m:r>
                  </m:sub>
                  <m:sup>
                    <m:r>
                      <w:rPr>
                        <w:rFonts w:ascii="Cambria Math" w:hAnsi="Cambria Math"/>
                      </w:rPr>
                      <m:t>2</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7</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8</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9</m:t>
                        </m:r>
                      </m:sub>
                    </m:sSub>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zz</m:t>
                        </m:r>
                      </m:sub>
                    </m:sSub>
                    <m:r>
                      <w:rPr>
                        <w:rFonts w:ascii="Cambria Math" w:hAnsi="Cambria Math"/>
                      </w:rPr>
                      <m:t>++ηsgn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5</m:t>
                        </m:r>
                      </m:sub>
                    </m:sSub>
                  </m:den>
                </m:f>
                <m:sSubSup>
                  <m:sSubSupPr>
                    <m:ctrlPr>
                      <w:rPr>
                        <w:rFonts w:ascii="Cambria Math" w:hAnsi="Cambria Math"/>
                        <w:i/>
                      </w:rPr>
                    </m:ctrlPr>
                  </m:sSubSupPr>
                  <m:e>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ω</m:t>
                    </m:r>
                  </m:e>
                  <m:sub>
                    <m:r>
                      <w:rPr>
                        <w:rFonts w:ascii="Cambria Math" w:hAnsi="Cambria Math"/>
                      </w:rPr>
                      <m:t>orb</m:t>
                    </m:r>
                  </m:sub>
                  <m:sup>
                    <m:r>
                      <w:rPr>
                        <w:rFonts w:ascii="Cambria Math" w:hAnsi="Cambria Math"/>
                      </w:rPr>
                      <m:t>2</m:t>
                    </m:r>
                  </m:sup>
                </m:sSubSup>
              </m:oMath>
            </m:oMathPara>
          </w:p>
        </w:tc>
        <w:tc>
          <w:tcPr>
            <w:tcW w:w="305" w:type="pct"/>
            <w:vAlign w:val="center"/>
          </w:tcPr>
          <w:p w:rsidR="007C0E11" w:rsidRPr="006A1FE5" w:rsidRDefault="00C64352" w:rsidP="008D577C">
            <w:pPr>
              <w:pStyle w:val="Caption"/>
            </w:pPr>
            <w:fldSimple w:instr=" STYLEREF 1 \s ">
              <w:r w:rsidR="00D46473">
                <w:rPr>
                  <w:noProof/>
                </w:rPr>
                <w:t>5</w:t>
              </w:r>
            </w:fldSimple>
            <w:r w:rsidR="007C0E11">
              <w:noBreakHyphen/>
            </w:r>
            <w:fldSimple w:instr=" SEQ Equation \* ARABIC \s 1 ">
              <w:r w:rsidR="00D46473">
                <w:rPr>
                  <w:noProof/>
                </w:rPr>
                <w:t>66</w:t>
              </w:r>
            </w:fldSimple>
          </w:p>
        </w:tc>
      </w:tr>
    </w:tbl>
    <w:bookmarkEnd w:id="779"/>
    <w:bookmarkEnd w:id="780"/>
    <w:p w:rsidR="007C0E11" w:rsidRDefault="007C0E11" w:rsidP="007C0E11">
      <w:pPr>
        <w:pStyle w:val="Heading4"/>
      </w:pPr>
      <w:r>
        <w:t xml:space="preserve">Initial Attitude Control </w:t>
      </w:r>
      <w:r w:rsidR="00BE51B5">
        <w:t xml:space="preserve">Using </w:t>
      </w:r>
      <w:r>
        <w:t xml:space="preserve">Sliding Mode </w:t>
      </w:r>
      <w:r w:rsidR="00BE51B5">
        <w:t>Technique</w:t>
      </w:r>
      <w:r>
        <w:t xml:space="preserve"> </w:t>
      </w:r>
    </w:p>
    <w:p w:rsidR="00620FA6" w:rsidRDefault="00C37B52" w:rsidP="00C37B52">
      <w:pPr>
        <w:rPr>
          <w:lang w:val="en-US" w:bidi="en-US"/>
        </w:rPr>
      </w:pPr>
      <w:r>
        <w:rPr>
          <w:lang w:val="en-US" w:bidi="en-US"/>
        </w:rPr>
        <w:t xml:space="preserve">To prove this controller is adaptable to different spacecraft both the ideal spacecraft MOI and the worst-case MOI were tested with the same initial conditions. </w:t>
      </w:r>
      <w:r w:rsidR="00620FA6">
        <w:rPr>
          <w:lang w:val="en-US" w:bidi="en-US"/>
        </w:rPr>
        <w:t xml:space="preserve"> The initial conditions for the ideal MOI are shown in </w:t>
      </w:r>
      <w:r w:rsidR="00C64352">
        <w:rPr>
          <w:lang w:val="en-US" w:bidi="en-US"/>
        </w:rPr>
        <w:fldChar w:fldCharType="begin"/>
      </w:r>
      <w:r w:rsidR="00620FA6">
        <w:rPr>
          <w:lang w:val="en-US" w:bidi="en-US"/>
        </w:rPr>
        <w:instrText xml:space="preserve"> REF _Ref207532794 \h </w:instrText>
      </w:r>
      <w:r w:rsidR="00C64352">
        <w:rPr>
          <w:lang w:val="en-US" w:bidi="en-US"/>
        </w:rPr>
      </w:r>
      <w:r w:rsidR="00C64352">
        <w:rPr>
          <w:lang w:val="en-US" w:bidi="en-US"/>
        </w:rPr>
        <w:fldChar w:fldCharType="separate"/>
      </w:r>
      <w:r w:rsidR="00D46473">
        <w:t xml:space="preserve">Table </w:t>
      </w:r>
      <w:r w:rsidR="00D46473">
        <w:rPr>
          <w:noProof/>
        </w:rPr>
        <w:t>72</w:t>
      </w:r>
      <w:r w:rsidR="00C64352">
        <w:rPr>
          <w:lang w:val="en-US" w:bidi="en-US"/>
        </w:rPr>
        <w:fldChar w:fldCharType="end"/>
      </w:r>
      <w:r w:rsidR="00620FA6">
        <w:rPr>
          <w:lang w:val="en-US" w:bidi="en-US"/>
        </w:rPr>
        <w:t xml:space="preserve"> and the worst case in </w:t>
      </w:r>
      <w:r w:rsidR="00C64352">
        <w:rPr>
          <w:lang w:val="en-US" w:bidi="en-US"/>
        </w:rPr>
        <w:fldChar w:fldCharType="begin"/>
      </w:r>
      <w:r w:rsidR="00620FA6">
        <w:rPr>
          <w:lang w:val="en-US" w:bidi="en-US"/>
        </w:rPr>
        <w:instrText xml:space="preserve"> REF _Ref207532808 \h </w:instrText>
      </w:r>
      <w:r w:rsidR="00C64352">
        <w:rPr>
          <w:lang w:val="en-US" w:bidi="en-US"/>
        </w:rPr>
      </w:r>
      <w:r w:rsidR="00C64352">
        <w:rPr>
          <w:lang w:val="en-US" w:bidi="en-US"/>
        </w:rPr>
        <w:fldChar w:fldCharType="separate"/>
      </w:r>
      <w:r w:rsidR="00D46473">
        <w:t xml:space="preserve">Table </w:t>
      </w:r>
      <w:r w:rsidR="00D46473">
        <w:rPr>
          <w:noProof/>
        </w:rPr>
        <w:t>73</w:t>
      </w:r>
      <w:r w:rsidR="00C64352">
        <w:rPr>
          <w:lang w:val="en-US" w:bidi="en-US"/>
        </w:rPr>
        <w:fldChar w:fldCharType="end"/>
      </w:r>
      <w:r w:rsidR="00620FA6">
        <w:rPr>
          <w:lang w:val="en-US" w:bidi="en-US"/>
        </w:rPr>
        <w:t xml:space="preserve">. </w:t>
      </w:r>
      <w:r>
        <w:rPr>
          <w:lang w:val="en-US" w:bidi="en-US"/>
        </w:rPr>
        <w:t xml:space="preserve">It can be seen in </w:t>
      </w:r>
      <w:r w:rsidR="00620FA6">
        <w:rPr>
          <w:lang w:val="en-US" w:bidi="en-US"/>
        </w:rPr>
        <w:t xml:space="preserve">both </w:t>
      </w:r>
      <w:r w:rsidR="00C64352">
        <w:rPr>
          <w:lang w:val="en-US" w:bidi="en-US"/>
        </w:rPr>
        <w:fldChar w:fldCharType="begin"/>
      </w:r>
      <w:r w:rsidR="00620FA6">
        <w:rPr>
          <w:lang w:val="en-US" w:bidi="en-US"/>
        </w:rPr>
        <w:instrText xml:space="preserve"> REF _Ref207532847 \h </w:instrText>
      </w:r>
      <w:r w:rsidR="00C64352">
        <w:rPr>
          <w:lang w:val="en-US" w:bidi="en-US"/>
        </w:rPr>
      </w:r>
      <w:r w:rsidR="00C64352">
        <w:rPr>
          <w:lang w:val="en-US" w:bidi="en-US"/>
        </w:rPr>
        <w:fldChar w:fldCharType="separate"/>
      </w:r>
      <w:r w:rsidR="00D46473">
        <w:t xml:space="preserve">Figure </w:t>
      </w:r>
      <w:r w:rsidR="00D46473">
        <w:rPr>
          <w:noProof/>
        </w:rPr>
        <w:t>50</w:t>
      </w:r>
      <w:r w:rsidR="00C64352">
        <w:rPr>
          <w:lang w:val="en-US" w:bidi="en-US"/>
        </w:rPr>
        <w:fldChar w:fldCharType="end"/>
      </w:r>
      <w:r w:rsidR="00620FA6">
        <w:rPr>
          <w:lang w:val="en-US" w:bidi="en-US"/>
        </w:rPr>
        <w:t xml:space="preserve"> and </w:t>
      </w:r>
      <w:r w:rsidR="00C64352">
        <w:rPr>
          <w:lang w:val="en-US" w:bidi="en-US"/>
        </w:rPr>
        <w:fldChar w:fldCharType="begin"/>
      </w:r>
      <w:r w:rsidR="00620FA6">
        <w:rPr>
          <w:lang w:val="en-US" w:bidi="en-US"/>
        </w:rPr>
        <w:instrText xml:space="preserve"> REF _Ref207532850 \h </w:instrText>
      </w:r>
      <w:r w:rsidR="00C64352">
        <w:rPr>
          <w:lang w:val="en-US" w:bidi="en-US"/>
        </w:rPr>
      </w:r>
      <w:r w:rsidR="00C64352">
        <w:rPr>
          <w:lang w:val="en-US" w:bidi="en-US"/>
        </w:rPr>
        <w:fldChar w:fldCharType="separate"/>
      </w:r>
      <w:r w:rsidR="00D46473">
        <w:t xml:space="preserve">Figure </w:t>
      </w:r>
      <w:r w:rsidR="00D46473">
        <w:rPr>
          <w:noProof/>
        </w:rPr>
        <w:t>53</w:t>
      </w:r>
      <w:r w:rsidR="00C64352">
        <w:rPr>
          <w:lang w:val="en-US" w:bidi="en-US"/>
        </w:rPr>
        <w:fldChar w:fldCharType="end"/>
      </w:r>
      <w:r w:rsidR="00620FA6">
        <w:rPr>
          <w:lang w:val="en-US" w:bidi="en-US"/>
        </w:rPr>
        <w:t xml:space="preserve"> that the controller stabilizes the system in </w:t>
      </w:r>
      <w:r w:rsidR="008A7115">
        <w:rPr>
          <w:lang w:val="en-US" w:bidi="en-US"/>
        </w:rPr>
        <w:t>less than</w:t>
      </w:r>
      <w:r w:rsidR="00620FA6">
        <w:rPr>
          <w:lang w:val="en-US" w:bidi="en-US"/>
        </w:rPr>
        <w:t xml:space="preserve"> half an orbit. </w:t>
      </w:r>
      <w:r w:rsidR="00C64352">
        <w:rPr>
          <w:lang w:val="en-US" w:bidi="en-US"/>
        </w:rPr>
        <w:fldChar w:fldCharType="begin"/>
      </w:r>
      <w:r w:rsidR="00620FA6">
        <w:rPr>
          <w:lang w:val="en-US" w:bidi="en-US"/>
        </w:rPr>
        <w:instrText xml:space="preserve"> REF _Ref207532902 \h </w:instrText>
      </w:r>
      <w:r w:rsidR="00C64352">
        <w:rPr>
          <w:lang w:val="en-US" w:bidi="en-US"/>
        </w:rPr>
      </w:r>
      <w:r w:rsidR="00C64352">
        <w:rPr>
          <w:lang w:val="en-US" w:bidi="en-US"/>
        </w:rPr>
        <w:fldChar w:fldCharType="separate"/>
      </w:r>
      <w:r w:rsidR="00D46473" w:rsidRPr="00740BEB">
        <w:t xml:space="preserve">Figure </w:t>
      </w:r>
      <w:r w:rsidR="00D46473">
        <w:rPr>
          <w:noProof/>
        </w:rPr>
        <w:t>52</w:t>
      </w:r>
      <w:r w:rsidR="00C64352">
        <w:rPr>
          <w:lang w:val="en-US" w:bidi="en-US"/>
        </w:rPr>
        <w:fldChar w:fldCharType="end"/>
      </w:r>
      <w:r w:rsidR="00620FA6">
        <w:rPr>
          <w:lang w:val="en-US" w:bidi="en-US"/>
        </w:rPr>
        <w:t xml:space="preserve"> and </w:t>
      </w:r>
      <w:r w:rsidR="00C64352">
        <w:rPr>
          <w:lang w:val="en-US" w:bidi="en-US"/>
        </w:rPr>
        <w:fldChar w:fldCharType="begin"/>
      </w:r>
      <w:r w:rsidR="00620FA6">
        <w:rPr>
          <w:lang w:val="en-US" w:bidi="en-US"/>
        </w:rPr>
        <w:instrText xml:space="preserve"> REF _Ref207532917 \h </w:instrText>
      </w:r>
      <w:r w:rsidR="00C64352">
        <w:rPr>
          <w:lang w:val="en-US" w:bidi="en-US"/>
        </w:rPr>
      </w:r>
      <w:r w:rsidR="00C64352">
        <w:rPr>
          <w:lang w:val="en-US" w:bidi="en-US"/>
        </w:rPr>
        <w:fldChar w:fldCharType="separate"/>
      </w:r>
      <w:r w:rsidR="00D46473" w:rsidRPr="00740BEB">
        <w:t xml:space="preserve">Figure </w:t>
      </w:r>
      <w:r w:rsidR="00D46473">
        <w:rPr>
          <w:noProof/>
        </w:rPr>
        <w:t>55</w:t>
      </w:r>
      <w:r w:rsidR="00C64352">
        <w:rPr>
          <w:lang w:val="en-US" w:bidi="en-US"/>
        </w:rPr>
        <w:fldChar w:fldCharType="end"/>
      </w:r>
      <w:r w:rsidR="00620FA6">
        <w:rPr>
          <w:lang w:val="en-US" w:bidi="en-US"/>
        </w:rPr>
        <w:t xml:space="preserve"> both show that the angular momentum used in this maneuver is lower than that of the previously designed </w:t>
      </w:r>
      <w:r w:rsidR="008A7115">
        <w:rPr>
          <w:lang w:val="en-US" w:bidi="en-US"/>
        </w:rPr>
        <w:t>reaction</w:t>
      </w:r>
      <w:r w:rsidR="006319D5">
        <w:rPr>
          <w:lang w:val="en-US" w:bidi="en-US"/>
        </w:rPr>
        <w:t xml:space="preserve"> wheel</w:t>
      </w:r>
      <w:r w:rsidR="008A7115">
        <w:rPr>
          <w:lang w:val="en-US" w:bidi="en-US"/>
        </w:rPr>
        <w:t xml:space="preserve">. </w:t>
      </w:r>
      <w:r w:rsidR="00C64352">
        <w:rPr>
          <w:lang w:val="en-US" w:bidi="en-US"/>
        </w:rPr>
        <w:fldChar w:fldCharType="begin"/>
      </w:r>
      <w:r w:rsidR="00620FA6">
        <w:rPr>
          <w:lang w:val="en-US" w:bidi="en-US"/>
        </w:rPr>
        <w:instrText xml:space="preserve"> REF _Ref207532902 \h </w:instrText>
      </w:r>
      <w:r w:rsidR="00C64352">
        <w:rPr>
          <w:lang w:val="en-US" w:bidi="en-US"/>
        </w:rPr>
      </w:r>
      <w:r w:rsidR="00C64352">
        <w:rPr>
          <w:lang w:val="en-US" w:bidi="en-US"/>
        </w:rPr>
        <w:fldChar w:fldCharType="separate"/>
      </w:r>
      <w:r w:rsidR="00D46473" w:rsidRPr="00740BEB">
        <w:t xml:space="preserve">Figure </w:t>
      </w:r>
      <w:r w:rsidR="00D46473">
        <w:rPr>
          <w:noProof/>
        </w:rPr>
        <w:t>52</w:t>
      </w:r>
      <w:r w:rsidR="00C64352">
        <w:rPr>
          <w:lang w:val="en-US" w:bidi="en-US"/>
        </w:rPr>
        <w:fldChar w:fldCharType="end"/>
      </w:r>
      <w:r w:rsidR="00620FA6">
        <w:rPr>
          <w:lang w:val="en-US" w:bidi="en-US"/>
        </w:rPr>
        <w:t xml:space="preserve"> and </w:t>
      </w:r>
      <w:r w:rsidR="00C64352">
        <w:rPr>
          <w:lang w:val="en-US" w:bidi="en-US"/>
        </w:rPr>
        <w:fldChar w:fldCharType="begin"/>
      </w:r>
      <w:r w:rsidR="00620FA6">
        <w:rPr>
          <w:lang w:val="en-US" w:bidi="en-US"/>
        </w:rPr>
        <w:instrText xml:space="preserve"> REF _Ref207532995 \h </w:instrText>
      </w:r>
      <w:r w:rsidR="00C64352">
        <w:rPr>
          <w:lang w:val="en-US" w:bidi="en-US"/>
        </w:rPr>
      </w:r>
      <w:r w:rsidR="00C64352">
        <w:rPr>
          <w:lang w:val="en-US" w:bidi="en-US"/>
        </w:rPr>
        <w:fldChar w:fldCharType="separate"/>
      </w:r>
      <w:r w:rsidR="00D46473">
        <w:t xml:space="preserve">Figure </w:t>
      </w:r>
      <w:r w:rsidR="00D46473">
        <w:rPr>
          <w:noProof/>
        </w:rPr>
        <w:t>54</w:t>
      </w:r>
      <w:r w:rsidR="00C64352">
        <w:rPr>
          <w:lang w:val="en-US" w:bidi="en-US"/>
        </w:rPr>
        <w:fldChar w:fldCharType="end"/>
      </w:r>
      <w:r w:rsidR="00620FA6">
        <w:rPr>
          <w:lang w:val="en-US" w:bidi="en-US"/>
        </w:rPr>
        <w:t xml:space="preserve"> show that the torque required </w:t>
      </w:r>
      <w:proofErr w:type="gramStart"/>
      <w:r w:rsidR="00620FA6">
        <w:rPr>
          <w:lang w:val="en-US" w:bidi="en-US"/>
        </w:rPr>
        <w:t>to settle</w:t>
      </w:r>
      <w:proofErr w:type="gramEnd"/>
      <w:r w:rsidR="00620FA6">
        <w:rPr>
          <w:lang w:val="en-US" w:bidi="en-US"/>
        </w:rPr>
        <w:t xml:space="preserve"> the system is well</w:t>
      </w:r>
      <w:r w:rsidR="006319D5">
        <w:rPr>
          <w:lang w:val="en-US" w:bidi="en-US"/>
        </w:rPr>
        <w:t xml:space="preserve"> within</w:t>
      </w:r>
      <w:r w:rsidR="00620FA6">
        <w:rPr>
          <w:lang w:val="en-US" w:bidi="en-US"/>
        </w:rPr>
        <w:t xml:space="preserve"> the capabilities of the motor. Additionally those figures show that the adaptive gains settle down after 0.5 orbits. </w:t>
      </w:r>
    </w:p>
    <w:p w:rsidR="00C37B52" w:rsidRDefault="00C37B52" w:rsidP="00C37B52">
      <w:pPr>
        <w:pStyle w:val="Caption"/>
        <w:keepNext/>
      </w:pPr>
      <w:bookmarkStart w:id="823" w:name="_Ref207532794"/>
      <w:bookmarkStart w:id="824" w:name="_Toc207775311"/>
      <w:r>
        <w:lastRenderedPageBreak/>
        <w:t xml:space="preserve">Table </w:t>
      </w:r>
      <w:fldSimple w:instr=" SEQ Table \* ARABIC ">
        <w:r w:rsidR="00D46473">
          <w:rPr>
            <w:noProof/>
          </w:rPr>
          <w:t>72</w:t>
        </w:r>
      </w:fldSimple>
      <w:bookmarkEnd w:id="823"/>
      <w:r>
        <w:t>: Initial conditions ideal cube</w:t>
      </w:r>
      <w:bookmarkEnd w:id="824"/>
    </w:p>
    <w:tbl>
      <w:tblPr>
        <w:tblStyle w:val="latexlike"/>
        <w:tblW w:w="0" w:type="auto"/>
        <w:tblLook w:val="04A0"/>
      </w:tblPr>
      <w:tblGrid>
        <w:gridCol w:w="1317"/>
        <w:gridCol w:w="1762"/>
        <w:gridCol w:w="1893"/>
        <w:gridCol w:w="1367"/>
        <w:gridCol w:w="1323"/>
      </w:tblGrid>
      <w:tr w:rsidR="007C0E11" w:rsidRPr="00872D79" w:rsidTr="00ED66F0">
        <w:trPr>
          <w:cnfStyle w:val="100000000000"/>
        </w:trPr>
        <w:tc>
          <w:tcPr>
            <w:tcW w:w="0" w:type="auto"/>
          </w:tcPr>
          <w:p w:rsidR="007C0E11" w:rsidRDefault="007C0E11" w:rsidP="00EC673F">
            <w:pPr>
              <w:pStyle w:val="Table"/>
            </w:pPr>
            <w:r>
              <w:t>Principal MOI</w:t>
            </w:r>
          </w:p>
          <w:p w:rsidR="007C0E11" w:rsidRDefault="00C64352" w:rsidP="00EC673F">
            <w:pPr>
              <w:pStyle w:val="Table"/>
            </w:pPr>
            <m:oMathPara>
              <m:oMath>
                <m:d>
                  <m:dPr>
                    <m:begChr m:val="["/>
                    <m:endChr m:val="]"/>
                    <m:ctrlPr>
                      <w:rPr>
                        <w:rFonts w:ascii="Cambria Math" w:hAnsi="Cambria Math"/>
                      </w:rPr>
                    </m:ctrlPr>
                  </m:dPr>
                  <m:e>
                    <m:r>
                      <w:rPr>
                        <w:rFonts w:ascii="Cambria Math" w:hAnsi="Cambria Math"/>
                      </w:rPr>
                      <m:t>kg</m:t>
                    </m:r>
                    <m:sSup>
                      <m:sSupPr>
                        <m:ctrlPr>
                          <w:rPr>
                            <w:rFonts w:ascii="Cambria Math" w:hAnsi="Cambria Math"/>
                          </w:rPr>
                        </m:ctrlPr>
                      </m:sSupPr>
                      <m:e>
                        <m:r>
                          <m:rPr>
                            <m:sty m:val="p"/>
                          </m:rPr>
                          <w:rPr>
                            <w:rFonts w:ascii="Cambria Math" w:hAnsi="Cambria Math"/>
                          </w:rPr>
                          <m:t>∙</m:t>
                        </m:r>
                        <m:r>
                          <w:rPr>
                            <w:rFonts w:ascii="Cambria Math" w:hAnsi="Cambria Math"/>
                          </w:rPr>
                          <m:t>m</m:t>
                        </m:r>
                      </m:e>
                      <m:sup>
                        <m:r>
                          <m:rPr>
                            <m:sty m:val="p"/>
                          </m:rPr>
                          <w:rPr>
                            <w:rFonts w:ascii="Cambria Math" w:hAnsi="Cambria Math"/>
                          </w:rPr>
                          <m:t>2</m:t>
                        </m:r>
                      </m:sup>
                    </m:sSup>
                  </m:e>
                </m:d>
              </m:oMath>
            </m:oMathPara>
          </w:p>
        </w:tc>
        <w:tc>
          <w:tcPr>
            <w:tcW w:w="0" w:type="auto"/>
          </w:tcPr>
          <w:p w:rsidR="007C0E11" w:rsidRDefault="007C0E11" w:rsidP="00EC673F">
            <w:pPr>
              <w:pStyle w:val="Table"/>
            </w:pPr>
            <w:r>
              <w:t>Stored momentum</w:t>
            </w:r>
          </w:p>
          <w:p w:rsidR="007C0E11" w:rsidRDefault="00C64352" w:rsidP="00EC673F">
            <w:pPr>
              <w:pStyle w:val="Table"/>
            </w:pPr>
            <m:oMathPara>
              <m:oMath>
                <m:d>
                  <m:dPr>
                    <m:begChr m:val="["/>
                    <m:endChr m:val="]"/>
                    <m:ctrlPr>
                      <w:rPr>
                        <w:rFonts w:ascii="Cambria Math" w:hAnsi="Cambria Math"/>
                      </w:rPr>
                    </m:ctrlPr>
                  </m:dPr>
                  <m:e>
                    <m:r>
                      <w:rPr>
                        <w:rFonts w:ascii="Cambria Math" w:hAnsi="Cambria Math"/>
                      </w:rPr>
                      <m:t>mNms</m:t>
                    </m:r>
                  </m:e>
                </m:d>
              </m:oMath>
            </m:oMathPara>
          </w:p>
        </w:tc>
        <w:tc>
          <w:tcPr>
            <w:tcW w:w="0" w:type="auto"/>
          </w:tcPr>
          <w:p w:rsidR="007C0E11" w:rsidRDefault="007C0E11" w:rsidP="00EC673F">
            <w:pPr>
              <w:pStyle w:val="Table"/>
            </w:pPr>
            <w:r>
              <w:t>Angle[roll pitch yaw)</w:t>
            </w:r>
          </w:p>
        </w:tc>
        <w:tc>
          <w:tcPr>
            <w:tcW w:w="0" w:type="auto"/>
          </w:tcPr>
          <w:p w:rsidR="007C0E11" w:rsidRPr="00872D79" w:rsidRDefault="007C0E11" w:rsidP="00EC673F">
            <w:pPr>
              <w:pStyle w:val="Table"/>
            </w:pPr>
            <w:r>
              <w:t>Rate</w:t>
            </w:r>
            <m:oMath>
              <m:d>
                <m:dPr>
                  <m:begChr m:val="["/>
                  <m:endChr m:val="]"/>
                  <m:ctrlPr>
                    <w:rPr>
                      <w:rFonts w:ascii="Cambria Math" w:hAnsi="Cambria Math"/>
                    </w:rPr>
                  </m:ctrlPr>
                </m:dPr>
                <m:e>
                  <m:r>
                    <m:rPr>
                      <m:sty m:val="p"/>
                    </m:rPr>
                    <w:rPr>
                      <w:rFonts w:ascii="Cambria Math" w:hAnsi="Cambria Math"/>
                    </w:rPr>
                    <m:t xml:space="preserve"> </m:t>
                  </m:r>
                  <m:m>
                    <m:mPr>
                      <m:mcs>
                        <m:mc>
                          <m:mcPr>
                            <m:count m:val="1"/>
                            <m:mcJc m:val="center"/>
                          </m:mcPr>
                        </m:mc>
                      </m:mcs>
                      <m:ctrlPr>
                        <w:rPr>
                          <w:rFonts w:ascii="Cambria Math" w:hAnsi="Cambria Math"/>
                        </w:rPr>
                      </m:ctrlPr>
                    </m:mPr>
                    <m:mr>
                      <m:e>
                        <m:r>
                          <w:rPr>
                            <w:rFonts w:ascii="Cambria Math" w:hAnsi="Cambria Math"/>
                          </w:rPr>
                          <m:t>α</m:t>
                        </m:r>
                      </m:e>
                    </m:mr>
                    <m:mr>
                      <m:e>
                        <m:r>
                          <w:rPr>
                            <w:rFonts w:ascii="Cambria Math" w:hAnsi="Cambria Math"/>
                          </w:rPr>
                          <m:t>ϕ</m:t>
                        </m:r>
                      </m:e>
                    </m:mr>
                    <m:mr>
                      <m:e>
                        <m:r>
                          <w:rPr>
                            <w:rFonts w:ascii="Cambria Math" w:hAnsi="Cambria Math"/>
                          </w:rPr>
                          <m:t>γ</m:t>
                        </m:r>
                      </m:e>
                    </m:mr>
                  </m:m>
                </m:e>
              </m:d>
              <m:d>
                <m:dPr>
                  <m:begChr m:val="["/>
                  <m:endChr m:val="]"/>
                  <m:ctrlPr>
                    <w:rPr>
                      <w:rFonts w:ascii="Cambria Math" w:hAnsi="Cambria Math"/>
                    </w:rPr>
                  </m:ctrlPr>
                </m:dPr>
                <m:e>
                  <m:f>
                    <m:fPr>
                      <m:ctrlPr>
                        <w:rPr>
                          <w:rFonts w:ascii="Cambria Math" w:hAnsi="Cambria Math"/>
                        </w:rPr>
                      </m:ctrlPr>
                    </m:fPr>
                    <m:num>
                      <m:r>
                        <w:rPr>
                          <w:rFonts w:ascii="Cambria Math" w:hAnsi="Cambria Math"/>
                        </w:rPr>
                        <m:t>rad</m:t>
                      </m:r>
                    </m:num>
                    <m:den>
                      <m:r>
                        <w:rPr>
                          <w:rFonts w:ascii="Cambria Math" w:hAnsi="Cambria Math"/>
                        </w:rPr>
                        <m:t>s</m:t>
                      </m:r>
                    </m:den>
                  </m:f>
                </m:e>
              </m:d>
            </m:oMath>
          </w:p>
        </w:tc>
        <w:tc>
          <w:tcPr>
            <w:tcW w:w="0" w:type="auto"/>
          </w:tcPr>
          <w:p w:rsidR="007C0E11" w:rsidRDefault="007C0E11" w:rsidP="00EC673F">
            <w:pPr>
              <w:pStyle w:val="Table"/>
            </w:pPr>
            <w:r>
              <w:t>Desired angle</w:t>
            </w:r>
          </w:p>
        </w:tc>
      </w:tr>
      <w:tr w:rsidR="007C0E11" w:rsidRPr="0066675D" w:rsidTr="00527773">
        <w:tc>
          <w:tcPr>
            <w:tcW w:w="0" w:type="auto"/>
          </w:tcPr>
          <w:p w:rsidR="007C0E11" w:rsidRPr="004158D0" w:rsidRDefault="00C64352" w:rsidP="00527773">
            <w:pPr>
              <w:pStyle w:val="Table"/>
              <w:jc w:val="center"/>
              <w:rPr>
                <w:rFonts w:ascii="Calibri" w:eastAsia="Times New Roman"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0.001666</m:t>
                          </m:r>
                        </m:e>
                      </m:mr>
                      <m:mr>
                        <m:e>
                          <m:r>
                            <m:rPr>
                              <m:sty m:val="p"/>
                            </m:rPr>
                            <w:rPr>
                              <w:rFonts w:ascii="Cambria Math" w:hAnsi="Cambria Math"/>
                            </w:rPr>
                            <m:t>0.001666</m:t>
                          </m:r>
                        </m:e>
                      </m:mr>
                      <m:mr>
                        <m:e>
                          <m:r>
                            <m:rPr>
                              <m:sty m:val="p"/>
                            </m:rPr>
                            <w:rPr>
                              <w:rFonts w:ascii="Cambria Math" w:hAnsi="Cambria Math"/>
                            </w:rPr>
                            <m:t>0.00166</m:t>
                          </m:r>
                        </m:e>
                      </m:mr>
                    </m:m>
                  </m:e>
                </m:d>
              </m:oMath>
            </m:oMathPara>
          </w:p>
        </w:tc>
        <w:tc>
          <w:tcPr>
            <w:tcW w:w="0" w:type="auto"/>
          </w:tcPr>
          <w:p w:rsidR="007C0E11" w:rsidRDefault="00C64352" w:rsidP="00527773">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c>
          <w:tcPr>
            <w:tcW w:w="0" w:type="auto"/>
          </w:tcPr>
          <w:p w:rsidR="007C0E11" w:rsidRDefault="00C64352" w:rsidP="00527773">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70° </m:t>
                          </m:r>
                        </m:e>
                      </m:mr>
                      <m:mr>
                        <m:e>
                          <m:r>
                            <m:rPr>
                              <m:sty m:val="p"/>
                            </m:rPr>
                            <w:rPr>
                              <w:rFonts w:ascii="Cambria Math" w:hAnsi="Cambria Math"/>
                            </w:rPr>
                            <m:t>70°</m:t>
                          </m:r>
                        </m:e>
                      </m:mr>
                      <m:mr>
                        <m:e>
                          <m:r>
                            <m:rPr>
                              <m:sty m:val="p"/>
                            </m:rPr>
                            <w:rPr>
                              <w:rFonts w:ascii="Cambria Math" w:hAnsi="Cambria Math"/>
                            </w:rPr>
                            <m:t>70°</m:t>
                          </m:r>
                        </m:e>
                      </m:mr>
                    </m:m>
                  </m:e>
                </m:d>
              </m:oMath>
            </m:oMathPara>
          </w:p>
        </w:tc>
        <w:tc>
          <w:tcPr>
            <w:tcW w:w="0" w:type="auto"/>
          </w:tcPr>
          <w:p w:rsidR="007C0E11" w:rsidRPr="0066675D" w:rsidRDefault="00C64352" w:rsidP="00527773">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2</m:t>
                              </m:r>
                              <m:r>
                                <w:rPr>
                                  <w:rFonts w:ascii="Cambria Math" w:hAnsi="Cambria Math"/>
                                </w:rPr>
                                <m:t>ω</m:t>
                              </m:r>
                            </m:e>
                            <m:sub>
                              <m:r>
                                <w:rPr>
                                  <w:rFonts w:ascii="Cambria Math" w:hAnsi="Cambria Math"/>
                                </w:rPr>
                                <m:t>O</m:t>
                              </m:r>
                            </m:sub>
                          </m:sSub>
                        </m:e>
                      </m:mr>
                      <m:mr>
                        <m:e>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O</m:t>
                                  </m:r>
                                </m:sub>
                              </m:sSub>
                            </m:num>
                            <m:den>
                              <m:r>
                                <m:rPr>
                                  <m:sty m:val="p"/>
                                </m:rPr>
                                <w:rPr>
                                  <w:rFonts w:ascii="Cambria Math" w:hAnsi="Cambria Math"/>
                                </w:rPr>
                                <m:t>5</m:t>
                              </m:r>
                            </m:den>
                          </m:f>
                        </m:e>
                      </m:mr>
                      <m:mr>
                        <m:e>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O</m:t>
                                  </m:r>
                                </m:sub>
                              </m:sSub>
                            </m:num>
                            <m:den>
                              <m:r>
                                <m:rPr>
                                  <m:sty m:val="p"/>
                                </m:rPr>
                                <w:rPr>
                                  <w:rFonts w:ascii="Cambria Math" w:hAnsi="Cambria Math"/>
                                </w:rPr>
                                <m:t>5</m:t>
                              </m:r>
                            </m:den>
                          </m:f>
                        </m:e>
                      </m:mr>
                    </m:m>
                  </m:e>
                </m:d>
              </m:oMath>
            </m:oMathPara>
          </w:p>
        </w:tc>
        <w:tc>
          <w:tcPr>
            <w:tcW w:w="0" w:type="auto"/>
          </w:tcPr>
          <w:p w:rsidR="007C0E11" w:rsidRPr="0030567B" w:rsidRDefault="00C64352" w:rsidP="00527773">
            <w:pPr>
              <w:pStyle w:val="Table"/>
              <w:jc w:val="center"/>
              <w:rPr>
                <w:rFonts w:ascii="Calibri" w:eastAsia="Calibri"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r>
    </w:tbl>
    <w:p w:rsidR="00E3639E" w:rsidRDefault="00E3639E" w:rsidP="00C37B52">
      <w:pPr>
        <w:pStyle w:val="centerednormalpictureseqns"/>
      </w:pPr>
    </w:p>
    <w:p w:rsidR="00E3639E" w:rsidRDefault="00E3639E" w:rsidP="00E3639E">
      <w:pPr>
        <w:pStyle w:val="Caption"/>
        <w:keepNext/>
      </w:pPr>
      <w:bookmarkStart w:id="825" w:name="_Ref207532808"/>
      <w:bookmarkStart w:id="826" w:name="_Toc207775312"/>
      <w:r>
        <w:t xml:space="preserve">Table </w:t>
      </w:r>
      <w:fldSimple w:instr=" SEQ Table \* ARABIC ">
        <w:r w:rsidR="00D46473">
          <w:rPr>
            <w:noProof/>
          </w:rPr>
          <w:t>73</w:t>
        </w:r>
      </w:fldSimple>
      <w:bookmarkEnd w:id="825"/>
      <w:r>
        <w:t>: initial conditions worst case MOI</w:t>
      </w:r>
      <w:bookmarkEnd w:id="826"/>
    </w:p>
    <w:tbl>
      <w:tblPr>
        <w:tblStyle w:val="latexlike"/>
        <w:tblW w:w="0" w:type="auto"/>
        <w:tblLook w:val="04A0"/>
      </w:tblPr>
      <w:tblGrid>
        <w:gridCol w:w="1317"/>
        <w:gridCol w:w="1762"/>
        <w:gridCol w:w="1893"/>
        <w:gridCol w:w="1367"/>
        <w:gridCol w:w="1323"/>
      </w:tblGrid>
      <w:tr w:rsidR="00E3639E" w:rsidRPr="00872D79" w:rsidTr="00E3639E">
        <w:trPr>
          <w:cnfStyle w:val="100000000000"/>
        </w:trPr>
        <w:tc>
          <w:tcPr>
            <w:tcW w:w="0" w:type="auto"/>
          </w:tcPr>
          <w:p w:rsidR="00E3639E" w:rsidRDefault="00E3639E" w:rsidP="00E3639E">
            <w:pPr>
              <w:pStyle w:val="Table"/>
            </w:pPr>
            <w:r>
              <w:t>Principal MOI</w:t>
            </w:r>
          </w:p>
          <w:p w:rsidR="00E3639E" w:rsidRDefault="00C64352" w:rsidP="00E3639E">
            <w:pPr>
              <w:pStyle w:val="Table"/>
            </w:pPr>
            <m:oMathPara>
              <m:oMath>
                <m:d>
                  <m:dPr>
                    <m:begChr m:val="["/>
                    <m:endChr m:val="]"/>
                    <m:ctrlPr>
                      <w:rPr>
                        <w:rFonts w:ascii="Cambria Math" w:hAnsi="Cambria Math"/>
                      </w:rPr>
                    </m:ctrlPr>
                  </m:dPr>
                  <m:e>
                    <m:r>
                      <w:rPr>
                        <w:rFonts w:ascii="Cambria Math" w:hAnsi="Cambria Math"/>
                      </w:rPr>
                      <m:t>kg</m:t>
                    </m:r>
                    <m:sSup>
                      <m:sSupPr>
                        <m:ctrlPr>
                          <w:rPr>
                            <w:rFonts w:ascii="Cambria Math" w:hAnsi="Cambria Math"/>
                          </w:rPr>
                        </m:ctrlPr>
                      </m:sSupPr>
                      <m:e>
                        <m:r>
                          <m:rPr>
                            <m:sty m:val="p"/>
                          </m:rPr>
                          <w:rPr>
                            <w:rFonts w:ascii="Cambria Math" w:hAnsi="Cambria Math"/>
                          </w:rPr>
                          <m:t>∙</m:t>
                        </m:r>
                        <m:r>
                          <w:rPr>
                            <w:rFonts w:ascii="Cambria Math" w:hAnsi="Cambria Math"/>
                          </w:rPr>
                          <m:t>m</m:t>
                        </m:r>
                      </m:e>
                      <m:sup>
                        <m:r>
                          <m:rPr>
                            <m:sty m:val="p"/>
                          </m:rPr>
                          <w:rPr>
                            <w:rFonts w:ascii="Cambria Math" w:hAnsi="Cambria Math"/>
                          </w:rPr>
                          <m:t>2</m:t>
                        </m:r>
                      </m:sup>
                    </m:sSup>
                  </m:e>
                </m:d>
              </m:oMath>
            </m:oMathPara>
          </w:p>
        </w:tc>
        <w:tc>
          <w:tcPr>
            <w:tcW w:w="0" w:type="auto"/>
          </w:tcPr>
          <w:p w:rsidR="00E3639E" w:rsidRDefault="00E3639E" w:rsidP="00E3639E">
            <w:pPr>
              <w:pStyle w:val="Table"/>
            </w:pPr>
            <w:r>
              <w:t xml:space="preserve">Stored momentum </w:t>
            </w:r>
          </w:p>
          <w:p w:rsidR="00E3639E" w:rsidRDefault="00C64352" w:rsidP="00E3639E">
            <w:pPr>
              <w:pStyle w:val="Table"/>
            </w:pPr>
            <m:oMathPara>
              <m:oMath>
                <m:d>
                  <m:dPr>
                    <m:begChr m:val="["/>
                    <m:endChr m:val="]"/>
                    <m:ctrlPr>
                      <w:rPr>
                        <w:rFonts w:ascii="Cambria Math" w:hAnsi="Cambria Math"/>
                      </w:rPr>
                    </m:ctrlPr>
                  </m:dPr>
                  <m:e>
                    <m:r>
                      <w:rPr>
                        <w:rFonts w:ascii="Cambria Math" w:hAnsi="Cambria Math"/>
                      </w:rPr>
                      <m:t>mNms</m:t>
                    </m:r>
                  </m:e>
                </m:d>
              </m:oMath>
            </m:oMathPara>
          </w:p>
        </w:tc>
        <w:tc>
          <w:tcPr>
            <w:tcW w:w="0" w:type="auto"/>
          </w:tcPr>
          <w:p w:rsidR="00E3639E" w:rsidRDefault="00E3639E" w:rsidP="00E3639E">
            <w:pPr>
              <w:pStyle w:val="Table"/>
            </w:pPr>
            <w:r>
              <w:t>Angle[roll pitch yaw)</w:t>
            </w:r>
          </w:p>
        </w:tc>
        <w:tc>
          <w:tcPr>
            <w:tcW w:w="0" w:type="auto"/>
          </w:tcPr>
          <w:p w:rsidR="00E3639E" w:rsidRPr="00872D79" w:rsidRDefault="00E3639E" w:rsidP="00E3639E">
            <w:pPr>
              <w:pStyle w:val="Table"/>
            </w:pPr>
            <w:r>
              <w:t>Rate</w:t>
            </w:r>
            <m:oMath>
              <m:d>
                <m:dPr>
                  <m:begChr m:val="["/>
                  <m:endChr m:val="]"/>
                  <m:ctrlPr>
                    <w:rPr>
                      <w:rFonts w:ascii="Cambria Math" w:hAnsi="Cambria Math"/>
                    </w:rPr>
                  </m:ctrlPr>
                </m:dPr>
                <m:e>
                  <m:r>
                    <m:rPr>
                      <m:sty m:val="p"/>
                    </m:rPr>
                    <w:rPr>
                      <w:rFonts w:ascii="Cambria Math" w:hAnsi="Cambria Math"/>
                    </w:rPr>
                    <m:t xml:space="preserve"> </m:t>
                  </m:r>
                  <m:m>
                    <m:mPr>
                      <m:mcs>
                        <m:mc>
                          <m:mcPr>
                            <m:count m:val="1"/>
                            <m:mcJc m:val="center"/>
                          </m:mcPr>
                        </m:mc>
                      </m:mcs>
                      <m:ctrlPr>
                        <w:rPr>
                          <w:rFonts w:ascii="Cambria Math" w:hAnsi="Cambria Math"/>
                        </w:rPr>
                      </m:ctrlPr>
                    </m:mPr>
                    <m:mr>
                      <m:e>
                        <m:r>
                          <w:rPr>
                            <w:rFonts w:ascii="Cambria Math" w:hAnsi="Cambria Math"/>
                          </w:rPr>
                          <m:t>α</m:t>
                        </m:r>
                      </m:e>
                    </m:mr>
                    <m:mr>
                      <m:e>
                        <m:r>
                          <w:rPr>
                            <w:rFonts w:ascii="Cambria Math" w:hAnsi="Cambria Math"/>
                          </w:rPr>
                          <m:t>ϕ</m:t>
                        </m:r>
                      </m:e>
                    </m:mr>
                    <m:mr>
                      <m:e>
                        <m:r>
                          <w:rPr>
                            <w:rFonts w:ascii="Cambria Math" w:hAnsi="Cambria Math"/>
                          </w:rPr>
                          <m:t>γ</m:t>
                        </m:r>
                      </m:e>
                    </m:mr>
                  </m:m>
                </m:e>
              </m:d>
              <m:d>
                <m:dPr>
                  <m:begChr m:val="["/>
                  <m:endChr m:val="]"/>
                  <m:ctrlPr>
                    <w:rPr>
                      <w:rFonts w:ascii="Cambria Math" w:hAnsi="Cambria Math"/>
                    </w:rPr>
                  </m:ctrlPr>
                </m:dPr>
                <m:e>
                  <m:f>
                    <m:fPr>
                      <m:ctrlPr>
                        <w:rPr>
                          <w:rFonts w:ascii="Cambria Math" w:hAnsi="Cambria Math"/>
                        </w:rPr>
                      </m:ctrlPr>
                    </m:fPr>
                    <m:num>
                      <m:r>
                        <w:rPr>
                          <w:rFonts w:ascii="Cambria Math" w:hAnsi="Cambria Math"/>
                        </w:rPr>
                        <m:t>rad</m:t>
                      </m:r>
                    </m:num>
                    <m:den>
                      <m:r>
                        <w:rPr>
                          <w:rFonts w:ascii="Cambria Math" w:hAnsi="Cambria Math"/>
                        </w:rPr>
                        <m:t>s</m:t>
                      </m:r>
                    </m:den>
                  </m:f>
                </m:e>
              </m:d>
            </m:oMath>
          </w:p>
        </w:tc>
        <w:tc>
          <w:tcPr>
            <w:tcW w:w="0" w:type="auto"/>
          </w:tcPr>
          <w:p w:rsidR="00E3639E" w:rsidRDefault="00E3639E" w:rsidP="00E3639E">
            <w:pPr>
              <w:pStyle w:val="Table"/>
            </w:pPr>
            <w:r>
              <w:t>Desired angle</w:t>
            </w:r>
          </w:p>
        </w:tc>
      </w:tr>
      <w:tr w:rsidR="00E3639E" w:rsidRPr="0066675D" w:rsidTr="00E3639E">
        <w:trPr>
          <w:trHeight w:val="1010"/>
        </w:trPr>
        <w:tc>
          <w:tcPr>
            <w:tcW w:w="0" w:type="auto"/>
          </w:tcPr>
          <w:p w:rsidR="00E3639E" w:rsidRPr="004158D0" w:rsidRDefault="00C64352" w:rsidP="00E3639E">
            <w:pPr>
              <w:pStyle w:val="centerednormalpictureseqns"/>
              <w:rPr>
                <w:rFonts w:ascii="Calibri" w:eastAsia="Times New Roman"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0.002</m:t>
                          </m:r>
                        </m:e>
                      </m:mr>
                      <m:mr>
                        <m:e>
                          <m:r>
                            <m:rPr>
                              <m:sty m:val="p"/>
                            </m:rPr>
                            <w:rPr>
                              <w:rFonts w:ascii="Cambria Math" w:hAnsi="Cambria Math"/>
                            </w:rPr>
                            <m:t>0.003</m:t>
                          </m:r>
                        </m:e>
                      </m:mr>
                      <m:mr>
                        <m:e>
                          <m:r>
                            <m:rPr>
                              <m:sty m:val="p"/>
                            </m:rPr>
                            <w:rPr>
                              <w:rFonts w:ascii="Cambria Math" w:hAnsi="Cambria Math"/>
                            </w:rPr>
                            <m:t>0.005</m:t>
                          </m:r>
                        </m:e>
                      </m:mr>
                    </m:m>
                  </m:e>
                </m:d>
              </m:oMath>
            </m:oMathPara>
          </w:p>
        </w:tc>
        <w:tc>
          <w:tcPr>
            <w:tcW w:w="0" w:type="auto"/>
          </w:tcPr>
          <w:p w:rsidR="00E3639E" w:rsidRDefault="00C64352" w:rsidP="00E3639E">
            <w:pPr>
              <w:pStyle w:val="centerednormalpictureseqns"/>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c>
          <w:tcPr>
            <w:tcW w:w="0" w:type="auto"/>
          </w:tcPr>
          <w:p w:rsidR="00E3639E" w:rsidRDefault="00C64352" w:rsidP="00E3639E">
            <w:pPr>
              <w:pStyle w:val="centerednormalpictureseqns"/>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70° </m:t>
                          </m:r>
                        </m:e>
                      </m:mr>
                      <m:mr>
                        <m:e>
                          <m:r>
                            <m:rPr>
                              <m:sty m:val="p"/>
                            </m:rPr>
                            <w:rPr>
                              <w:rFonts w:ascii="Cambria Math" w:hAnsi="Cambria Math"/>
                            </w:rPr>
                            <m:t>70°</m:t>
                          </m:r>
                        </m:e>
                      </m:mr>
                      <m:mr>
                        <m:e>
                          <m:r>
                            <m:rPr>
                              <m:sty m:val="p"/>
                            </m:rPr>
                            <w:rPr>
                              <w:rFonts w:ascii="Cambria Math" w:hAnsi="Cambria Math"/>
                            </w:rPr>
                            <m:t>70°</m:t>
                          </m:r>
                        </m:e>
                      </m:mr>
                    </m:m>
                  </m:e>
                </m:d>
              </m:oMath>
            </m:oMathPara>
          </w:p>
        </w:tc>
        <w:tc>
          <w:tcPr>
            <w:tcW w:w="0" w:type="auto"/>
          </w:tcPr>
          <w:p w:rsidR="00E3639E" w:rsidRPr="0066675D" w:rsidRDefault="00C64352" w:rsidP="00E3639E">
            <w:pPr>
              <w:pStyle w:val="centerednormalpictureseqns"/>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2</m:t>
                              </m:r>
                              <m:r>
                                <w:rPr>
                                  <w:rFonts w:ascii="Cambria Math" w:hAnsi="Cambria Math"/>
                                </w:rPr>
                                <m:t>ω</m:t>
                              </m:r>
                            </m:e>
                            <m:sub>
                              <m:r>
                                <w:rPr>
                                  <w:rFonts w:ascii="Cambria Math" w:hAnsi="Cambria Math"/>
                                </w:rPr>
                                <m:t>O</m:t>
                              </m:r>
                            </m:sub>
                          </m:sSub>
                        </m:e>
                      </m:mr>
                      <m:mr>
                        <m:e>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O</m:t>
                                  </m:r>
                                </m:sub>
                              </m:sSub>
                            </m:num>
                            <m:den>
                              <m:r>
                                <m:rPr>
                                  <m:sty m:val="p"/>
                                </m:rPr>
                                <w:rPr>
                                  <w:rFonts w:ascii="Cambria Math" w:hAnsi="Cambria Math"/>
                                </w:rPr>
                                <m:t>5</m:t>
                              </m:r>
                            </m:den>
                          </m:f>
                        </m:e>
                      </m:mr>
                      <m:mr>
                        <m:e>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O</m:t>
                                  </m:r>
                                </m:sub>
                              </m:sSub>
                            </m:num>
                            <m:den>
                              <m:r>
                                <m:rPr>
                                  <m:sty m:val="p"/>
                                </m:rPr>
                                <w:rPr>
                                  <w:rFonts w:ascii="Cambria Math" w:hAnsi="Cambria Math"/>
                                </w:rPr>
                                <m:t>5</m:t>
                              </m:r>
                            </m:den>
                          </m:f>
                        </m:e>
                      </m:mr>
                    </m:m>
                  </m:e>
                </m:d>
              </m:oMath>
            </m:oMathPara>
          </w:p>
        </w:tc>
        <w:tc>
          <w:tcPr>
            <w:tcW w:w="0" w:type="auto"/>
          </w:tcPr>
          <w:p w:rsidR="00E3639E" w:rsidRPr="0030567B" w:rsidRDefault="00C64352" w:rsidP="00E3639E">
            <w:pPr>
              <w:pStyle w:val="centerednormalpictureseqns"/>
              <w:rPr>
                <w:rFonts w:ascii="Calibri" w:eastAsia="Calibri"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r>
    </w:tbl>
    <w:p w:rsidR="00E3639E" w:rsidRDefault="00E3639E" w:rsidP="00C37B52">
      <w:pPr>
        <w:pStyle w:val="centerednormalpictureseqns"/>
      </w:pPr>
    </w:p>
    <w:p w:rsidR="00C37B52" w:rsidRDefault="00C37B52" w:rsidP="00C37B52">
      <w:pPr>
        <w:pStyle w:val="centerednormalpictureseqns"/>
      </w:pPr>
      <w:r w:rsidRPr="00C37B52">
        <w:rPr>
          <w:noProof/>
          <w:lang w:val="en-CA" w:eastAsia="en-CA" w:bidi="ar-SA"/>
        </w:rPr>
        <w:drawing>
          <wp:inline distT="0" distB="0" distL="0" distR="0">
            <wp:extent cx="4080000" cy="3060000"/>
            <wp:effectExtent l="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srcRect/>
                    <a:stretch>
                      <a:fillRect/>
                    </a:stretch>
                  </pic:blipFill>
                  <pic:spPr bwMode="auto">
                    <a:xfrm>
                      <a:off x="0" y="0"/>
                      <a:ext cx="4080000" cy="3060000"/>
                    </a:xfrm>
                    <a:prstGeom prst="rect">
                      <a:avLst/>
                    </a:prstGeom>
                    <a:noFill/>
                    <a:ln w="9525">
                      <a:noFill/>
                      <a:miter lim="800000"/>
                      <a:headEnd/>
                      <a:tailEnd/>
                    </a:ln>
                  </pic:spPr>
                </pic:pic>
              </a:graphicData>
            </a:graphic>
          </wp:inline>
        </w:drawing>
      </w:r>
    </w:p>
    <w:p w:rsidR="007C0E11" w:rsidRDefault="007C0E11" w:rsidP="00B4597C">
      <w:pPr>
        <w:pStyle w:val="Caption"/>
      </w:pPr>
      <w:bookmarkStart w:id="827" w:name="_Ref207532847"/>
      <w:bookmarkStart w:id="828" w:name="_Ref207532830"/>
      <w:bookmarkStart w:id="829" w:name="_Toc207775225"/>
      <w:r>
        <w:t xml:space="preserve">Figure </w:t>
      </w:r>
      <w:fldSimple w:instr=" SEQ Figure \* ARABIC ">
        <w:r w:rsidR="00D46473">
          <w:rPr>
            <w:noProof/>
          </w:rPr>
          <w:t>50</w:t>
        </w:r>
      </w:fldSimple>
      <w:bookmarkEnd w:id="827"/>
      <w:r>
        <w:t xml:space="preserve">: </w:t>
      </w:r>
      <w:r w:rsidR="00F23024">
        <w:t xml:space="preserve">Attitude </w:t>
      </w:r>
      <w:r w:rsidR="003C1603">
        <w:t>r</w:t>
      </w:r>
      <w:r w:rsidR="00F23024">
        <w:t xml:space="preserve">esponse </w:t>
      </w:r>
      <w:r w:rsidR="00C37B52" w:rsidRPr="00740BEB">
        <w:t>(</w:t>
      </w:r>
      <w:r w:rsidR="00C37B52">
        <w:t>ideal cube MOI)</w:t>
      </w:r>
      <w:bookmarkEnd w:id="828"/>
      <w:bookmarkEnd w:id="829"/>
    </w:p>
    <w:p w:rsidR="00C37B52" w:rsidRDefault="00C37B52" w:rsidP="00C37B52">
      <w:pPr>
        <w:pStyle w:val="centerednormalpictureseqns"/>
      </w:pPr>
      <w:r>
        <w:rPr>
          <w:noProof/>
          <w:lang w:val="en-CA" w:eastAsia="en-CA" w:bidi="ar-SA"/>
        </w:rPr>
        <w:lastRenderedPageBreak/>
        <w:drawing>
          <wp:inline distT="0" distB="0" distL="0" distR="0">
            <wp:extent cx="4080000" cy="3060000"/>
            <wp:effectExtent l="0" t="0" r="0" b="0"/>
            <wp:docPr id="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srcRect/>
                    <a:stretch>
                      <a:fillRect/>
                    </a:stretch>
                  </pic:blipFill>
                  <pic:spPr bwMode="auto">
                    <a:xfrm>
                      <a:off x="0" y="0"/>
                      <a:ext cx="4080000" cy="3060000"/>
                    </a:xfrm>
                    <a:prstGeom prst="rect">
                      <a:avLst/>
                    </a:prstGeom>
                    <a:noFill/>
                    <a:ln w="9525">
                      <a:noFill/>
                      <a:miter lim="800000"/>
                      <a:headEnd/>
                      <a:tailEnd/>
                    </a:ln>
                  </pic:spPr>
                </pic:pic>
              </a:graphicData>
            </a:graphic>
          </wp:inline>
        </w:drawing>
      </w:r>
    </w:p>
    <w:p w:rsidR="00C37B52" w:rsidRPr="00C37B52" w:rsidRDefault="00C37B52" w:rsidP="00C37B52">
      <w:pPr>
        <w:pStyle w:val="centerednormalpictureseqns"/>
      </w:pPr>
    </w:p>
    <w:p w:rsidR="007C0E11" w:rsidRDefault="007C0E11" w:rsidP="007C0E11">
      <w:pPr>
        <w:pStyle w:val="Caption"/>
        <w:rPr>
          <w:noProof/>
        </w:rPr>
      </w:pPr>
      <w:bookmarkStart w:id="830" w:name="_Toc207775226"/>
      <w:r>
        <w:t xml:space="preserve">Figure </w:t>
      </w:r>
      <w:fldSimple w:instr=" SEQ Figure \* ARABIC ">
        <w:r w:rsidR="00D46473">
          <w:rPr>
            <w:noProof/>
          </w:rPr>
          <w:t>51</w:t>
        </w:r>
      </w:fldSimple>
      <w:r>
        <w:t xml:space="preserve">: Torque and adaptive gains </w:t>
      </w:r>
      <w:r w:rsidR="00C37B52" w:rsidRPr="00740BEB">
        <w:t>(</w:t>
      </w:r>
      <w:r w:rsidR="00C37B52">
        <w:t>ideal cube MOI)</w:t>
      </w:r>
      <w:bookmarkEnd w:id="830"/>
    </w:p>
    <w:p w:rsidR="00C37B52" w:rsidRDefault="00C37B52" w:rsidP="00C37B52">
      <w:pPr>
        <w:pStyle w:val="centerednormalpictureseqns"/>
      </w:pPr>
      <w:r>
        <w:rPr>
          <w:noProof/>
          <w:lang w:val="en-CA" w:eastAsia="en-CA" w:bidi="ar-SA"/>
        </w:rPr>
        <w:drawing>
          <wp:inline distT="0" distB="0" distL="0" distR="0">
            <wp:extent cx="4080000" cy="3060000"/>
            <wp:effectExtent l="0" t="0" r="0" b="0"/>
            <wp:docPr id="103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4080000" cy="3060000"/>
                    </a:xfrm>
                    <a:prstGeom prst="rect">
                      <a:avLst/>
                    </a:prstGeom>
                    <a:noFill/>
                    <a:ln w="9525">
                      <a:noFill/>
                      <a:miter lim="800000"/>
                      <a:headEnd/>
                      <a:tailEnd/>
                    </a:ln>
                  </pic:spPr>
                </pic:pic>
              </a:graphicData>
            </a:graphic>
          </wp:inline>
        </w:drawing>
      </w:r>
    </w:p>
    <w:p w:rsidR="007C0E11" w:rsidRDefault="007C0E11" w:rsidP="007C0E11">
      <w:pPr>
        <w:pStyle w:val="Caption"/>
      </w:pPr>
      <w:bookmarkStart w:id="831" w:name="_Ref207532902"/>
      <w:bookmarkStart w:id="832" w:name="_Toc207775227"/>
      <w:r w:rsidRPr="00740BEB">
        <w:t xml:space="preserve">Figure </w:t>
      </w:r>
      <w:fldSimple w:instr=" SEQ Figure \* ARABIC ">
        <w:r w:rsidR="00D46473">
          <w:rPr>
            <w:noProof/>
          </w:rPr>
          <w:t>52</w:t>
        </w:r>
      </w:fldSimple>
      <w:bookmarkEnd w:id="831"/>
      <w:r>
        <w:t>:</w:t>
      </w:r>
      <w:r w:rsidRPr="00740BEB">
        <w:t xml:space="preserve"> Reaction wheel storage momentum (</w:t>
      </w:r>
      <w:r w:rsidR="00C37B52">
        <w:t>ideal cube MOI</w:t>
      </w:r>
      <w:r>
        <w:t>)</w:t>
      </w:r>
      <w:bookmarkEnd w:id="832"/>
    </w:p>
    <w:p w:rsidR="00C37B52" w:rsidRDefault="00C37B52" w:rsidP="00C37B52">
      <w:pPr>
        <w:pStyle w:val="Caption"/>
        <w:keepNext/>
      </w:pPr>
    </w:p>
    <w:p w:rsidR="00C37B52" w:rsidRDefault="00C37B52" w:rsidP="007C0E11">
      <w:pPr>
        <w:pStyle w:val="centerednormalpictureseqns"/>
      </w:pPr>
      <w:r w:rsidRPr="00C37B52">
        <w:rPr>
          <w:noProof/>
          <w:lang w:val="en-CA" w:eastAsia="en-CA" w:bidi="ar-SA"/>
        </w:rPr>
        <w:drawing>
          <wp:inline distT="0" distB="0" distL="0" distR="0">
            <wp:extent cx="4080000" cy="3060000"/>
            <wp:effectExtent l="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srcRect/>
                    <a:stretch>
                      <a:fillRect/>
                    </a:stretch>
                  </pic:blipFill>
                  <pic:spPr bwMode="auto">
                    <a:xfrm>
                      <a:off x="0" y="0"/>
                      <a:ext cx="4080000" cy="3060000"/>
                    </a:xfrm>
                    <a:prstGeom prst="rect">
                      <a:avLst/>
                    </a:prstGeom>
                    <a:noFill/>
                    <a:ln w="9525">
                      <a:noFill/>
                      <a:miter lim="800000"/>
                      <a:headEnd/>
                      <a:tailEnd/>
                    </a:ln>
                  </pic:spPr>
                </pic:pic>
              </a:graphicData>
            </a:graphic>
          </wp:inline>
        </w:drawing>
      </w:r>
    </w:p>
    <w:p w:rsidR="007C0E11" w:rsidRDefault="007C0E11" w:rsidP="007C0E11">
      <w:pPr>
        <w:pStyle w:val="Caption"/>
      </w:pPr>
      <w:bookmarkStart w:id="833" w:name="_Ref207532850"/>
      <w:bookmarkStart w:id="834" w:name="_Ref207532832"/>
      <w:bookmarkStart w:id="835" w:name="_Toc207775228"/>
      <w:r>
        <w:t xml:space="preserve">Figure </w:t>
      </w:r>
      <w:fldSimple w:instr=" SEQ Figure \* ARABIC ">
        <w:r w:rsidR="00D46473">
          <w:rPr>
            <w:noProof/>
          </w:rPr>
          <w:t>53</w:t>
        </w:r>
      </w:fldSimple>
      <w:bookmarkEnd w:id="833"/>
      <w:r>
        <w:t xml:space="preserve">: </w:t>
      </w:r>
      <w:r w:rsidR="00F23024">
        <w:t>Attitude</w:t>
      </w:r>
      <w:r w:rsidR="003C1603">
        <w:t xml:space="preserve"> r</w:t>
      </w:r>
      <w:r w:rsidR="00F23024">
        <w:t xml:space="preserve">esponse </w:t>
      </w:r>
      <w:r w:rsidR="00C37B52">
        <w:t>(worst case MOI)</w:t>
      </w:r>
      <w:bookmarkEnd w:id="834"/>
      <w:bookmarkEnd w:id="835"/>
    </w:p>
    <w:p w:rsidR="007C0E11" w:rsidRDefault="00C37B52" w:rsidP="007C0E11">
      <w:pPr>
        <w:pStyle w:val="centerednormalpictureseqns"/>
      </w:pPr>
      <w:r w:rsidRPr="00C37B52">
        <w:rPr>
          <w:noProof/>
          <w:lang w:val="en-CA" w:eastAsia="en-CA" w:bidi="ar-SA"/>
        </w:rPr>
        <w:drawing>
          <wp:inline distT="0" distB="0" distL="0" distR="0">
            <wp:extent cx="4080000" cy="3060000"/>
            <wp:effectExtent l="0" t="0" r="0" b="0"/>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srcRect/>
                    <a:stretch>
                      <a:fillRect/>
                    </a:stretch>
                  </pic:blipFill>
                  <pic:spPr bwMode="auto">
                    <a:xfrm>
                      <a:off x="0" y="0"/>
                      <a:ext cx="4080000" cy="3060000"/>
                    </a:xfrm>
                    <a:prstGeom prst="rect">
                      <a:avLst/>
                    </a:prstGeom>
                    <a:noFill/>
                    <a:ln w="9525">
                      <a:noFill/>
                      <a:miter lim="800000"/>
                      <a:headEnd/>
                      <a:tailEnd/>
                    </a:ln>
                  </pic:spPr>
                </pic:pic>
              </a:graphicData>
            </a:graphic>
          </wp:inline>
        </w:drawing>
      </w:r>
    </w:p>
    <w:p w:rsidR="00C37B52" w:rsidRDefault="007C0E11" w:rsidP="00C37B52">
      <w:pPr>
        <w:pStyle w:val="Caption"/>
      </w:pPr>
      <w:bookmarkStart w:id="836" w:name="_Ref207532995"/>
      <w:bookmarkStart w:id="837" w:name="_Toc207775229"/>
      <w:r>
        <w:t xml:space="preserve">Figure </w:t>
      </w:r>
      <w:fldSimple w:instr=" SEQ Figure \* ARABIC ">
        <w:r w:rsidR="00D46473">
          <w:rPr>
            <w:noProof/>
          </w:rPr>
          <w:t>54</w:t>
        </w:r>
      </w:fldSimple>
      <w:bookmarkEnd w:id="836"/>
      <w:r>
        <w:t xml:space="preserve">: Torque and adaptive gains </w:t>
      </w:r>
      <w:r w:rsidR="00C37B52">
        <w:t>(worst case MOI)</w:t>
      </w:r>
      <w:bookmarkEnd w:id="837"/>
    </w:p>
    <w:p w:rsidR="00C37B52" w:rsidRDefault="00C37B52" w:rsidP="007C0E11">
      <w:pPr>
        <w:pStyle w:val="centerednormalpictureseqns"/>
      </w:pPr>
    </w:p>
    <w:p w:rsidR="00C37B52" w:rsidRDefault="00C37B52" w:rsidP="007C0E11">
      <w:pPr>
        <w:pStyle w:val="centerednormalpictureseqns"/>
      </w:pPr>
      <w:r w:rsidRPr="00C37B52">
        <w:rPr>
          <w:noProof/>
          <w:lang w:val="en-CA" w:eastAsia="en-CA" w:bidi="ar-SA"/>
        </w:rPr>
        <w:lastRenderedPageBreak/>
        <w:drawing>
          <wp:inline distT="0" distB="0" distL="0" distR="0">
            <wp:extent cx="4318058" cy="3240000"/>
            <wp:effectExtent l="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srcRect/>
                    <a:stretch>
                      <a:fillRect/>
                    </a:stretch>
                  </pic:blipFill>
                  <pic:spPr bwMode="auto">
                    <a:xfrm>
                      <a:off x="0" y="0"/>
                      <a:ext cx="4318058" cy="3240000"/>
                    </a:xfrm>
                    <a:prstGeom prst="rect">
                      <a:avLst/>
                    </a:prstGeom>
                    <a:noFill/>
                    <a:ln w="9525">
                      <a:noFill/>
                      <a:miter lim="800000"/>
                      <a:headEnd/>
                      <a:tailEnd/>
                    </a:ln>
                  </pic:spPr>
                </pic:pic>
              </a:graphicData>
            </a:graphic>
          </wp:inline>
        </w:drawing>
      </w:r>
    </w:p>
    <w:p w:rsidR="00C37B52" w:rsidRDefault="007C0E11" w:rsidP="00C37B52">
      <w:pPr>
        <w:pStyle w:val="Caption"/>
      </w:pPr>
      <w:bookmarkStart w:id="838" w:name="_Ref207532917"/>
      <w:bookmarkStart w:id="839" w:name="_Toc207775230"/>
      <w:r w:rsidRPr="00740BEB">
        <w:t xml:space="preserve">Figure </w:t>
      </w:r>
      <w:fldSimple w:instr=" SEQ Figure \* ARABIC ">
        <w:r w:rsidR="00D46473">
          <w:rPr>
            <w:noProof/>
          </w:rPr>
          <w:t>55</w:t>
        </w:r>
      </w:fldSimple>
      <w:bookmarkEnd w:id="838"/>
      <w:r>
        <w:t>:</w:t>
      </w:r>
      <w:r w:rsidRPr="00740BEB">
        <w:t xml:space="preserve"> Reaction wheel storage momentum </w:t>
      </w:r>
      <w:r w:rsidR="00C37B52">
        <w:t>(worst case MOI)</w:t>
      </w:r>
      <w:bookmarkEnd w:id="839"/>
    </w:p>
    <w:p w:rsidR="004360D9" w:rsidRDefault="004360D9" w:rsidP="004360D9">
      <w:pPr>
        <w:pStyle w:val="Heading4"/>
      </w:pPr>
      <w:bookmarkStart w:id="840" w:name="_Toc203120973"/>
      <w:r>
        <w:t xml:space="preserve">Attitude </w:t>
      </w:r>
      <w:r w:rsidR="00C37B52">
        <w:t>Maneuver Response</w:t>
      </w:r>
      <w:r>
        <w:t xml:space="preserve"> </w:t>
      </w:r>
    </w:p>
    <w:p w:rsidR="006F1351" w:rsidRDefault="006F1351" w:rsidP="007C0E11">
      <w:pPr>
        <w:rPr>
          <w:lang w:val="en-US" w:bidi="en-US"/>
        </w:rPr>
      </w:pPr>
      <w:r>
        <w:rPr>
          <w:lang w:val="en-US" w:bidi="en-US"/>
        </w:rPr>
        <w:t xml:space="preserve">A second test case was run to test this control laws ability to track a desired attitude angle, again similar to the previous case both the ideal cube and worst case MOI simulated with the initial conditions found in </w:t>
      </w:r>
      <w:r w:rsidR="00C64352">
        <w:rPr>
          <w:lang w:val="en-US" w:bidi="en-US"/>
        </w:rPr>
        <w:fldChar w:fldCharType="begin"/>
      </w:r>
      <w:r>
        <w:rPr>
          <w:lang w:val="en-US" w:bidi="en-US"/>
        </w:rPr>
        <w:instrText xml:space="preserve"> REF _Ref207620872 \h </w:instrText>
      </w:r>
      <w:r w:rsidR="00C64352">
        <w:rPr>
          <w:lang w:val="en-US" w:bidi="en-US"/>
        </w:rPr>
      </w:r>
      <w:r w:rsidR="00C64352">
        <w:rPr>
          <w:lang w:val="en-US" w:bidi="en-US"/>
        </w:rPr>
        <w:fldChar w:fldCharType="separate"/>
      </w:r>
      <w:r w:rsidR="00D46473">
        <w:t xml:space="preserve">Table </w:t>
      </w:r>
      <w:r w:rsidR="00D46473">
        <w:rPr>
          <w:noProof/>
        </w:rPr>
        <w:t>74</w:t>
      </w:r>
      <w:r w:rsidR="00C64352">
        <w:rPr>
          <w:lang w:val="en-US" w:bidi="en-US"/>
        </w:rPr>
        <w:fldChar w:fldCharType="end"/>
      </w:r>
      <w:r>
        <w:rPr>
          <w:lang w:val="en-US" w:bidi="en-US"/>
        </w:rPr>
        <w:t xml:space="preserve"> and </w:t>
      </w:r>
      <w:r w:rsidR="00C64352">
        <w:rPr>
          <w:lang w:val="en-US" w:bidi="en-US"/>
        </w:rPr>
        <w:fldChar w:fldCharType="begin"/>
      </w:r>
      <w:r>
        <w:rPr>
          <w:lang w:val="en-US" w:bidi="en-US"/>
        </w:rPr>
        <w:instrText xml:space="preserve"> REF _Ref207620877 \h </w:instrText>
      </w:r>
      <w:r w:rsidR="00C64352">
        <w:rPr>
          <w:lang w:val="en-US" w:bidi="en-US"/>
        </w:rPr>
      </w:r>
      <w:r w:rsidR="00C64352">
        <w:rPr>
          <w:lang w:val="en-US" w:bidi="en-US"/>
        </w:rPr>
        <w:fldChar w:fldCharType="separate"/>
      </w:r>
      <w:r w:rsidR="00D46473">
        <w:t xml:space="preserve">Table </w:t>
      </w:r>
      <w:r w:rsidR="00D46473">
        <w:rPr>
          <w:noProof/>
        </w:rPr>
        <w:t>75</w:t>
      </w:r>
      <w:r w:rsidR="00C64352">
        <w:rPr>
          <w:lang w:val="en-US" w:bidi="en-US"/>
        </w:rPr>
        <w:fldChar w:fldCharType="end"/>
      </w:r>
      <w:r>
        <w:rPr>
          <w:lang w:val="en-US" w:bidi="en-US"/>
        </w:rPr>
        <w:t xml:space="preserve">. Again </w:t>
      </w:r>
      <w:r w:rsidR="00C64352">
        <w:rPr>
          <w:lang w:val="en-US" w:bidi="en-US"/>
        </w:rPr>
        <w:fldChar w:fldCharType="begin"/>
      </w:r>
      <w:r>
        <w:rPr>
          <w:lang w:val="en-US" w:bidi="en-US"/>
        </w:rPr>
        <w:instrText xml:space="preserve"> REF _Ref207620907 \h </w:instrText>
      </w:r>
      <w:r w:rsidR="00C64352">
        <w:rPr>
          <w:lang w:val="en-US" w:bidi="en-US"/>
        </w:rPr>
      </w:r>
      <w:r w:rsidR="00C64352">
        <w:rPr>
          <w:lang w:val="en-US" w:bidi="en-US"/>
        </w:rPr>
        <w:fldChar w:fldCharType="separate"/>
      </w:r>
      <w:r w:rsidR="00D46473">
        <w:t xml:space="preserve">Figure </w:t>
      </w:r>
      <w:r w:rsidR="00D46473">
        <w:rPr>
          <w:noProof/>
        </w:rPr>
        <w:t>56</w:t>
      </w:r>
      <w:r w:rsidR="00C64352">
        <w:rPr>
          <w:lang w:val="en-US" w:bidi="en-US"/>
        </w:rPr>
        <w:fldChar w:fldCharType="end"/>
      </w:r>
      <w:r>
        <w:rPr>
          <w:lang w:val="en-US" w:bidi="en-US"/>
        </w:rPr>
        <w:t xml:space="preserve"> and </w:t>
      </w:r>
      <w:r w:rsidR="00C64352">
        <w:rPr>
          <w:lang w:val="en-US" w:bidi="en-US"/>
        </w:rPr>
        <w:fldChar w:fldCharType="begin"/>
      </w:r>
      <w:r>
        <w:rPr>
          <w:lang w:val="en-US" w:bidi="en-US"/>
        </w:rPr>
        <w:instrText xml:space="preserve"> REF _Ref207620911 \h </w:instrText>
      </w:r>
      <w:r w:rsidR="00C64352">
        <w:rPr>
          <w:lang w:val="en-US" w:bidi="en-US"/>
        </w:rPr>
      </w:r>
      <w:r w:rsidR="00C64352">
        <w:rPr>
          <w:lang w:val="en-US" w:bidi="en-US"/>
        </w:rPr>
        <w:fldChar w:fldCharType="separate"/>
      </w:r>
      <w:r w:rsidR="00D46473">
        <w:t xml:space="preserve">Figure </w:t>
      </w:r>
      <w:r w:rsidR="00D46473">
        <w:rPr>
          <w:noProof/>
        </w:rPr>
        <w:t>59</w:t>
      </w:r>
      <w:r w:rsidR="00C64352">
        <w:rPr>
          <w:lang w:val="en-US" w:bidi="en-US"/>
        </w:rPr>
        <w:fldChar w:fldCharType="end"/>
      </w:r>
      <w:r>
        <w:rPr>
          <w:lang w:val="en-US" w:bidi="en-US"/>
        </w:rPr>
        <w:t xml:space="preserve"> show the control law settling to the desired attitude in under half an orbit. </w:t>
      </w:r>
      <w:r w:rsidR="00C64352">
        <w:rPr>
          <w:lang w:val="en-US" w:bidi="en-US"/>
        </w:rPr>
        <w:fldChar w:fldCharType="begin"/>
      </w:r>
      <w:r>
        <w:rPr>
          <w:lang w:val="en-US" w:bidi="en-US"/>
        </w:rPr>
        <w:instrText xml:space="preserve"> REF _Ref207620949 \h </w:instrText>
      </w:r>
      <w:r w:rsidR="00C64352">
        <w:rPr>
          <w:lang w:val="en-US" w:bidi="en-US"/>
        </w:rPr>
      </w:r>
      <w:r w:rsidR="00C64352">
        <w:rPr>
          <w:lang w:val="en-US" w:bidi="en-US"/>
        </w:rPr>
        <w:fldChar w:fldCharType="separate"/>
      </w:r>
      <w:r w:rsidR="00D46473">
        <w:t xml:space="preserve">Figure </w:t>
      </w:r>
      <w:r w:rsidR="00D46473">
        <w:rPr>
          <w:noProof/>
        </w:rPr>
        <w:t>57</w:t>
      </w:r>
      <w:r w:rsidR="00C64352">
        <w:rPr>
          <w:lang w:val="en-US" w:bidi="en-US"/>
        </w:rPr>
        <w:fldChar w:fldCharType="end"/>
      </w:r>
      <w:r w:rsidR="006319D5">
        <w:rPr>
          <w:lang w:val="en-US" w:bidi="en-US"/>
        </w:rPr>
        <w:t xml:space="preserve"> </w:t>
      </w:r>
      <w:r>
        <w:rPr>
          <w:lang w:val="en-US" w:bidi="en-US"/>
        </w:rPr>
        <w:t xml:space="preserve">and </w:t>
      </w:r>
      <w:r w:rsidR="00C64352">
        <w:rPr>
          <w:lang w:val="en-US" w:bidi="en-US"/>
        </w:rPr>
        <w:fldChar w:fldCharType="begin"/>
      </w:r>
      <w:r>
        <w:rPr>
          <w:lang w:val="en-US" w:bidi="en-US"/>
        </w:rPr>
        <w:instrText xml:space="preserve"> REF _Ref207620986 \h </w:instrText>
      </w:r>
      <w:r w:rsidR="00C64352">
        <w:rPr>
          <w:lang w:val="en-US" w:bidi="en-US"/>
        </w:rPr>
      </w:r>
      <w:r w:rsidR="00C64352">
        <w:rPr>
          <w:lang w:val="en-US" w:bidi="en-US"/>
        </w:rPr>
        <w:fldChar w:fldCharType="separate"/>
      </w:r>
      <w:r w:rsidR="00D46473">
        <w:t xml:space="preserve">Figure </w:t>
      </w:r>
      <w:r w:rsidR="00D46473">
        <w:rPr>
          <w:noProof/>
        </w:rPr>
        <w:t>60</w:t>
      </w:r>
      <w:r w:rsidR="00C64352">
        <w:rPr>
          <w:lang w:val="en-US" w:bidi="en-US"/>
        </w:rPr>
        <w:fldChar w:fldCharType="end"/>
      </w:r>
      <w:r>
        <w:rPr>
          <w:lang w:val="en-US" w:bidi="en-US"/>
        </w:rPr>
        <w:t xml:space="preserve"> show the torque required </w:t>
      </w:r>
      <w:r w:rsidR="008A7115">
        <w:rPr>
          <w:lang w:val="en-US" w:bidi="en-US"/>
        </w:rPr>
        <w:t xml:space="preserve">is within the capability of the actuator, more interestingly the adaptive gains both seem to settle to a constant slope. </w:t>
      </w:r>
      <w:r w:rsidR="00C64352">
        <w:rPr>
          <w:lang w:val="en-US" w:bidi="en-US"/>
        </w:rPr>
        <w:fldChar w:fldCharType="begin"/>
      </w:r>
      <w:r w:rsidR="008A7115">
        <w:rPr>
          <w:lang w:val="en-US" w:bidi="en-US"/>
        </w:rPr>
        <w:instrText xml:space="preserve"> REF _Ref207621511 \h </w:instrText>
      </w:r>
      <w:r w:rsidR="00C64352">
        <w:rPr>
          <w:lang w:val="en-US" w:bidi="en-US"/>
        </w:rPr>
      </w:r>
      <w:r w:rsidR="00C64352">
        <w:rPr>
          <w:lang w:val="en-US" w:bidi="en-US"/>
        </w:rPr>
        <w:fldChar w:fldCharType="separate"/>
      </w:r>
      <w:r w:rsidR="00D46473" w:rsidRPr="00740BEB">
        <w:t xml:space="preserve">Figure </w:t>
      </w:r>
      <w:r w:rsidR="00D46473">
        <w:rPr>
          <w:noProof/>
        </w:rPr>
        <w:t>58</w:t>
      </w:r>
      <w:r w:rsidR="00C64352">
        <w:rPr>
          <w:lang w:val="en-US" w:bidi="en-US"/>
        </w:rPr>
        <w:fldChar w:fldCharType="end"/>
      </w:r>
      <w:r w:rsidR="008A7115">
        <w:rPr>
          <w:lang w:val="en-US" w:bidi="en-US"/>
        </w:rPr>
        <w:t xml:space="preserve"> shows the momentum settling down to a final value as expected (as the moments of inertia are equal) and </w:t>
      </w:r>
      <w:r w:rsidR="00C64352">
        <w:rPr>
          <w:lang w:val="en-US" w:bidi="en-US"/>
        </w:rPr>
        <w:fldChar w:fldCharType="begin"/>
      </w:r>
      <w:r w:rsidR="008A7115">
        <w:rPr>
          <w:lang w:val="en-US" w:bidi="en-US"/>
        </w:rPr>
        <w:instrText xml:space="preserve"> REF _Ref207621558 \h </w:instrText>
      </w:r>
      <w:r w:rsidR="00C64352">
        <w:rPr>
          <w:lang w:val="en-US" w:bidi="en-US"/>
        </w:rPr>
      </w:r>
      <w:r w:rsidR="00C64352">
        <w:rPr>
          <w:lang w:val="en-US" w:bidi="en-US"/>
        </w:rPr>
        <w:fldChar w:fldCharType="separate"/>
      </w:r>
      <w:r w:rsidR="00D46473" w:rsidRPr="00740BEB">
        <w:t xml:space="preserve">Figure </w:t>
      </w:r>
      <w:r w:rsidR="00D46473">
        <w:rPr>
          <w:noProof/>
        </w:rPr>
        <w:t>61</w:t>
      </w:r>
      <w:r w:rsidR="00C64352">
        <w:rPr>
          <w:lang w:val="en-US" w:bidi="en-US"/>
        </w:rPr>
        <w:fldChar w:fldCharType="end"/>
      </w:r>
      <w:r w:rsidR="008A7115">
        <w:rPr>
          <w:lang w:val="en-US" w:bidi="en-US"/>
        </w:rPr>
        <w:t xml:space="preserve"> shows a minor increase in the angular momentum as expected as a constant torque is needed to overcome a gravity gradient torque. </w:t>
      </w:r>
    </w:p>
    <w:p w:rsidR="006F1351" w:rsidRDefault="006F1351" w:rsidP="006F1351">
      <w:pPr>
        <w:pStyle w:val="Caption"/>
        <w:keepNext/>
      </w:pPr>
      <w:bookmarkStart w:id="841" w:name="_Ref207620872"/>
      <w:bookmarkStart w:id="842" w:name="_Toc207775313"/>
      <w:r>
        <w:t xml:space="preserve">Table </w:t>
      </w:r>
      <w:fldSimple w:instr=" SEQ Table \* ARABIC ">
        <w:r w:rsidR="00D46473">
          <w:rPr>
            <w:noProof/>
          </w:rPr>
          <w:t>74</w:t>
        </w:r>
      </w:fldSimple>
      <w:bookmarkEnd w:id="841"/>
      <w:r>
        <w:t>: Attitude maneuver initial conditions (ideal cube)</w:t>
      </w:r>
      <w:bookmarkEnd w:id="842"/>
    </w:p>
    <w:tbl>
      <w:tblPr>
        <w:tblStyle w:val="latexlike"/>
        <w:tblW w:w="0" w:type="auto"/>
        <w:tblLook w:val="04A0"/>
      </w:tblPr>
      <w:tblGrid>
        <w:gridCol w:w="1317"/>
        <w:gridCol w:w="1762"/>
        <w:gridCol w:w="1893"/>
        <w:gridCol w:w="1367"/>
        <w:gridCol w:w="1323"/>
      </w:tblGrid>
      <w:tr w:rsidR="007C0E11" w:rsidRPr="00872D79" w:rsidTr="00ED66F0">
        <w:trPr>
          <w:cnfStyle w:val="100000000000"/>
        </w:trPr>
        <w:tc>
          <w:tcPr>
            <w:tcW w:w="0" w:type="auto"/>
          </w:tcPr>
          <w:p w:rsidR="007C0E11" w:rsidRDefault="007C0E11" w:rsidP="00EC673F">
            <w:pPr>
              <w:pStyle w:val="Table"/>
            </w:pPr>
            <w:r>
              <w:t>Principal MOI</w:t>
            </w:r>
          </w:p>
          <w:p w:rsidR="007C0E11" w:rsidRDefault="00C64352" w:rsidP="00EC673F">
            <w:pPr>
              <w:pStyle w:val="Table"/>
            </w:pPr>
            <m:oMathPara>
              <m:oMath>
                <m:d>
                  <m:dPr>
                    <m:begChr m:val="["/>
                    <m:endChr m:val="]"/>
                    <m:ctrlPr>
                      <w:rPr>
                        <w:rFonts w:ascii="Cambria Math" w:hAnsi="Cambria Math"/>
                      </w:rPr>
                    </m:ctrlPr>
                  </m:dPr>
                  <m:e>
                    <m:r>
                      <w:rPr>
                        <w:rFonts w:ascii="Cambria Math" w:hAnsi="Cambria Math"/>
                      </w:rPr>
                      <m:t>kg</m:t>
                    </m:r>
                    <m:sSup>
                      <m:sSupPr>
                        <m:ctrlPr>
                          <w:rPr>
                            <w:rFonts w:ascii="Cambria Math" w:hAnsi="Cambria Math"/>
                          </w:rPr>
                        </m:ctrlPr>
                      </m:sSupPr>
                      <m:e>
                        <m:r>
                          <m:rPr>
                            <m:sty m:val="p"/>
                          </m:rPr>
                          <w:rPr>
                            <w:rFonts w:ascii="Cambria Math" w:hAnsi="Cambria Math"/>
                          </w:rPr>
                          <m:t>∙</m:t>
                        </m:r>
                        <m:r>
                          <w:rPr>
                            <w:rFonts w:ascii="Cambria Math" w:hAnsi="Cambria Math"/>
                          </w:rPr>
                          <m:t>m</m:t>
                        </m:r>
                      </m:e>
                      <m:sup>
                        <m:r>
                          <m:rPr>
                            <m:sty m:val="p"/>
                          </m:rPr>
                          <w:rPr>
                            <w:rFonts w:ascii="Cambria Math" w:hAnsi="Cambria Math"/>
                          </w:rPr>
                          <m:t>2</m:t>
                        </m:r>
                      </m:sup>
                    </m:sSup>
                  </m:e>
                </m:d>
              </m:oMath>
            </m:oMathPara>
          </w:p>
        </w:tc>
        <w:tc>
          <w:tcPr>
            <w:tcW w:w="0" w:type="auto"/>
          </w:tcPr>
          <w:p w:rsidR="007C0E11" w:rsidRDefault="007C0E11" w:rsidP="00EC673F">
            <w:pPr>
              <w:pStyle w:val="Table"/>
            </w:pPr>
            <w:r>
              <w:t>Stored momentum</w:t>
            </w:r>
          </w:p>
          <w:p w:rsidR="007C0E11" w:rsidRDefault="00C64352" w:rsidP="00EC673F">
            <w:pPr>
              <w:pStyle w:val="Table"/>
            </w:pPr>
            <m:oMathPara>
              <m:oMath>
                <m:d>
                  <m:dPr>
                    <m:begChr m:val="["/>
                    <m:endChr m:val="]"/>
                    <m:ctrlPr>
                      <w:rPr>
                        <w:rFonts w:ascii="Cambria Math" w:hAnsi="Cambria Math"/>
                      </w:rPr>
                    </m:ctrlPr>
                  </m:dPr>
                  <m:e>
                    <m:r>
                      <w:rPr>
                        <w:rFonts w:ascii="Cambria Math" w:hAnsi="Cambria Math"/>
                      </w:rPr>
                      <m:t>mNms</m:t>
                    </m:r>
                  </m:e>
                </m:d>
              </m:oMath>
            </m:oMathPara>
          </w:p>
        </w:tc>
        <w:tc>
          <w:tcPr>
            <w:tcW w:w="0" w:type="auto"/>
          </w:tcPr>
          <w:p w:rsidR="007C0E11" w:rsidRDefault="007C0E11" w:rsidP="00EC673F">
            <w:pPr>
              <w:pStyle w:val="Table"/>
            </w:pPr>
            <w:r>
              <w:t>Angle[roll pitch yaw)</w:t>
            </w:r>
          </w:p>
        </w:tc>
        <w:tc>
          <w:tcPr>
            <w:tcW w:w="0" w:type="auto"/>
          </w:tcPr>
          <w:p w:rsidR="007C0E11" w:rsidRPr="00872D79" w:rsidRDefault="007C0E11" w:rsidP="00EC673F">
            <w:pPr>
              <w:pStyle w:val="Table"/>
            </w:pPr>
            <w:r>
              <w:t>Rate</w:t>
            </w:r>
            <m:oMath>
              <m:d>
                <m:dPr>
                  <m:begChr m:val="["/>
                  <m:endChr m:val="]"/>
                  <m:ctrlPr>
                    <w:rPr>
                      <w:rFonts w:ascii="Cambria Math" w:hAnsi="Cambria Math"/>
                    </w:rPr>
                  </m:ctrlPr>
                </m:dPr>
                <m:e>
                  <m:r>
                    <m:rPr>
                      <m:sty m:val="p"/>
                    </m:rPr>
                    <w:rPr>
                      <w:rFonts w:ascii="Cambria Math" w:hAnsi="Cambria Math"/>
                    </w:rPr>
                    <m:t xml:space="preserve"> </m:t>
                  </m:r>
                  <m:m>
                    <m:mPr>
                      <m:mcs>
                        <m:mc>
                          <m:mcPr>
                            <m:count m:val="1"/>
                            <m:mcJc m:val="center"/>
                          </m:mcPr>
                        </m:mc>
                      </m:mcs>
                      <m:ctrlPr>
                        <w:rPr>
                          <w:rFonts w:ascii="Cambria Math" w:hAnsi="Cambria Math"/>
                        </w:rPr>
                      </m:ctrlPr>
                    </m:mPr>
                    <m:mr>
                      <m:e>
                        <m:r>
                          <w:rPr>
                            <w:rFonts w:ascii="Cambria Math" w:hAnsi="Cambria Math"/>
                          </w:rPr>
                          <m:t>α</m:t>
                        </m:r>
                      </m:e>
                    </m:mr>
                    <m:mr>
                      <m:e>
                        <m:r>
                          <w:rPr>
                            <w:rFonts w:ascii="Cambria Math" w:hAnsi="Cambria Math"/>
                          </w:rPr>
                          <m:t>ϕ</m:t>
                        </m:r>
                      </m:e>
                    </m:mr>
                    <m:mr>
                      <m:e>
                        <m:r>
                          <w:rPr>
                            <w:rFonts w:ascii="Cambria Math" w:hAnsi="Cambria Math"/>
                          </w:rPr>
                          <m:t>γ</m:t>
                        </m:r>
                      </m:e>
                    </m:mr>
                  </m:m>
                </m:e>
              </m:d>
              <m:d>
                <m:dPr>
                  <m:begChr m:val="["/>
                  <m:endChr m:val="]"/>
                  <m:ctrlPr>
                    <w:rPr>
                      <w:rFonts w:ascii="Cambria Math" w:hAnsi="Cambria Math"/>
                    </w:rPr>
                  </m:ctrlPr>
                </m:dPr>
                <m:e>
                  <m:f>
                    <m:fPr>
                      <m:ctrlPr>
                        <w:rPr>
                          <w:rFonts w:ascii="Cambria Math" w:hAnsi="Cambria Math"/>
                        </w:rPr>
                      </m:ctrlPr>
                    </m:fPr>
                    <m:num>
                      <m:r>
                        <w:rPr>
                          <w:rFonts w:ascii="Cambria Math" w:hAnsi="Cambria Math"/>
                        </w:rPr>
                        <m:t>rad</m:t>
                      </m:r>
                    </m:num>
                    <m:den>
                      <m:r>
                        <w:rPr>
                          <w:rFonts w:ascii="Cambria Math" w:hAnsi="Cambria Math"/>
                        </w:rPr>
                        <m:t>s</m:t>
                      </m:r>
                    </m:den>
                  </m:f>
                </m:e>
              </m:d>
            </m:oMath>
          </w:p>
        </w:tc>
        <w:tc>
          <w:tcPr>
            <w:tcW w:w="0" w:type="auto"/>
          </w:tcPr>
          <w:p w:rsidR="007C0E11" w:rsidRDefault="007C0E11" w:rsidP="00EC673F">
            <w:pPr>
              <w:pStyle w:val="Table"/>
            </w:pPr>
            <w:r>
              <w:t>Desired angle</w:t>
            </w:r>
          </w:p>
        </w:tc>
      </w:tr>
      <w:tr w:rsidR="007C0E11" w:rsidRPr="0066675D" w:rsidTr="00527773">
        <w:tc>
          <w:tcPr>
            <w:tcW w:w="0" w:type="auto"/>
          </w:tcPr>
          <w:p w:rsidR="007C0E11" w:rsidRPr="004158D0" w:rsidRDefault="00C64352" w:rsidP="00527773">
            <w:pPr>
              <w:pStyle w:val="Table"/>
              <w:jc w:val="center"/>
              <w:rPr>
                <w:rFonts w:ascii="Calibri" w:eastAsia="Times New Roman"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0.001666</m:t>
                          </m:r>
                        </m:e>
                      </m:mr>
                      <m:mr>
                        <m:e>
                          <m:r>
                            <m:rPr>
                              <m:sty m:val="p"/>
                            </m:rPr>
                            <w:rPr>
                              <w:rFonts w:ascii="Cambria Math" w:hAnsi="Cambria Math"/>
                            </w:rPr>
                            <m:t>0.001666</m:t>
                          </m:r>
                        </m:e>
                      </m:mr>
                      <m:mr>
                        <m:e>
                          <m:r>
                            <m:rPr>
                              <m:sty m:val="p"/>
                            </m:rPr>
                            <w:rPr>
                              <w:rFonts w:ascii="Cambria Math" w:hAnsi="Cambria Math"/>
                            </w:rPr>
                            <m:t>0.00166</m:t>
                          </m:r>
                        </m:e>
                      </m:mr>
                    </m:m>
                  </m:e>
                </m:d>
              </m:oMath>
            </m:oMathPara>
          </w:p>
        </w:tc>
        <w:tc>
          <w:tcPr>
            <w:tcW w:w="0" w:type="auto"/>
          </w:tcPr>
          <w:p w:rsidR="007C0E11" w:rsidRDefault="00C64352" w:rsidP="00527773">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0</m:t>
                          </m:r>
                        </m:e>
                      </m:mr>
                      <m:mr>
                        <m:e>
                          <m:r>
                            <m:rPr>
                              <m:sty m:val="p"/>
                            </m:rPr>
                            <w:rPr>
                              <w:rFonts w:ascii="Cambria Math" w:hAnsi="Cambria Math"/>
                            </w:rPr>
                            <m:t>1</m:t>
                          </m:r>
                        </m:e>
                      </m:mr>
                    </m:m>
                  </m:e>
                </m:d>
              </m:oMath>
            </m:oMathPara>
          </w:p>
        </w:tc>
        <w:tc>
          <w:tcPr>
            <w:tcW w:w="0" w:type="auto"/>
          </w:tcPr>
          <w:p w:rsidR="007C0E11" w:rsidRDefault="00C64352" w:rsidP="00527773">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e>
                      </m:mr>
                      <m:mr>
                        <m:e>
                          <m:r>
                            <m:rPr>
                              <m:sty m:val="p"/>
                            </m:rPr>
                            <w:rPr>
                              <w:rFonts w:ascii="Cambria Math" w:hAnsi="Cambria Math"/>
                            </w:rPr>
                            <m:t>0°</m:t>
                          </m:r>
                        </m:e>
                      </m:mr>
                      <m:mr>
                        <m:e>
                          <m:r>
                            <m:rPr>
                              <m:sty m:val="p"/>
                            </m:rPr>
                            <w:rPr>
                              <w:rFonts w:ascii="Cambria Math" w:hAnsi="Cambria Math"/>
                            </w:rPr>
                            <m:t>0°</m:t>
                          </m:r>
                        </m:e>
                      </m:mr>
                    </m:m>
                  </m:e>
                </m:d>
              </m:oMath>
            </m:oMathPara>
          </w:p>
        </w:tc>
        <w:tc>
          <w:tcPr>
            <w:tcW w:w="0" w:type="auto"/>
          </w:tcPr>
          <w:p w:rsidR="007C0E11" w:rsidRPr="0066675D" w:rsidRDefault="00C64352" w:rsidP="00527773">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c>
          <w:tcPr>
            <w:tcW w:w="0" w:type="auto"/>
          </w:tcPr>
          <w:p w:rsidR="007C0E11" w:rsidRPr="0030567B" w:rsidRDefault="00C64352" w:rsidP="00527773">
            <w:pPr>
              <w:pStyle w:val="Table"/>
              <w:jc w:val="center"/>
              <w:rPr>
                <w:rFonts w:ascii="Calibri" w:eastAsia="Calibri"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45° </m:t>
                          </m:r>
                        </m:e>
                      </m:mr>
                      <m:mr>
                        <m:e>
                          <m:r>
                            <m:rPr>
                              <m:sty m:val="p"/>
                            </m:rPr>
                            <w:rPr>
                              <w:rFonts w:ascii="Cambria Math" w:hAnsi="Cambria Math"/>
                            </w:rPr>
                            <m:t>45°</m:t>
                          </m:r>
                        </m:e>
                      </m:mr>
                      <m:mr>
                        <m:e>
                          <m:r>
                            <m:rPr>
                              <m:sty m:val="p"/>
                            </m:rPr>
                            <w:rPr>
                              <w:rFonts w:ascii="Cambria Math" w:hAnsi="Cambria Math"/>
                            </w:rPr>
                            <m:t>45°</m:t>
                          </m:r>
                        </m:e>
                      </m:mr>
                    </m:m>
                  </m:e>
                </m:d>
              </m:oMath>
            </m:oMathPara>
          </w:p>
        </w:tc>
      </w:tr>
    </w:tbl>
    <w:p w:rsidR="007C0E11" w:rsidRDefault="007C0E11" w:rsidP="007C0E11">
      <w:pPr>
        <w:pStyle w:val="centerednormalpictureseqns"/>
        <w:rPr>
          <w:noProof/>
          <w:lang w:val="en-CA" w:eastAsia="en-CA" w:bidi="ar-SA"/>
        </w:rPr>
      </w:pPr>
    </w:p>
    <w:p w:rsidR="008A7115" w:rsidRDefault="008A7115" w:rsidP="007C0E11">
      <w:pPr>
        <w:pStyle w:val="centerednormalpictureseqns"/>
        <w:rPr>
          <w:noProof/>
          <w:lang w:val="en-CA" w:eastAsia="en-CA" w:bidi="ar-SA"/>
        </w:rPr>
      </w:pPr>
    </w:p>
    <w:p w:rsidR="008A7115" w:rsidRDefault="008A7115" w:rsidP="008A7115">
      <w:pPr>
        <w:pStyle w:val="Caption"/>
        <w:keepNext/>
      </w:pPr>
      <w:bookmarkStart w:id="843" w:name="_Ref207620877"/>
      <w:bookmarkStart w:id="844" w:name="_Toc207775314"/>
      <w:r>
        <w:lastRenderedPageBreak/>
        <w:t xml:space="preserve">Table </w:t>
      </w:r>
      <w:fldSimple w:instr=" SEQ Table \* ARABIC ">
        <w:r w:rsidR="00D46473">
          <w:rPr>
            <w:noProof/>
          </w:rPr>
          <w:t>75</w:t>
        </w:r>
      </w:fldSimple>
      <w:bookmarkEnd w:id="843"/>
      <w:r>
        <w:t>: Attitude maneuver initial conditions (worst case MOI)</w:t>
      </w:r>
      <w:bookmarkEnd w:id="844"/>
    </w:p>
    <w:tbl>
      <w:tblPr>
        <w:tblStyle w:val="latexlike"/>
        <w:tblW w:w="0" w:type="auto"/>
        <w:tblLook w:val="04A0"/>
      </w:tblPr>
      <w:tblGrid>
        <w:gridCol w:w="1317"/>
        <w:gridCol w:w="1762"/>
        <w:gridCol w:w="1893"/>
        <w:gridCol w:w="1367"/>
        <w:gridCol w:w="1323"/>
      </w:tblGrid>
      <w:tr w:rsidR="008A7115" w:rsidRPr="00872D79" w:rsidTr="00E57B04">
        <w:trPr>
          <w:cnfStyle w:val="100000000000"/>
        </w:trPr>
        <w:tc>
          <w:tcPr>
            <w:tcW w:w="0" w:type="auto"/>
          </w:tcPr>
          <w:p w:rsidR="008A7115" w:rsidRDefault="008A7115" w:rsidP="00E57B04">
            <w:pPr>
              <w:pStyle w:val="Table"/>
            </w:pPr>
            <w:r>
              <w:t>Principal MOI</w:t>
            </w:r>
          </w:p>
          <w:p w:rsidR="008A7115" w:rsidRDefault="00C64352" w:rsidP="00E57B04">
            <w:pPr>
              <w:pStyle w:val="Table"/>
            </w:pPr>
            <m:oMathPara>
              <m:oMath>
                <m:d>
                  <m:dPr>
                    <m:begChr m:val="["/>
                    <m:endChr m:val="]"/>
                    <m:ctrlPr>
                      <w:rPr>
                        <w:rFonts w:ascii="Cambria Math" w:hAnsi="Cambria Math"/>
                      </w:rPr>
                    </m:ctrlPr>
                  </m:dPr>
                  <m:e>
                    <m:r>
                      <w:rPr>
                        <w:rFonts w:ascii="Cambria Math" w:hAnsi="Cambria Math"/>
                      </w:rPr>
                      <m:t>kg</m:t>
                    </m:r>
                    <m:sSup>
                      <m:sSupPr>
                        <m:ctrlPr>
                          <w:rPr>
                            <w:rFonts w:ascii="Cambria Math" w:hAnsi="Cambria Math"/>
                          </w:rPr>
                        </m:ctrlPr>
                      </m:sSupPr>
                      <m:e>
                        <m:r>
                          <m:rPr>
                            <m:sty m:val="p"/>
                          </m:rPr>
                          <w:rPr>
                            <w:rFonts w:ascii="Cambria Math" w:hAnsi="Cambria Math"/>
                          </w:rPr>
                          <m:t>∙</m:t>
                        </m:r>
                        <m:r>
                          <w:rPr>
                            <w:rFonts w:ascii="Cambria Math" w:hAnsi="Cambria Math"/>
                          </w:rPr>
                          <m:t>m</m:t>
                        </m:r>
                      </m:e>
                      <m:sup>
                        <m:r>
                          <m:rPr>
                            <m:sty m:val="p"/>
                          </m:rPr>
                          <w:rPr>
                            <w:rFonts w:ascii="Cambria Math" w:hAnsi="Cambria Math"/>
                          </w:rPr>
                          <m:t>2</m:t>
                        </m:r>
                      </m:sup>
                    </m:sSup>
                  </m:e>
                </m:d>
              </m:oMath>
            </m:oMathPara>
          </w:p>
        </w:tc>
        <w:tc>
          <w:tcPr>
            <w:tcW w:w="0" w:type="auto"/>
          </w:tcPr>
          <w:p w:rsidR="008A7115" w:rsidRDefault="008A7115" w:rsidP="00E57B04">
            <w:pPr>
              <w:pStyle w:val="Table"/>
            </w:pPr>
            <w:r>
              <w:t>Stored momentum</w:t>
            </w:r>
          </w:p>
          <w:p w:rsidR="008A7115" w:rsidRDefault="00C64352" w:rsidP="00E57B04">
            <w:pPr>
              <w:pStyle w:val="Table"/>
            </w:pPr>
            <m:oMathPara>
              <m:oMath>
                <m:d>
                  <m:dPr>
                    <m:begChr m:val="["/>
                    <m:endChr m:val="]"/>
                    <m:ctrlPr>
                      <w:rPr>
                        <w:rFonts w:ascii="Cambria Math" w:hAnsi="Cambria Math"/>
                      </w:rPr>
                    </m:ctrlPr>
                  </m:dPr>
                  <m:e>
                    <m:r>
                      <w:rPr>
                        <w:rFonts w:ascii="Cambria Math" w:hAnsi="Cambria Math"/>
                      </w:rPr>
                      <m:t>mNms</m:t>
                    </m:r>
                  </m:e>
                </m:d>
              </m:oMath>
            </m:oMathPara>
          </w:p>
        </w:tc>
        <w:tc>
          <w:tcPr>
            <w:tcW w:w="0" w:type="auto"/>
          </w:tcPr>
          <w:p w:rsidR="008A7115" w:rsidRDefault="008A7115" w:rsidP="00E57B04">
            <w:pPr>
              <w:pStyle w:val="Table"/>
            </w:pPr>
            <w:r>
              <w:t>Angle[roll pitch yaw)</w:t>
            </w:r>
          </w:p>
        </w:tc>
        <w:tc>
          <w:tcPr>
            <w:tcW w:w="0" w:type="auto"/>
          </w:tcPr>
          <w:p w:rsidR="008A7115" w:rsidRPr="00872D79" w:rsidRDefault="008A7115" w:rsidP="00E57B04">
            <w:pPr>
              <w:pStyle w:val="Table"/>
            </w:pPr>
            <w:r>
              <w:t>Rate</w:t>
            </w:r>
            <m:oMath>
              <m:d>
                <m:dPr>
                  <m:begChr m:val="["/>
                  <m:endChr m:val="]"/>
                  <m:ctrlPr>
                    <w:rPr>
                      <w:rFonts w:ascii="Cambria Math" w:hAnsi="Cambria Math"/>
                    </w:rPr>
                  </m:ctrlPr>
                </m:dPr>
                <m:e>
                  <m:r>
                    <m:rPr>
                      <m:sty m:val="p"/>
                    </m:rPr>
                    <w:rPr>
                      <w:rFonts w:ascii="Cambria Math" w:hAnsi="Cambria Math"/>
                    </w:rPr>
                    <m:t xml:space="preserve"> </m:t>
                  </m:r>
                  <m:m>
                    <m:mPr>
                      <m:mcs>
                        <m:mc>
                          <m:mcPr>
                            <m:count m:val="1"/>
                            <m:mcJc m:val="center"/>
                          </m:mcPr>
                        </m:mc>
                      </m:mcs>
                      <m:ctrlPr>
                        <w:rPr>
                          <w:rFonts w:ascii="Cambria Math" w:hAnsi="Cambria Math"/>
                        </w:rPr>
                      </m:ctrlPr>
                    </m:mPr>
                    <m:mr>
                      <m:e>
                        <m:r>
                          <w:rPr>
                            <w:rFonts w:ascii="Cambria Math" w:hAnsi="Cambria Math"/>
                          </w:rPr>
                          <m:t>α</m:t>
                        </m:r>
                      </m:e>
                    </m:mr>
                    <m:mr>
                      <m:e>
                        <m:r>
                          <w:rPr>
                            <w:rFonts w:ascii="Cambria Math" w:hAnsi="Cambria Math"/>
                          </w:rPr>
                          <m:t>ϕ</m:t>
                        </m:r>
                      </m:e>
                    </m:mr>
                    <m:mr>
                      <m:e>
                        <m:r>
                          <w:rPr>
                            <w:rFonts w:ascii="Cambria Math" w:hAnsi="Cambria Math"/>
                          </w:rPr>
                          <m:t>γ</m:t>
                        </m:r>
                      </m:e>
                    </m:mr>
                  </m:m>
                </m:e>
              </m:d>
              <m:d>
                <m:dPr>
                  <m:begChr m:val="["/>
                  <m:endChr m:val="]"/>
                  <m:ctrlPr>
                    <w:rPr>
                      <w:rFonts w:ascii="Cambria Math" w:hAnsi="Cambria Math"/>
                    </w:rPr>
                  </m:ctrlPr>
                </m:dPr>
                <m:e>
                  <m:f>
                    <m:fPr>
                      <m:ctrlPr>
                        <w:rPr>
                          <w:rFonts w:ascii="Cambria Math" w:hAnsi="Cambria Math"/>
                        </w:rPr>
                      </m:ctrlPr>
                    </m:fPr>
                    <m:num>
                      <m:r>
                        <w:rPr>
                          <w:rFonts w:ascii="Cambria Math" w:hAnsi="Cambria Math"/>
                        </w:rPr>
                        <m:t>rad</m:t>
                      </m:r>
                    </m:num>
                    <m:den>
                      <m:r>
                        <w:rPr>
                          <w:rFonts w:ascii="Cambria Math" w:hAnsi="Cambria Math"/>
                        </w:rPr>
                        <m:t>s</m:t>
                      </m:r>
                    </m:den>
                  </m:f>
                </m:e>
              </m:d>
            </m:oMath>
          </w:p>
        </w:tc>
        <w:tc>
          <w:tcPr>
            <w:tcW w:w="0" w:type="auto"/>
          </w:tcPr>
          <w:p w:rsidR="008A7115" w:rsidRDefault="008A7115" w:rsidP="00E57B04">
            <w:pPr>
              <w:pStyle w:val="Table"/>
            </w:pPr>
            <w:r>
              <w:t>Desired angle</w:t>
            </w:r>
          </w:p>
        </w:tc>
      </w:tr>
      <w:tr w:rsidR="008A7115" w:rsidRPr="0066675D" w:rsidTr="00E57B04">
        <w:tc>
          <w:tcPr>
            <w:tcW w:w="0" w:type="auto"/>
          </w:tcPr>
          <w:p w:rsidR="008A7115" w:rsidRPr="004158D0" w:rsidRDefault="00C64352" w:rsidP="00E57B04">
            <w:pPr>
              <w:pStyle w:val="Table"/>
              <w:jc w:val="center"/>
              <w:rPr>
                <w:rFonts w:ascii="Calibri" w:eastAsia="Times New Roman"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0.002</m:t>
                          </m:r>
                        </m:e>
                      </m:mr>
                      <m:mr>
                        <m:e>
                          <m:r>
                            <m:rPr>
                              <m:sty m:val="p"/>
                            </m:rPr>
                            <w:rPr>
                              <w:rFonts w:ascii="Cambria Math" w:hAnsi="Cambria Math"/>
                            </w:rPr>
                            <m:t>0.003</m:t>
                          </m:r>
                        </m:e>
                      </m:mr>
                      <m:mr>
                        <m:e>
                          <m:r>
                            <m:rPr>
                              <m:sty m:val="p"/>
                            </m:rPr>
                            <w:rPr>
                              <w:rFonts w:ascii="Cambria Math" w:hAnsi="Cambria Math"/>
                            </w:rPr>
                            <m:t>0.005</m:t>
                          </m:r>
                        </m:e>
                      </m:mr>
                    </m:m>
                  </m:e>
                </m:d>
              </m:oMath>
            </m:oMathPara>
          </w:p>
        </w:tc>
        <w:tc>
          <w:tcPr>
            <w:tcW w:w="0" w:type="auto"/>
          </w:tcPr>
          <w:p w:rsidR="008A7115" w:rsidRDefault="00C64352" w:rsidP="00E57B04">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0</m:t>
                          </m:r>
                        </m:e>
                      </m:mr>
                      <m:mr>
                        <m:e>
                          <m:r>
                            <m:rPr>
                              <m:sty m:val="p"/>
                            </m:rPr>
                            <w:rPr>
                              <w:rFonts w:ascii="Cambria Math" w:hAnsi="Cambria Math"/>
                            </w:rPr>
                            <m:t>1</m:t>
                          </m:r>
                        </m:e>
                      </m:mr>
                    </m:m>
                  </m:e>
                </m:d>
              </m:oMath>
            </m:oMathPara>
          </w:p>
        </w:tc>
        <w:tc>
          <w:tcPr>
            <w:tcW w:w="0" w:type="auto"/>
          </w:tcPr>
          <w:p w:rsidR="008A7115" w:rsidRDefault="00C64352" w:rsidP="00E57B04">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0° </m:t>
                          </m:r>
                        </m:e>
                      </m:mr>
                      <m:mr>
                        <m:e>
                          <m:r>
                            <m:rPr>
                              <m:sty m:val="p"/>
                            </m:rPr>
                            <w:rPr>
                              <w:rFonts w:ascii="Cambria Math" w:hAnsi="Cambria Math"/>
                            </w:rPr>
                            <m:t>0°</m:t>
                          </m:r>
                        </m:e>
                      </m:mr>
                      <m:mr>
                        <m:e>
                          <m:r>
                            <m:rPr>
                              <m:sty m:val="p"/>
                            </m:rPr>
                            <w:rPr>
                              <w:rFonts w:ascii="Cambria Math" w:hAnsi="Cambria Math"/>
                            </w:rPr>
                            <m:t>0°</m:t>
                          </m:r>
                        </m:e>
                      </m:mr>
                    </m:m>
                  </m:e>
                </m:d>
              </m:oMath>
            </m:oMathPara>
          </w:p>
        </w:tc>
        <w:tc>
          <w:tcPr>
            <w:tcW w:w="0" w:type="auto"/>
          </w:tcPr>
          <w:p w:rsidR="008A7115" w:rsidRPr="0066675D" w:rsidRDefault="00C64352" w:rsidP="00E57B04">
            <w:pPr>
              <w:pStyle w:val="Table"/>
              <w:jc w:val="cente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m:oMathPara>
          </w:p>
        </w:tc>
        <w:tc>
          <w:tcPr>
            <w:tcW w:w="0" w:type="auto"/>
          </w:tcPr>
          <w:p w:rsidR="008A7115" w:rsidRPr="0030567B" w:rsidRDefault="00C64352" w:rsidP="00E57B04">
            <w:pPr>
              <w:pStyle w:val="Table"/>
              <w:jc w:val="center"/>
              <w:rPr>
                <w:rFonts w:ascii="Calibri" w:eastAsia="Calibri" w:hAnsi="Calibri" w:cs="Times New Roman"/>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45° </m:t>
                          </m:r>
                        </m:e>
                      </m:mr>
                      <m:mr>
                        <m:e>
                          <m:r>
                            <m:rPr>
                              <m:sty m:val="p"/>
                            </m:rPr>
                            <w:rPr>
                              <w:rFonts w:ascii="Cambria Math" w:hAnsi="Cambria Math"/>
                            </w:rPr>
                            <m:t>45°</m:t>
                          </m:r>
                        </m:e>
                      </m:mr>
                      <m:mr>
                        <m:e>
                          <m:r>
                            <m:rPr>
                              <m:sty m:val="p"/>
                            </m:rPr>
                            <w:rPr>
                              <w:rFonts w:ascii="Cambria Math" w:hAnsi="Cambria Math"/>
                            </w:rPr>
                            <m:t>45°</m:t>
                          </m:r>
                        </m:e>
                      </m:mr>
                    </m:m>
                  </m:e>
                </m:d>
              </m:oMath>
            </m:oMathPara>
          </w:p>
        </w:tc>
      </w:tr>
    </w:tbl>
    <w:p w:rsidR="008A7115" w:rsidRDefault="008A7115" w:rsidP="007C0E11">
      <w:pPr>
        <w:pStyle w:val="centerednormalpictureseqns"/>
        <w:rPr>
          <w:noProof/>
          <w:lang w:val="en-CA" w:eastAsia="en-CA" w:bidi="ar-SA"/>
        </w:rPr>
      </w:pPr>
    </w:p>
    <w:p w:rsidR="00C37B52" w:rsidRDefault="00C37B52" w:rsidP="007C0E11">
      <w:pPr>
        <w:pStyle w:val="centerednormalpictureseqns"/>
      </w:pPr>
      <w:r>
        <w:rPr>
          <w:noProof/>
          <w:lang w:val="en-CA" w:eastAsia="en-CA" w:bidi="ar-SA"/>
        </w:rPr>
        <w:drawing>
          <wp:inline distT="0" distB="0" distL="0" distR="0">
            <wp:extent cx="4078165" cy="3060000"/>
            <wp:effectExtent l="0" t="0" r="0" b="0"/>
            <wp:docPr id="103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srcRect/>
                    <a:stretch>
                      <a:fillRect/>
                    </a:stretch>
                  </pic:blipFill>
                  <pic:spPr bwMode="auto">
                    <a:xfrm>
                      <a:off x="0" y="0"/>
                      <a:ext cx="4078165" cy="3060000"/>
                    </a:xfrm>
                    <a:prstGeom prst="rect">
                      <a:avLst/>
                    </a:prstGeom>
                    <a:noFill/>
                    <a:ln w="9525">
                      <a:noFill/>
                      <a:miter lim="800000"/>
                      <a:headEnd/>
                      <a:tailEnd/>
                    </a:ln>
                  </pic:spPr>
                </pic:pic>
              </a:graphicData>
            </a:graphic>
          </wp:inline>
        </w:drawing>
      </w:r>
    </w:p>
    <w:p w:rsidR="00C37B52" w:rsidRDefault="007C0E11" w:rsidP="00C37B52">
      <w:pPr>
        <w:pStyle w:val="Caption"/>
      </w:pPr>
      <w:bookmarkStart w:id="845" w:name="_Ref207620907"/>
      <w:bookmarkStart w:id="846" w:name="_Toc207775231"/>
      <w:r>
        <w:t xml:space="preserve">Figure </w:t>
      </w:r>
      <w:fldSimple w:instr=" SEQ Figure \* ARABIC ">
        <w:r w:rsidR="00D46473">
          <w:rPr>
            <w:noProof/>
          </w:rPr>
          <w:t>56</w:t>
        </w:r>
      </w:fldSimple>
      <w:bookmarkEnd w:id="845"/>
      <w:r>
        <w:t>:</w:t>
      </w:r>
      <w:r w:rsidR="00C37B52">
        <w:t xml:space="preserve"> </w:t>
      </w:r>
      <w:r w:rsidR="004360D9">
        <w:t>Attitude maneuver response</w:t>
      </w:r>
      <w:r w:rsidR="00C37B52">
        <w:t xml:space="preserve"> (ideal cube MOI)</w:t>
      </w:r>
      <w:bookmarkEnd w:id="846"/>
    </w:p>
    <w:p w:rsidR="007C0E11" w:rsidRDefault="00C37B52" w:rsidP="007C0E11">
      <w:pPr>
        <w:pStyle w:val="centerednormalpictureseqns"/>
      </w:pPr>
      <w:r>
        <w:rPr>
          <w:noProof/>
          <w:lang w:val="en-CA" w:eastAsia="en-CA" w:bidi="ar-SA"/>
        </w:rPr>
        <w:drawing>
          <wp:inline distT="0" distB="0" distL="0" distR="0">
            <wp:extent cx="4078165" cy="3060000"/>
            <wp:effectExtent l="0" t="0" r="0" b="0"/>
            <wp:docPr id="103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srcRect/>
                    <a:stretch>
                      <a:fillRect/>
                    </a:stretch>
                  </pic:blipFill>
                  <pic:spPr bwMode="auto">
                    <a:xfrm>
                      <a:off x="0" y="0"/>
                      <a:ext cx="4078165" cy="3060000"/>
                    </a:xfrm>
                    <a:prstGeom prst="rect">
                      <a:avLst/>
                    </a:prstGeom>
                    <a:noFill/>
                    <a:ln w="9525">
                      <a:noFill/>
                      <a:miter lim="800000"/>
                      <a:headEnd/>
                      <a:tailEnd/>
                    </a:ln>
                  </pic:spPr>
                </pic:pic>
              </a:graphicData>
            </a:graphic>
          </wp:inline>
        </w:drawing>
      </w:r>
    </w:p>
    <w:p w:rsidR="007C0E11" w:rsidRDefault="007C0E11" w:rsidP="007C0E11">
      <w:pPr>
        <w:pStyle w:val="Caption"/>
      </w:pPr>
      <w:bookmarkStart w:id="847" w:name="_Ref207620949"/>
      <w:bookmarkStart w:id="848" w:name="_Toc207775232"/>
      <w:r>
        <w:lastRenderedPageBreak/>
        <w:t xml:space="preserve">Figure </w:t>
      </w:r>
      <w:fldSimple w:instr=" SEQ Figure \* ARABIC ">
        <w:r w:rsidR="00D46473">
          <w:rPr>
            <w:noProof/>
          </w:rPr>
          <w:t>57</w:t>
        </w:r>
      </w:fldSimple>
      <w:bookmarkEnd w:id="847"/>
      <w:r>
        <w:t>: Torque and adaptive gains</w:t>
      </w:r>
      <w:r w:rsidR="00C37B52">
        <w:t xml:space="preserve"> while maneuvering</w:t>
      </w:r>
      <w:r w:rsidR="00C37B52" w:rsidRPr="00C37B52">
        <w:t xml:space="preserve"> </w:t>
      </w:r>
      <w:r w:rsidR="00C37B52">
        <w:t>(ideal cube MOI)</w:t>
      </w:r>
      <w:bookmarkEnd w:id="848"/>
    </w:p>
    <w:p w:rsidR="007C0E11" w:rsidRDefault="00C37B52" w:rsidP="007C0E11">
      <w:pPr>
        <w:pStyle w:val="centerednormalpictureseqns"/>
      </w:pPr>
      <w:r>
        <w:rPr>
          <w:noProof/>
          <w:lang w:val="en-CA" w:eastAsia="en-CA" w:bidi="ar-SA"/>
        </w:rPr>
        <w:drawing>
          <wp:inline distT="0" distB="0" distL="0" distR="0">
            <wp:extent cx="4076357" cy="3060000"/>
            <wp:effectExtent l="0" t="0" r="0" b="0"/>
            <wp:docPr id="103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srcRect/>
                    <a:stretch>
                      <a:fillRect/>
                    </a:stretch>
                  </pic:blipFill>
                  <pic:spPr bwMode="auto">
                    <a:xfrm>
                      <a:off x="0" y="0"/>
                      <a:ext cx="4076357" cy="3060000"/>
                    </a:xfrm>
                    <a:prstGeom prst="rect">
                      <a:avLst/>
                    </a:prstGeom>
                    <a:noFill/>
                    <a:ln w="9525">
                      <a:noFill/>
                      <a:miter lim="800000"/>
                      <a:headEnd/>
                      <a:tailEnd/>
                    </a:ln>
                  </pic:spPr>
                </pic:pic>
              </a:graphicData>
            </a:graphic>
          </wp:inline>
        </w:drawing>
      </w:r>
    </w:p>
    <w:p w:rsidR="007C0E11" w:rsidRDefault="007C0E11" w:rsidP="007C0E11">
      <w:pPr>
        <w:pStyle w:val="Caption"/>
        <w:rPr>
          <w:noProof/>
        </w:rPr>
      </w:pPr>
      <w:bookmarkStart w:id="849" w:name="_Ref207621511"/>
      <w:bookmarkStart w:id="850" w:name="_Toc207775233"/>
      <w:r w:rsidRPr="00740BEB">
        <w:t xml:space="preserve">Figure </w:t>
      </w:r>
      <w:fldSimple w:instr=" SEQ Figure \* ARABIC ">
        <w:r w:rsidR="00D46473">
          <w:rPr>
            <w:noProof/>
          </w:rPr>
          <w:t>58</w:t>
        </w:r>
      </w:fldSimple>
      <w:bookmarkEnd w:id="849"/>
      <w:r>
        <w:t xml:space="preserve">: </w:t>
      </w:r>
      <w:r w:rsidRPr="00740BEB">
        <w:t xml:space="preserve">Reaction wheel storage momentum </w:t>
      </w:r>
      <w:r w:rsidR="00C37B52">
        <w:t>while maneuvering</w:t>
      </w:r>
      <w:r w:rsidR="00C37B52" w:rsidRPr="00C37B52">
        <w:t xml:space="preserve"> </w:t>
      </w:r>
      <w:r w:rsidR="00C37B52">
        <w:t>(ideal cube MOI)</w:t>
      </w:r>
      <w:r w:rsidR="00C37B52">
        <w:rPr>
          <w:noProof/>
        </w:rPr>
        <w:t>)</w:t>
      </w:r>
      <w:bookmarkEnd w:id="850"/>
    </w:p>
    <w:p w:rsidR="00C37B52" w:rsidRPr="00C37B52" w:rsidRDefault="00C37B52" w:rsidP="00C37B52">
      <w:pPr>
        <w:rPr>
          <w:lang w:val="en-US" w:bidi="en-US"/>
        </w:rPr>
      </w:pPr>
    </w:p>
    <w:p w:rsidR="007C0E11" w:rsidRDefault="00C37B52" w:rsidP="007C0E11">
      <w:pPr>
        <w:pStyle w:val="centerednormalpictureseqns"/>
      </w:pPr>
      <w:r>
        <w:rPr>
          <w:noProof/>
          <w:lang w:val="en-CA" w:eastAsia="en-CA" w:bidi="ar-SA"/>
        </w:rPr>
        <w:drawing>
          <wp:inline distT="0" distB="0" distL="0" distR="0">
            <wp:extent cx="4076357" cy="306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srcRect/>
                    <a:stretch>
                      <a:fillRect/>
                    </a:stretch>
                  </pic:blipFill>
                  <pic:spPr bwMode="auto">
                    <a:xfrm>
                      <a:off x="0" y="0"/>
                      <a:ext cx="4076357" cy="3060000"/>
                    </a:xfrm>
                    <a:prstGeom prst="rect">
                      <a:avLst/>
                    </a:prstGeom>
                    <a:noFill/>
                    <a:ln w="9525">
                      <a:noFill/>
                      <a:miter lim="800000"/>
                      <a:headEnd/>
                      <a:tailEnd/>
                    </a:ln>
                  </pic:spPr>
                </pic:pic>
              </a:graphicData>
            </a:graphic>
          </wp:inline>
        </w:drawing>
      </w:r>
    </w:p>
    <w:p w:rsidR="007C0E11" w:rsidRDefault="007C0E11" w:rsidP="007C0E11">
      <w:pPr>
        <w:pStyle w:val="Caption"/>
      </w:pPr>
      <w:bookmarkStart w:id="851" w:name="_Ref207620911"/>
      <w:bookmarkStart w:id="852" w:name="_Toc207775234"/>
      <w:r>
        <w:t xml:space="preserve">Figure </w:t>
      </w:r>
      <w:fldSimple w:instr=" SEQ Figure \* ARABIC ">
        <w:r w:rsidR="00D46473">
          <w:rPr>
            <w:noProof/>
          </w:rPr>
          <w:t>59</w:t>
        </w:r>
      </w:fldSimple>
      <w:bookmarkEnd w:id="851"/>
      <w:r>
        <w:t xml:space="preserve">: </w:t>
      </w:r>
      <w:r w:rsidR="00C37B52">
        <w:t>Attitude maneuver response (worst case MOI)</w:t>
      </w:r>
      <w:bookmarkEnd w:id="852"/>
    </w:p>
    <w:p w:rsidR="007C0E11" w:rsidRDefault="007C0E11" w:rsidP="00C37B52">
      <w:pPr>
        <w:pStyle w:val="centerednormalpictureseqns"/>
      </w:pPr>
    </w:p>
    <w:p w:rsidR="00C37B52" w:rsidRDefault="00C37B52" w:rsidP="00C37B52">
      <w:pPr>
        <w:pStyle w:val="centerednormalpictureseqns"/>
      </w:pPr>
      <w:r w:rsidRPr="00C37B52">
        <w:rPr>
          <w:noProof/>
          <w:lang w:val="en-CA" w:eastAsia="en-CA" w:bidi="ar-SA"/>
        </w:rPr>
        <w:lastRenderedPageBreak/>
        <w:drawing>
          <wp:inline distT="0" distB="0" distL="0" distR="0">
            <wp:extent cx="4078165" cy="3060000"/>
            <wp:effectExtent l="0" t="0" r="0" b="0"/>
            <wp:docPr id="103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srcRect/>
                    <a:stretch>
                      <a:fillRect/>
                    </a:stretch>
                  </pic:blipFill>
                  <pic:spPr bwMode="auto">
                    <a:xfrm>
                      <a:off x="0" y="0"/>
                      <a:ext cx="4078165" cy="3060000"/>
                    </a:xfrm>
                    <a:prstGeom prst="rect">
                      <a:avLst/>
                    </a:prstGeom>
                    <a:noFill/>
                    <a:ln w="9525">
                      <a:noFill/>
                      <a:miter lim="800000"/>
                      <a:headEnd/>
                      <a:tailEnd/>
                    </a:ln>
                  </pic:spPr>
                </pic:pic>
              </a:graphicData>
            </a:graphic>
          </wp:inline>
        </w:drawing>
      </w:r>
    </w:p>
    <w:p w:rsidR="00C37B52" w:rsidRDefault="007C0E11" w:rsidP="00C37B52">
      <w:pPr>
        <w:pStyle w:val="Caption"/>
        <w:rPr>
          <w:noProof/>
          <w:lang w:eastAsia="en-CA"/>
        </w:rPr>
      </w:pPr>
      <w:bookmarkStart w:id="853" w:name="_Ref207620986"/>
      <w:bookmarkStart w:id="854" w:name="_Toc207775235"/>
      <w:r>
        <w:t xml:space="preserve">Figure </w:t>
      </w:r>
      <w:fldSimple w:instr=" SEQ Figure \* ARABIC ">
        <w:r w:rsidR="00D46473">
          <w:rPr>
            <w:noProof/>
          </w:rPr>
          <w:t>60</w:t>
        </w:r>
      </w:fldSimple>
      <w:bookmarkEnd w:id="853"/>
      <w:r>
        <w:t xml:space="preserve">: </w:t>
      </w:r>
      <w:r w:rsidR="00C37B52">
        <w:t>Torque and adaptive gains while maneuvering</w:t>
      </w:r>
      <w:r w:rsidR="00C37B52" w:rsidRPr="00C37B52">
        <w:t xml:space="preserve"> </w:t>
      </w:r>
      <w:r w:rsidR="00C37B52">
        <w:t>(worst case MOI)</w:t>
      </w:r>
      <w:bookmarkEnd w:id="854"/>
      <w:r w:rsidR="00C37B52" w:rsidRPr="00C37B52">
        <w:rPr>
          <w:noProof/>
          <w:lang w:eastAsia="en-CA"/>
        </w:rPr>
        <w:t xml:space="preserve"> </w:t>
      </w:r>
    </w:p>
    <w:p w:rsidR="00C37B52" w:rsidRDefault="00C37B52" w:rsidP="00C37B52">
      <w:pPr>
        <w:pStyle w:val="centerednormalpictureseqns"/>
        <w:rPr>
          <w:b/>
          <w:bCs/>
          <w:noProof/>
          <w:lang w:eastAsia="en-CA"/>
        </w:rPr>
      </w:pPr>
    </w:p>
    <w:p w:rsidR="007C0E11" w:rsidRDefault="007C0E11" w:rsidP="00C37B52">
      <w:pPr>
        <w:pStyle w:val="centerednormalpictureseqns"/>
        <w:rPr>
          <w:noProof/>
          <w:lang w:eastAsia="en-CA"/>
        </w:rPr>
      </w:pPr>
    </w:p>
    <w:p w:rsidR="00C37B52" w:rsidRDefault="00C37B52" w:rsidP="00C37B52">
      <w:pPr>
        <w:pStyle w:val="centerednormalpictureseqns"/>
        <w:rPr>
          <w:noProof/>
          <w:lang w:eastAsia="en-CA"/>
        </w:rPr>
      </w:pPr>
    </w:p>
    <w:p w:rsidR="00C37B52" w:rsidRDefault="00C37B52" w:rsidP="00C37B52">
      <w:pPr>
        <w:pStyle w:val="centerednormalpictureseqns"/>
      </w:pPr>
      <w:r w:rsidRPr="00C37B52">
        <w:rPr>
          <w:noProof/>
          <w:lang w:val="en-CA" w:eastAsia="en-CA" w:bidi="ar-SA"/>
        </w:rPr>
        <w:drawing>
          <wp:inline distT="0" distB="0" distL="0" distR="0">
            <wp:extent cx="4078165" cy="3060000"/>
            <wp:effectExtent l="0" t="0" r="0" b="0"/>
            <wp:docPr id="103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srcRect/>
                    <a:stretch>
                      <a:fillRect/>
                    </a:stretch>
                  </pic:blipFill>
                  <pic:spPr bwMode="auto">
                    <a:xfrm>
                      <a:off x="0" y="0"/>
                      <a:ext cx="4078165" cy="3060000"/>
                    </a:xfrm>
                    <a:prstGeom prst="rect">
                      <a:avLst/>
                    </a:prstGeom>
                    <a:noFill/>
                    <a:ln w="9525">
                      <a:noFill/>
                      <a:miter lim="800000"/>
                      <a:headEnd/>
                      <a:tailEnd/>
                    </a:ln>
                  </pic:spPr>
                </pic:pic>
              </a:graphicData>
            </a:graphic>
          </wp:inline>
        </w:drawing>
      </w:r>
    </w:p>
    <w:p w:rsidR="007C0E11" w:rsidRDefault="007C0E11" w:rsidP="007C0E11">
      <w:pPr>
        <w:pStyle w:val="Caption"/>
      </w:pPr>
      <w:bookmarkStart w:id="855" w:name="_Ref207621558"/>
      <w:bookmarkStart w:id="856" w:name="_Toc207775236"/>
      <w:r w:rsidRPr="00740BEB">
        <w:t xml:space="preserve">Figure </w:t>
      </w:r>
      <w:fldSimple w:instr=" SEQ Figure \* ARABIC ">
        <w:r w:rsidR="00D46473">
          <w:rPr>
            <w:noProof/>
          </w:rPr>
          <w:t>61</w:t>
        </w:r>
      </w:fldSimple>
      <w:bookmarkEnd w:id="855"/>
      <w:r>
        <w:t>:</w:t>
      </w:r>
      <w:r w:rsidRPr="00740BEB">
        <w:t xml:space="preserve"> </w:t>
      </w:r>
      <w:r w:rsidR="00C37B52" w:rsidRPr="00740BEB">
        <w:t xml:space="preserve">Reaction wheel storage momentum </w:t>
      </w:r>
      <w:r w:rsidR="00C37B52">
        <w:t>while maneuvering</w:t>
      </w:r>
      <w:r w:rsidR="00C37B52" w:rsidRPr="00C37B52">
        <w:t xml:space="preserve"> </w:t>
      </w:r>
      <w:r w:rsidR="00C37B52">
        <w:t>(worst case MOI)</w:t>
      </w:r>
      <w:r w:rsidR="00C37B52">
        <w:rPr>
          <w:noProof/>
        </w:rPr>
        <w:t>)</w:t>
      </w:r>
      <w:bookmarkEnd w:id="856"/>
    </w:p>
    <w:bookmarkEnd w:id="840"/>
    <w:p w:rsidR="00D90582" w:rsidRDefault="00D90582" w:rsidP="007C0E11">
      <w:pPr>
        <w:rPr>
          <w:lang w:val="en-US" w:bidi="en-US"/>
        </w:rPr>
        <w:sectPr w:rsidR="00D90582" w:rsidSect="002C2DCC">
          <w:headerReference w:type="first" r:id="rId94"/>
          <w:type w:val="nextColumn"/>
          <w:pgSz w:w="12242" w:h="15842" w:code="1"/>
          <w:pgMar w:top="1440" w:right="1440" w:bottom="1440" w:left="1797" w:header="720" w:footer="720" w:gutter="284"/>
          <w:cols w:space="720"/>
          <w:docGrid w:linePitch="360"/>
        </w:sectPr>
      </w:pPr>
    </w:p>
    <w:p w:rsidR="007C0E11" w:rsidRDefault="007C0E11" w:rsidP="00D55D55">
      <w:pPr>
        <w:pStyle w:val="Heading1"/>
      </w:pPr>
      <w:bookmarkStart w:id="857" w:name="_Toc194472083"/>
      <w:bookmarkStart w:id="858" w:name="_Toc194472267"/>
      <w:bookmarkStart w:id="859" w:name="_Toc194484317"/>
      <w:bookmarkStart w:id="860" w:name="_Toc194488733"/>
      <w:bookmarkStart w:id="861" w:name="_Toc200387131"/>
      <w:bookmarkStart w:id="862" w:name="_Toc200387829"/>
      <w:bookmarkStart w:id="863" w:name="_Toc200388100"/>
      <w:bookmarkEnd w:id="769"/>
      <w:bookmarkEnd w:id="770"/>
      <w:bookmarkEnd w:id="771"/>
      <w:bookmarkEnd w:id="772"/>
      <w:r w:rsidRPr="00AC0072">
        <w:lastRenderedPageBreak/>
        <w:br/>
      </w:r>
      <w:bookmarkStart w:id="864" w:name="_Toc204748300"/>
      <w:bookmarkStart w:id="865" w:name="_Toc207775156"/>
      <w:r w:rsidRPr="00AC0072">
        <w:t>Conclusions</w:t>
      </w:r>
      <w:bookmarkEnd w:id="857"/>
      <w:bookmarkEnd w:id="858"/>
      <w:bookmarkEnd w:id="859"/>
      <w:bookmarkEnd w:id="860"/>
      <w:r w:rsidRPr="00AC0072">
        <w:t xml:space="preserve"> and Future work</w:t>
      </w:r>
      <w:bookmarkEnd w:id="861"/>
      <w:bookmarkEnd w:id="862"/>
      <w:bookmarkEnd w:id="863"/>
      <w:bookmarkEnd w:id="864"/>
      <w:bookmarkEnd w:id="865"/>
    </w:p>
    <w:p w:rsidR="00FD0B8A" w:rsidRDefault="00CA7080" w:rsidP="007C0E11">
      <w:pPr>
        <w:pStyle w:val="Heading2"/>
      </w:pPr>
      <w:bookmarkStart w:id="866" w:name="_Toc207775157"/>
      <w:bookmarkStart w:id="867" w:name="_Toc200387120"/>
      <w:bookmarkStart w:id="868" w:name="_Toc200387818"/>
      <w:bookmarkStart w:id="869" w:name="_Toc200388089"/>
      <w:bookmarkStart w:id="870" w:name="_Toc204748301"/>
      <w:r>
        <w:t>Conclusions</w:t>
      </w:r>
      <w:bookmarkEnd w:id="866"/>
      <w:r>
        <w:t xml:space="preserve"> </w:t>
      </w:r>
    </w:p>
    <w:p w:rsidR="000C79D3" w:rsidRDefault="000C79D3" w:rsidP="000C79D3">
      <w:r>
        <w:t xml:space="preserve">Pico-satellites are viable development platforms for testing new technologies in the space environment.  The opportunities given to fly the earliest pico-satellites as secondary payloads have benefited all facets of the space community, both by effectively training the next generation of spacecraft designers and by pushing the boundaries of space technology at largely reduced risk and cost.  The CubeSat standard is a wonderful way for universities and companies to participate in small </w:t>
      </w:r>
      <w:r w:rsidRPr="00AE2327">
        <w:t>satellite design. With a larger number of universities and companies doing research in small satellites</w:t>
      </w:r>
      <w:r>
        <w:t>,</w:t>
      </w:r>
      <w:r w:rsidRPr="00AE2327">
        <w:t xml:space="preserve"> one can expect complex space technologies to be developed even faster. Already the</w:t>
      </w:r>
      <w:r>
        <w:t xml:space="preserve"> development of space technology through CubeSats is evident with missions like CanX-2. It is felt by the author that future CubeSat missions will become even more complex, and these satellites will eventually be performing the tasks traditionally expected by nano and micro-satellites, such as operating inexpensive telescopes. And even if physical requirements prevent CubeSats from performing these tasks</w:t>
      </w:r>
      <w:r w:rsidRPr="00011C6B">
        <w:t xml:space="preserve"> </w:t>
      </w:r>
      <w:r>
        <w:t>(such as inability to scale down optics), the technology developed for CubeSats will influence larger systems by creating technology that has lower mass and power requirements.  In this thesis</w:t>
      </w:r>
      <w:r w:rsidR="00767A19">
        <w:t>,</w:t>
      </w:r>
      <w:r>
        <w:t xml:space="preserve"> </w:t>
      </w:r>
      <w:r w:rsidR="002C3AFA">
        <w:t xml:space="preserve">a novel systems bus </w:t>
      </w:r>
      <w:r w:rsidR="00C13DA0">
        <w:t>and a power subsystem were</w:t>
      </w:r>
      <w:r w:rsidR="002C3AFA">
        <w:t xml:space="preserve"> design</w:t>
      </w:r>
      <w:r w:rsidR="008A7115">
        <w:t>ed</w:t>
      </w:r>
      <w:r w:rsidR="00C13DA0">
        <w:t xml:space="preserve">, developed and tested. Additionally, </w:t>
      </w:r>
      <w:r w:rsidR="002C3AFA">
        <w:t xml:space="preserve">actuators and control </w:t>
      </w:r>
      <w:r w:rsidR="000E2DDD">
        <w:t>algorithms</w:t>
      </w:r>
      <w:r w:rsidR="002C3AFA">
        <w:t xml:space="preserve"> for the satellite were designed. </w:t>
      </w:r>
    </w:p>
    <w:p w:rsidR="007C0E11" w:rsidRDefault="007C0E11" w:rsidP="00FD0B8A">
      <w:pPr>
        <w:pStyle w:val="Heading3"/>
      </w:pPr>
      <w:bookmarkStart w:id="871" w:name="_Toc207775158"/>
      <w:r w:rsidRPr="008F31F5">
        <w:t>System Bus</w:t>
      </w:r>
      <w:bookmarkEnd w:id="867"/>
      <w:bookmarkEnd w:id="868"/>
      <w:bookmarkEnd w:id="869"/>
      <w:bookmarkEnd w:id="870"/>
      <w:bookmarkEnd w:id="871"/>
    </w:p>
    <w:p w:rsidR="003B0198" w:rsidRPr="0050201F" w:rsidRDefault="007C0E11" w:rsidP="003B0198">
      <w:r>
        <w:t>The standard used</w:t>
      </w:r>
      <w:r w:rsidR="0050201F">
        <w:t xml:space="preserve"> in RyeSat is </w:t>
      </w:r>
      <w:r>
        <w:t>simi</w:t>
      </w:r>
      <w:r w:rsidR="0050201F">
        <w:t xml:space="preserve">lar to those used in other </w:t>
      </w:r>
      <w:r>
        <w:t>CubeSat</w:t>
      </w:r>
      <w:r w:rsidR="0050201F">
        <w:t>s. Because of this similarity</w:t>
      </w:r>
      <w:r w:rsidR="00767A19">
        <w:t>,</w:t>
      </w:r>
      <w:r w:rsidR="0050201F">
        <w:t xml:space="preserve"> </w:t>
      </w:r>
      <w:r>
        <w:t>a standard based on this work coul</w:t>
      </w:r>
      <w:r w:rsidR="0050201F">
        <w:t>d be widely accepted as a future industry</w:t>
      </w:r>
      <w:r>
        <w:t xml:space="preserve"> standard. Furthermore</w:t>
      </w:r>
      <w:r w:rsidR="00767A19">
        <w:t>,</w:t>
      </w:r>
      <w:r>
        <w:t xml:space="preserve"> this sta</w:t>
      </w:r>
      <w:r w:rsidR="0050201F">
        <w:t xml:space="preserve">ndard is also relatively low </w:t>
      </w:r>
      <w:r>
        <w:t>cost and requires no special connectors or specialize</w:t>
      </w:r>
      <w:r w:rsidR="00DC5A24">
        <w:t xml:space="preserve">d hardware. </w:t>
      </w:r>
      <w:r>
        <w:t>Early breadb</w:t>
      </w:r>
      <w:r w:rsidR="0050201F">
        <w:t xml:space="preserve">oard tests have shown </w:t>
      </w:r>
      <w:r>
        <w:t xml:space="preserve">no problems with the interface, </w:t>
      </w:r>
      <w:r>
        <w:lastRenderedPageBreak/>
        <w:t>illustrating an early level of repeatability and reliability.  The subsystems developed thus far are fully compatible with earlier breadboard models</w:t>
      </w:r>
      <w:r w:rsidR="00767A19">
        <w:t>,</w:t>
      </w:r>
      <w:r>
        <w:t xml:space="preserve"> proving that the standard can allow for incremental improvements and development of a system. In addition, only the slowest speed data rate has b</w:t>
      </w:r>
      <w:r w:rsidR="0050201F">
        <w:t xml:space="preserve">een used, implying there can be further </w:t>
      </w:r>
      <w:r>
        <w:t xml:space="preserve">improvement in the data rate. </w:t>
      </w:r>
      <w:bookmarkStart w:id="872" w:name="_Toc200387121"/>
      <w:bookmarkStart w:id="873" w:name="_Toc200387819"/>
      <w:bookmarkStart w:id="874" w:name="_Toc200388090"/>
      <w:r w:rsidR="00ED09B8">
        <w:t xml:space="preserve"> </w:t>
      </w:r>
      <w:r w:rsidR="00FD0B8A">
        <w:t>Although no standard can ever solve all problems, the standard proposed by the author does handle low dat</w:t>
      </w:r>
      <w:r w:rsidR="0050201F">
        <w:t>a transmission requirements satisfactorily</w:t>
      </w:r>
      <w:r w:rsidR="00FD0B8A">
        <w:t xml:space="preserve"> and is scalable for future missions. Additionally, this bus setup is similar to the </w:t>
      </w:r>
      <w:r w:rsidR="00767A19">
        <w:t>already proven MIL-STD-1553 bus</w:t>
      </w:r>
      <w:r w:rsidR="00FD0B8A">
        <w:t xml:space="preserve"> and is scalable both upwards and downwards to allow for</w:t>
      </w:r>
      <w:r w:rsidR="00A800BD">
        <w:t xml:space="preserve"> larger and smaller satellites and subsystems</w:t>
      </w:r>
      <w:r w:rsidR="00FD0B8A">
        <w:t xml:space="preserve">. </w:t>
      </w:r>
      <w:r w:rsidR="003B0198">
        <w:rPr>
          <w:lang w:val="en-US"/>
        </w:rPr>
        <w:t xml:space="preserve"> </w:t>
      </w:r>
    </w:p>
    <w:p w:rsidR="007C0E11" w:rsidRPr="008F31F5" w:rsidRDefault="007C0E11" w:rsidP="00FD0B8A">
      <w:pPr>
        <w:pStyle w:val="Heading3"/>
      </w:pPr>
      <w:bookmarkStart w:id="875" w:name="_Toc204748302"/>
      <w:r w:rsidRPr="008F31F5">
        <w:t xml:space="preserve"> </w:t>
      </w:r>
      <w:bookmarkStart w:id="876" w:name="_Toc207775159"/>
      <w:r w:rsidRPr="008F31F5">
        <w:t>Power Subsystem</w:t>
      </w:r>
      <w:bookmarkEnd w:id="872"/>
      <w:bookmarkEnd w:id="873"/>
      <w:bookmarkEnd w:id="874"/>
      <w:bookmarkEnd w:id="875"/>
      <w:bookmarkEnd w:id="876"/>
    </w:p>
    <w:p w:rsidR="00ED09B8" w:rsidRDefault="007C0E11" w:rsidP="000C79D3">
      <w:r>
        <w:t xml:space="preserve">The power subsystem as presented is a working breadboard level of the actual spacecraft part; </w:t>
      </w:r>
      <w:r w:rsidR="00ED09B8">
        <w:t>it is fully capable of supplying the 3.3</w:t>
      </w:r>
      <w:r w:rsidR="0040655D">
        <w:t>V</w:t>
      </w:r>
      <w:r w:rsidR="00ED09B8">
        <w:t xml:space="preserve"> and 5</w:t>
      </w:r>
      <w:r w:rsidR="0040655D">
        <w:t>V uninterruptible supply lines,</w:t>
      </w:r>
      <w:r w:rsidR="008A7115">
        <w:t xml:space="preserve"> </w:t>
      </w:r>
      <w:proofErr w:type="gramStart"/>
      <w:r w:rsidR="008A7115">
        <w:t xml:space="preserve">and </w:t>
      </w:r>
      <w:r w:rsidR="0040655D">
        <w:t xml:space="preserve"> </w:t>
      </w:r>
      <w:r w:rsidR="00ED09B8">
        <w:t>switching</w:t>
      </w:r>
      <w:proofErr w:type="gramEnd"/>
      <w:r w:rsidR="00ED09B8">
        <w:t xml:space="preserve"> on and off the controllable</w:t>
      </w:r>
      <w:r w:rsidR="0040655D">
        <w:t xml:space="preserve"> 3.3V </w:t>
      </w:r>
      <w:r w:rsidR="00ED09B8">
        <w:t>supply lines</w:t>
      </w:r>
      <w:r w:rsidR="002C3AFA">
        <w:t xml:space="preserve">. The power </w:t>
      </w:r>
      <w:r w:rsidR="00D465CB">
        <w:t>subsystem is also capable of charging a lithium ion battery from a simulated solar cell input and measures</w:t>
      </w:r>
      <w:r w:rsidR="0040655D">
        <w:t xml:space="preserve"> various currents and voltages within </w:t>
      </w:r>
      <w:r w:rsidR="002C3AFA">
        <w:t>the system</w:t>
      </w:r>
      <w:r w:rsidR="0040655D">
        <w:t xml:space="preserve"> </w:t>
      </w:r>
      <w:r w:rsidR="002C3AFA">
        <w:t>to verify its correct operation. Furthermore</w:t>
      </w:r>
      <w:r w:rsidR="00C13DA0">
        <w:t>,</w:t>
      </w:r>
      <w:r w:rsidR="002C3AFA">
        <w:t xml:space="preserve"> the power subsystem fits the standard size PCB </w:t>
      </w:r>
      <w:r w:rsidR="0040655D">
        <w:t xml:space="preserve">and </w:t>
      </w:r>
      <w:r w:rsidR="002C3AFA">
        <w:t xml:space="preserve">is capable of </w:t>
      </w:r>
      <w:r w:rsidR="0040655D">
        <w:t>communica</w:t>
      </w:r>
      <w:r w:rsidR="002C3AFA">
        <w:t>ting with the</w:t>
      </w:r>
      <w:r w:rsidR="0040655D">
        <w:t xml:space="preserve"> rest of the satellite using the standard bus</w:t>
      </w:r>
      <w:r w:rsidR="002C3AFA">
        <w:t xml:space="preserve"> proposed</w:t>
      </w:r>
      <w:r w:rsidR="0040655D">
        <w:t xml:space="preserve">. </w:t>
      </w:r>
      <w:r w:rsidR="002C3AFA">
        <w:t xml:space="preserve"> </w:t>
      </w:r>
    </w:p>
    <w:p w:rsidR="007C0E11" w:rsidRDefault="007C0E11" w:rsidP="00FD0B8A">
      <w:pPr>
        <w:pStyle w:val="Heading3"/>
      </w:pPr>
      <w:bookmarkStart w:id="877" w:name="_Toc207775160"/>
      <w:bookmarkStart w:id="878" w:name="_Toc200387130"/>
      <w:bookmarkStart w:id="879" w:name="_Toc200387828"/>
      <w:bookmarkStart w:id="880" w:name="_Toc200388099"/>
      <w:bookmarkStart w:id="881" w:name="_Toc204748312"/>
      <w:r w:rsidRPr="008F31F5">
        <w:t>ACS</w:t>
      </w:r>
      <w:bookmarkEnd w:id="877"/>
      <w:r w:rsidRPr="008F31F5">
        <w:t xml:space="preserve"> </w:t>
      </w:r>
      <w:bookmarkEnd w:id="878"/>
      <w:bookmarkEnd w:id="879"/>
      <w:bookmarkEnd w:id="880"/>
      <w:bookmarkEnd w:id="881"/>
    </w:p>
    <w:p w:rsidR="00D465CB" w:rsidRDefault="002C3AFA" w:rsidP="00ED09B8">
      <w:pPr>
        <w:rPr>
          <w:lang w:val="en-US" w:bidi="en-US"/>
        </w:rPr>
      </w:pPr>
      <w:r>
        <w:rPr>
          <w:lang w:val="en-US" w:bidi="en-US"/>
        </w:rPr>
        <w:t>Both magnetic torque rods and reaction wheels were sized for use on RyeSat, and it was found that these actuators would fit withi</w:t>
      </w:r>
      <w:r w:rsidR="00C13DA0">
        <w:rPr>
          <w:lang w:val="en-US" w:bidi="en-US"/>
        </w:rPr>
        <w:t>n a single cube CubeSat and</w:t>
      </w:r>
      <w:r>
        <w:rPr>
          <w:lang w:val="en-US" w:bidi="en-US"/>
        </w:rPr>
        <w:t xml:space="preserve"> will be </w:t>
      </w:r>
      <w:r w:rsidR="00C13DA0">
        <w:rPr>
          <w:lang w:val="en-US" w:bidi="en-US"/>
        </w:rPr>
        <w:t xml:space="preserve">highly </w:t>
      </w:r>
      <w:r>
        <w:rPr>
          <w:lang w:val="en-US" w:bidi="en-US"/>
        </w:rPr>
        <w:t xml:space="preserve">effective </w:t>
      </w:r>
      <w:r w:rsidR="00C13DA0">
        <w:rPr>
          <w:lang w:val="en-US" w:bidi="en-US"/>
        </w:rPr>
        <w:t xml:space="preserve">in </w:t>
      </w:r>
      <w:r>
        <w:rPr>
          <w:lang w:val="en-US" w:bidi="en-US"/>
        </w:rPr>
        <w:t>control</w:t>
      </w:r>
      <w:r w:rsidR="00C13DA0">
        <w:rPr>
          <w:lang w:val="en-US" w:bidi="en-US"/>
        </w:rPr>
        <w:t>ling the attitude of RyeSat</w:t>
      </w:r>
      <w:r w:rsidR="00D465CB">
        <w:rPr>
          <w:lang w:val="en-US" w:bidi="en-US"/>
        </w:rPr>
        <w:t xml:space="preserve"> along all three axes</w:t>
      </w:r>
      <w:r w:rsidR="00C13DA0">
        <w:rPr>
          <w:lang w:val="en-US" w:bidi="en-US"/>
        </w:rPr>
        <w:t xml:space="preserve">. The PD magnetic controller was able to stabilize the tumbling motion without </w:t>
      </w:r>
      <w:r w:rsidR="00D465CB">
        <w:rPr>
          <w:lang w:val="en-US" w:bidi="en-US"/>
        </w:rPr>
        <w:t>exceed</w:t>
      </w:r>
      <w:r w:rsidR="00C13DA0">
        <w:rPr>
          <w:lang w:val="en-US" w:bidi="en-US"/>
        </w:rPr>
        <w:t>ing</w:t>
      </w:r>
      <w:r w:rsidR="00D465CB">
        <w:rPr>
          <w:lang w:val="en-US" w:bidi="en-US"/>
        </w:rPr>
        <w:t xml:space="preserve"> the available magnetic moment from the designed torque coils. Finally</w:t>
      </w:r>
      <w:r w:rsidR="00C13DA0">
        <w:rPr>
          <w:lang w:val="en-US" w:bidi="en-US"/>
        </w:rPr>
        <w:t xml:space="preserve">, nonlinear </w:t>
      </w:r>
      <w:r w:rsidR="00694DA2">
        <w:rPr>
          <w:lang w:val="en-US" w:bidi="en-US"/>
        </w:rPr>
        <w:t xml:space="preserve">adaptive sliding mode </w:t>
      </w:r>
      <w:r w:rsidR="00C13DA0">
        <w:rPr>
          <w:lang w:val="en-US" w:bidi="en-US"/>
        </w:rPr>
        <w:t>controller</w:t>
      </w:r>
      <w:r w:rsidR="00694DA2">
        <w:rPr>
          <w:lang w:val="en-US" w:bidi="en-US"/>
        </w:rPr>
        <w:t>s</w:t>
      </w:r>
      <w:r w:rsidR="00C13DA0">
        <w:rPr>
          <w:lang w:val="en-US" w:bidi="en-US"/>
        </w:rPr>
        <w:t xml:space="preserve"> </w:t>
      </w:r>
      <w:r w:rsidR="00694DA2">
        <w:rPr>
          <w:lang w:val="en-US" w:bidi="en-US"/>
        </w:rPr>
        <w:t>for the reaction wheels were successful in stabilizing the 3-axis attitude motion of the RyeSat with</w:t>
      </w:r>
      <w:r w:rsidR="008A7115">
        <w:rPr>
          <w:lang w:val="en-US" w:bidi="en-US"/>
        </w:rPr>
        <w:t xml:space="preserve"> a high degree of </w:t>
      </w:r>
      <w:r w:rsidR="00694DA2">
        <w:rPr>
          <w:lang w:val="en-US" w:bidi="en-US"/>
        </w:rPr>
        <w:t xml:space="preserve">attitude precision and within half an orbit. Furthermore, these control laws </w:t>
      </w:r>
      <w:r w:rsidR="00D465CB">
        <w:rPr>
          <w:lang w:val="en-US" w:bidi="en-US"/>
        </w:rPr>
        <w:t>did not exceed the torque available from the designed reaction wheels</w:t>
      </w:r>
      <w:r w:rsidR="00694DA2">
        <w:rPr>
          <w:lang w:val="en-US" w:bidi="en-US"/>
        </w:rPr>
        <w:t xml:space="preserve">. </w:t>
      </w:r>
    </w:p>
    <w:p w:rsidR="007C0E11" w:rsidRPr="008F31F5" w:rsidRDefault="007C0E11" w:rsidP="007C0E11">
      <w:pPr>
        <w:pStyle w:val="Heading2"/>
      </w:pPr>
      <w:bookmarkStart w:id="882" w:name="_Toc200387137"/>
      <w:bookmarkStart w:id="883" w:name="_Toc200387835"/>
      <w:bookmarkStart w:id="884" w:name="_Toc200388106"/>
      <w:bookmarkStart w:id="885" w:name="_Toc204748317"/>
      <w:bookmarkStart w:id="886" w:name="_Toc207775161"/>
      <w:r w:rsidRPr="008F31F5">
        <w:t>Future work</w:t>
      </w:r>
      <w:bookmarkEnd w:id="882"/>
      <w:bookmarkEnd w:id="883"/>
      <w:bookmarkEnd w:id="884"/>
      <w:bookmarkEnd w:id="885"/>
      <w:bookmarkEnd w:id="886"/>
    </w:p>
    <w:p w:rsidR="007C0E11" w:rsidRPr="008F31F5" w:rsidRDefault="007C0E11" w:rsidP="007C0E11">
      <w:pPr>
        <w:pStyle w:val="Heading3"/>
      </w:pPr>
      <w:bookmarkStart w:id="887" w:name="_Toc200387138"/>
      <w:bookmarkStart w:id="888" w:name="_Toc200387836"/>
      <w:bookmarkStart w:id="889" w:name="_Toc200388107"/>
      <w:bookmarkStart w:id="890" w:name="_Toc204748318"/>
      <w:bookmarkStart w:id="891" w:name="_Toc207775162"/>
      <w:r>
        <w:t>System B</w:t>
      </w:r>
      <w:r w:rsidRPr="008F31F5">
        <w:t>us</w:t>
      </w:r>
      <w:bookmarkEnd w:id="887"/>
      <w:bookmarkEnd w:id="888"/>
      <w:bookmarkEnd w:id="889"/>
      <w:bookmarkEnd w:id="890"/>
      <w:bookmarkEnd w:id="891"/>
    </w:p>
    <w:p w:rsidR="007C0E11" w:rsidRPr="003C47D6" w:rsidRDefault="007C0E11" w:rsidP="007C0E11">
      <w:r>
        <w:t xml:space="preserve">An effort should be made to create a module that will allow </w:t>
      </w:r>
      <w:r w:rsidR="00767A19">
        <w:t xml:space="preserve">previously </w:t>
      </w:r>
      <w:r>
        <w:t xml:space="preserve">developed systems to interact with the industry standard CubeSat kit. </w:t>
      </w:r>
      <w:r w:rsidR="00E377CD">
        <w:t xml:space="preserve">The power board would be a logical place to add </w:t>
      </w:r>
      <w:r w:rsidR="00E377CD">
        <w:lastRenderedPageBreak/>
        <w:t xml:space="preserve">a bridge between </w:t>
      </w:r>
      <w:r w:rsidR="00767A19">
        <w:t>the</w:t>
      </w:r>
      <w:r w:rsidR="00E377CD">
        <w:t xml:space="preserve"> previous Ryerson devised pin out and that of the CubeSat kits. The major difference between the two standards is the physical interface and the way power to subsystems is individually controlled by the power subsystem. The modification would divert the 3.3V</w:t>
      </w:r>
      <w:r w:rsidR="008A7115">
        <w:t xml:space="preserve"> </w:t>
      </w:r>
      <w:r w:rsidR="00E377CD">
        <w:t>and 5V uninterruptible lines to the base CubeSat kit flight module</w:t>
      </w:r>
      <w:r w:rsidR="009F0112">
        <w:t xml:space="preserve"> and</w:t>
      </w:r>
      <w:r w:rsidR="00E377CD">
        <w:t xml:space="preserve"> carry the </w:t>
      </w:r>
      <w:r w:rsidR="00C37B52">
        <w:t>I²C lines</w:t>
      </w:r>
      <w:r w:rsidR="00767A19">
        <w:t xml:space="preserve"> from the Flight module to the</w:t>
      </w:r>
      <w:r w:rsidR="00E377CD">
        <w:t xml:space="preserve"> standard interface. </w:t>
      </w:r>
      <w:r>
        <w:t>Also</w:t>
      </w:r>
      <w:r w:rsidR="00767A19">
        <w:t>,</w:t>
      </w:r>
      <w:r>
        <w:t xml:space="preserve"> a re-examination of the board standard should be undertaken to allow it to fit together with the </w:t>
      </w:r>
      <w:r w:rsidR="005740CF">
        <w:t xml:space="preserve">standard </w:t>
      </w:r>
      <w:r>
        <w:t xml:space="preserve">CubeSat kit </w:t>
      </w:r>
      <w:r w:rsidR="005740CF">
        <w:t xml:space="preserve">card </w:t>
      </w:r>
      <w:r>
        <w:t xml:space="preserve">standard. </w:t>
      </w:r>
    </w:p>
    <w:p w:rsidR="007C0E11" w:rsidRDefault="007C0E11" w:rsidP="007C0E11">
      <w:pPr>
        <w:pStyle w:val="Heading3"/>
      </w:pPr>
      <w:bookmarkStart w:id="892" w:name="_Toc200387139"/>
      <w:bookmarkStart w:id="893" w:name="_Toc200387837"/>
      <w:bookmarkStart w:id="894" w:name="_Toc200388108"/>
      <w:bookmarkStart w:id="895" w:name="_Toc204748319"/>
      <w:bookmarkStart w:id="896" w:name="_Toc207775163"/>
      <w:r>
        <w:t>Power S</w:t>
      </w:r>
      <w:r w:rsidRPr="008F31F5">
        <w:t>ubsystem</w:t>
      </w:r>
      <w:bookmarkEnd w:id="892"/>
      <w:bookmarkEnd w:id="893"/>
      <w:bookmarkEnd w:id="894"/>
      <w:bookmarkEnd w:id="895"/>
      <w:bookmarkEnd w:id="896"/>
    </w:p>
    <w:p w:rsidR="004D0469" w:rsidRDefault="00694DA2" w:rsidP="004D0469">
      <w:r>
        <w:t>T</w:t>
      </w:r>
      <w:r w:rsidR="00E377CD">
        <w:t xml:space="preserve">he power subsystem </w:t>
      </w:r>
      <w:r>
        <w:t xml:space="preserve">can be further improved in order </w:t>
      </w:r>
      <w:r w:rsidR="000E2DDD">
        <w:t xml:space="preserve">reduce the number of parts on the board and </w:t>
      </w:r>
      <w:r>
        <w:t>simplify the design. This</w:t>
      </w:r>
      <w:r w:rsidR="004D0469">
        <w:t xml:space="preserve"> subsystem also needs to undergo several tests before actu</w:t>
      </w:r>
      <w:r>
        <w:t xml:space="preserve">al implementation on the </w:t>
      </w:r>
      <w:r w:rsidR="00460564">
        <w:t>RyeSat</w:t>
      </w:r>
      <w:r>
        <w:t>; t</w:t>
      </w:r>
      <w:r w:rsidR="004D0469">
        <w:t xml:space="preserve">hese tests include a </w:t>
      </w:r>
      <w:r w:rsidR="00767A19">
        <w:t>v</w:t>
      </w:r>
      <w:r w:rsidR="004D0469">
        <w:t xml:space="preserve">acuum test of the selected lithium ion cells, a full vacuum test of the charging system and battery, and a test with the estimated extreme temperatures. </w:t>
      </w:r>
    </w:p>
    <w:p w:rsidR="002C3AFA" w:rsidRDefault="002C3AFA" w:rsidP="004D0469">
      <w:pPr>
        <w:pStyle w:val="Heading3"/>
      </w:pPr>
      <w:bookmarkStart w:id="897" w:name="_Toc207775164"/>
      <w:r>
        <w:t>ACS &amp;ADS</w:t>
      </w:r>
      <w:bookmarkEnd w:id="897"/>
      <w:r>
        <w:t xml:space="preserve"> </w:t>
      </w:r>
    </w:p>
    <w:p w:rsidR="00E377CD" w:rsidRDefault="00E377CD" w:rsidP="00E377CD">
      <w:r>
        <w:t xml:space="preserve">In this thesis, the ADS </w:t>
      </w:r>
      <w:proofErr w:type="gramStart"/>
      <w:r w:rsidR="002C3AFA">
        <w:t>was</w:t>
      </w:r>
      <w:proofErr w:type="gramEnd"/>
      <w:r w:rsidR="00767A19">
        <w:t xml:space="preserve"> used to filter, calibrate and gather data</w:t>
      </w:r>
      <w:r>
        <w:t xml:space="preserve"> from analog sensors.  The C&amp;DH subsystem would then apply the control law and send commands to the ACS </w:t>
      </w:r>
      <w:r w:rsidR="00767A19">
        <w:t>which</w:t>
      </w:r>
      <w:r>
        <w:t xml:space="preserve"> would then turn on the torque coils.</w:t>
      </w:r>
      <w:r w:rsidR="00D465CB">
        <w:t xml:space="preserve"> </w:t>
      </w:r>
      <w:r>
        <w:t>One problem with this approach is that it involved the active participation of the C&amp;DH module, a system that could be already busy doing other things such as decoding radio signals or dealing with payload data. The other problem with this setup is the magnetometer is currently located on the ADS subsystem preventing the ACS from directly knowing what magnetic field it is torquing against</w:t>
      </w:r>
      <w:r w:rsidR="00767A19">
        <w:t>;</w:t>
      </w:r>
      <w:r>
        <w:t xml:space="preserve"> this hinders the capability of the ACS greatly. </w:t>
      </w:r>
      <w:r w:rsidR="00D465CB">
        <w:t xml:space="preserve"> </w:t>
      </w:r>
      <w:r>
        <w:t>A better strategy woul</w:t>
      </w:r>
      <w:r w:rsidR="00767A19">
        <w:t xml:space="preserve">d be to add a remote </w:t>
      </w:r>
      <w:r w:rsidR="00C37B52">
        <w:t>I²C based</w:t>
      </w:r>
      <w:r w:rsidR="00767A19">
        <w:t xml:space="preserve"> m</w:t>
      </w:r>
      <w:r>
        <w:t>agnetometer available to both the ADS and ACS</w:t>
      </w:r>
      <w:r w:rsidR="00767A19">
        <w:t>;</w:t>
      </w:r>
      <w:r>
        <w:t xml:space="preserve"> this would allow for placement of the magnetometer further away from the </w:t>
      </w:r>
      <w:r w:rsidR="00D465CB">
        <w:t>torquing coils and the radio</w:t>
      </w:r>
      <w:r w:rsidR="005740CF">
        <w:t xml:space="preserve">. This would also </w:t>
      </w:r>
      <w:r w:rsidR="008A7115">
        <w:t>a</w:t>
      </w:r>
      <w:r>
        <w:t>lso allow the ACS to act more intelligently in its application</w:t>
      </w:r>
      <w:r w:rsidR="00767A19">
        <w:t xml:space="preserve"> of the magnetic torque coils. T</w:t>
      </w:r>
      <w:r>
        <w:t xml:space="preserve">he other change that should be made to the overall design is the division of work for each component of the </w:t>
      </w:r>
      <w:r w:rsidR="00767A19">
        <w:t>attitude determination and control system (</w:t>
      </w:r>
      <w:r>
        <w:t>ADCS</w:t>
      </w:r>
      <w:r w:rsidR="00767A19">
        <w:t>).</w:t>
      </w:r>
      <w:r>
        <w:t xml:space="preserve"> </w:t>
      </w:r>
      <w:r w:rsidR="00D465CB">
        <w:t>First</w:t>
      </w:r>
      <w:r w:rsidR="00767A19">
        <w:t>, the</w:t>
      </w:r>
      <w:r w:rsidR="00D465CB">
        <w:t xml:space="preserve"> </w:t>
      </w:r>
      <w:r>
        <w:t>ADS module</w:t>
      </w:r>
      <w:r w:rsidR="00D465CB">
        <w:t xml:space="preserve"> should </w:t>
      </w:r>
      <w:r w:rsidR="009F0112">
        <w:t>pre-process</w:t>
      </w:r>
      <w:r w:rsidR="00D465CB">
        <w:t xml:space="preserve"> the raw data and produce the most up to date estimation of the attitude</w:t>
      </w:r>
      <w:r w:rsidR="00767A19">
        <w:t>;</w:t>
      </w:r>
      <w:r>
        <w:t xml:space="preserve"> this device could then just be polled for the spacecraft</w:t>
      </w:r>
      <w:r w:rsidR="00767A19">
        <w:t>’</w:t>
      </w:r>
      <w:r>
        <w:t xml:space="preserve">s current attitude states by either the C&amp;DH for transmission to earth or by the ACS for determining the control outputs. </w:t>
      </w:r>
      <w:r w:rsidR="00D465CB">
        <w:t xml:space="preserve"> The ACS should also be modified to be a</w:t>
      </w:r>
      <w:r w:rsidR="005740CF">
        <w:t>n</w:t>
      </w:r>
      <w:r w:rsidR="00D465CB">
        <w:t xml:space="preserve"> </w:t>
      </w:r>
      <w:r w:rsidR="005740CF">
        <w:t xml:space="preserve">on orbit </w:t>
      </w:r>
      <w:r w:rsidR="009F0112">
        <w:t>reprogrammable</w:t>
      </w:r>
      <w:r w:rsidR="00D465CB">
        <w:t xml:space="preserve"> device.</w:t>
      </w:r>
    </w:p>
    <w:p w:rsidR="000C79D3" w:rsidRDefault="000C79D3" w:rsidP="007C0E11">
      <w:pPr>
        <w:sectPr w:rsidR="000C79D3" w:rsidSect="002C2DCC">
          <w:type w:val="nextColumn"/>
          <w:pgSz w:w="12242" w:h="15842" w:code="1"/>
          <w:pgMar w:top="1440" w:right="1440" w:bottom="1440" w:left="1797" w:header="720" w:footer="720" w:gutter="284"/>
          <w:cols w:space="720"/>
          <w:titlePg/>
          <w:docGrid w:linePitch="360"/>
        </w:sectPr>
      </w:pPr>
    </w:p>
    <w:p w:rsidR="007C0E11" w:rsidRDefault="007C0E11" w:rsidP="007C0E11">
      <w:pPr>
        <w:pStyle w:val="Frontmaterheading2"/>
      </w:pPr>
      <w:bookmarkStart w:id="898" w:name="_Toc204748322"/>
      <w:bookmarkStart w:id="899" w:name="_Toc207775165"/>
      <w:r>
        <w:lastRenderedPageBreak/>
        <w:t>References</w:t>
      </w:r>
      <w:bookmarkEnd w:id="898"/>
      <w:bookmarkEnd w:id="899"/>
    </w:p>
    <w:sdt>
      <w:sdtPr>
        <w:rPr>
          <w:rFonts w:eastAsiaTheme="minorHAnsi"/>
          <w:vanish/>
          <w:sz w:val="22"/>
          <w:highlight w:val="yellow"/>
          <w:lang w:val="en-CA" w:bidi="ar-SA"/>
        </w:rPr>
        <w:id w:val="745030623"/>
        <w:docPartObj>
          <w:docPartGallery w:val="Bibliographies"/>
          <w:docPartUnique/>
        </w:docPartObj>
      </w:sdtPr>
      <w:sdtEndPr>
        <w:rPr>
          <w:rFonts w:eastAsiaTheme="minorEastAsia"/>
          <w:lang w:val="en-US" w:bidi="en-US"/>
        </w:rPr>
      </w:sdtEndPr>
      <w:sdtContent>
        <w:sdt>
          <w:sdtPr>
            <w:rPr>
              <w:rFonts w:eastAsiaTheme="minorHAnsi"/>
              <w:vanish/>
              <w:sz w:val="22"/>
              <w:highlight w:val="yellow"/>
              <w:lang w:val="en-CA" w:bidi="ar-SA"/>
            </w:rPr>
            <w:id w:val="111145805"/>
            <w:bibliography/>
          </w:sdtPr>
          <w:sdtEndPr>
            <w:rPr>
              <w:rFonts w:eastAsiaTheme="minorEastAsia"/>
              <w:lang w:val="en-US" w:bidi="en-US"/>
            </w:rPr>
          </w:sdtEndPr>
          <w:sdtContent>
            <w:p w:rsidR="00D46473" w:rsidRDefault="00C64352" w:rsidP="00D46473">
              <w:pPr>
                <w:pStyle w:val="Bibliography"/>
                <w:rPr>
                  <w:noProof/>
                </w:rPr>
              </w:pPr>
              <w:r w:rsidRPr="00C64352">
                <w:fldChar w:fldCharType="begin"/>
              </w:r>
              <w:r w:rsidR="007C0E11">
                <w:instrText xml:space="preserve"> BIBLIOGRAPHY </w:instrText>
              </w:r>
              <w:r w:rsidRPr="00C64352">
                <w:fldChar w:fldCharType="separate"/>
              </w:r>
              <w:r w:rsidR="00D46473">
                <w:rPr>
                  <w:noProof/>
                </w:rPr>
                <w:t>Alger, M., G. McVittie, T. Patel, and Shaild. "Picosatellite CDR document." Department of Aerospace, Space Systems Dynamics &amp; Controls Group, Ryerson University , Toronto, 2007.</w:t>
              </w:r>
            </w:p>
            <w:p w:rsidR="00D46473" w:rsidRDefault="00D46473" w:rsidP="00D46473">
              <w:pPr>
                <w:pStyle w:val="Bibliography"/>
                <w:rPr>
                  <w:noProof/>
                </w:rPr>
              </w:pPr>
              <w:r>
                <w:rPr>
                  <w:noProof/>
                </w:rPr>
                <w:t xml:space="preserve">Alminde, L. </w:t>
              </w:r>
              <w:r>
                <w:rPr>
                  <w:i/>
                  <w:iCs/>
                  <w:noProof/>
                </w:rPr>
                <w:t>AAU CubeSat,.</w:t>
              </w:r>
              <w:r>
                <w:rPr>
                  <w:noProof/>
                </w:rPr>
                <w:t xml:space="preserve"> Alaborg University. 2003. http://www.cubesat.auc.dk/ (accessed September 20, 2007).</w:t>
              </w:r>
            </w:p>
            <w:p w:rsidR="00D46473" w:rsidRDefault="00D46473" w:rsidP="00D46473">
              <w:pPr>
                <w:pStyle w:val="Bibliography"/>
                <w:rPr>
                  <w:noProof/>
                </w:rPr>
              </w:pPr>
              <w:r>
                <w:rPr>
                  <w:noProof/>
                </w:rPr>
                <w:t xml:space="preserve">Alminde, L., M. Bisgaard, D. Vinter, T. Viscor, and K. Ostergaard. "AAU CubeSat Documentation." </w:t>
              </w:r>
              <w:r>
                <w:rPr>
                  <w:i/>
                  <w:iCs/>
                  <w:noProof/>
                </w:rPr>
                <w:t>Robustness of Radio Link Between AAU Cubesat and GroundStation.</w:t>
              </w:r>
              <w:r>
                <w:rPr>
                  <w:noProof/>
                </w:rPr>
                <w:t xml:space="preserve"> Alalborg University. 2002. http://www.cubesat.aau.dk/ (accessed September 10th, 2007).</w:t>
              </w:r>
            </w:p>
            <w:p w:rsidR="00D46473" w:rsidRDefault="00D46473" w:rsidP="00D46473">
              <w:pPr>
                <w:pStyle w:val="Bibliography"/>
                <w:rPr>
                  <w:noProof/>
                </w:rPr>
              </w:pPr>
              <w:r>
                <w:rPr>
                  <w:noProof/>
                </w:rPr>
                <w:t xml:space="preserve">AMSAT. </w:t>
              </w:r>
              <w:r>
                <w:rPr>
                  <w:i/>
                  <w:iCs/>
                  <w:noProof/>
                </w:rPr>
                <w:t>AMSAT - Satellite Detail -CubeSat OSCAR 55.</w:t>
              </w:r>
              <w:r>
                <w:rPr>
                  <w:noProof/>
                </w:rPr>
                <w:t xml:space="preserve"> The Radio Amateur Satellite Corporation . April 6, 2006. http://www.amsat.org/amsat-new/satellites/satInfo.php?satID=69&amp;retURL=satellites/all_oscars.php (accessed July 22, 2008).</w:t>
              </w:r>
            </w:p>
            <w:p w:rsidR="00D46473" w:rsidRDefault="00D46473" w:rsidP="00D46473">
              <w:pPr>
                <w:pStyle w:val="Bibliography"/>
                <w:rPr>
                  <w:noProof/>
                </w:rPr>
              </w:pPr>
              <w:r>
                <w:rPr>
                  <w:noProof/>
                </w:rPr>
                <w:t xml:space="preserve">Bleier, T., et al. "Lessons Learned, Quakefinder." </w:t>
              </w:r>
              <w:r>
                <w:rPr>
                  <w:i/>
                  <w:iCs/>
                  <w:noProof/>
                </w:rPr>
                <w:t>QuakeSat.</w:t>
              </w:r>
              <w:r>
                <w:rPr>
                  <w:noProof/>
                </w:rPr>
                <w:t xml:space="preserve"> Stanford University. 2004. http://www.quakefinder.com/lessons.htm. (accessed June 15, 2007).</w:t>
              </w:r>
            </w:p>
            <w:p w:rsidR="00D46473" w:rsidRDefault="00D46473" w:rsidP="00D46473">
              <w:pPr>
                <w:pStyle w:val="Bibliography"/>
                <w:rPr>
                  <w:noProof/>
                </w:rPr>
              </w:pPr>
              <w:r>
                <w:rPr>
                  <w:noProof/>
                </w:rPr>
                <w:t xml:space="preserve">Caillibot, P. </w:t>
              </w:r>
              <w:r>
                <w:rPr>
                  <w:i/>
                  <w:iCs/>
                  <w:noProof/>
                </w:rPr>
                <w:t>Systems Engineering and Ground Station Software for the CanX-2 Nanosatellite,.</w:t>
              </w:r>
              <w:r>
                <w:rPr>
                  <w:noProof/>
                </w:rPr>
                <w:t xml:space="preserve"> Masters Thesis, Toronto, Ontario: Unversity of Toronto, UTIAS, 2005.</w:t>
              </w:r>
            </w:p>
            <w:p w:rsidR="00D46473" w:rsidRDefault="00D46473" w:rsidP="00D46473">
              <w:pPr>
                <w:pStyle w:val="Bibliography"/>
                <w:rPr>
                  <w:noProof/>
                </w:rPr>
              </w:pPr>
              <w:r>
                <w:rPr>
                  <w:noProof/>
                </w:rPr>
                <w:t xml:space="preserve">David, L. </w:t>
              </w:r>
              <w:r>
                <w:rPr>
                  <w:i/>
                  <w:iCs/>
                  <w:noProof/>
                </w:rPr>
                <w:t>CubeSats: Tiny Spacecraft, Huge Payoffs.</w:t>
              </w:r>
              <w:r>
                <w:rPr>
                  <w:noProof/>
                </w:rPr>
                <w:t xml:space="preserve"> Imaginova. September 8, 2004. http://www.space.com/businesstechnology/cube_sats_040908.html. (accessed July 10, 2007).</w:t>
              </w:r>
            </w:p>
            <w:p w:rsidR="00D46473" w:rsidRDefault="00D46473" w:rsidP="00D46473">
              <w:pPr>
                <w:pStyle w:val="Bibliography"/>
                <w:rPr>
                  <w:noProof/>
                </w:rPr>
              </w:pPr>
              <w:r>
                <w:rPr>
                  <w:noProof/>
                </w:rPr>
                <w:t xml:space="preserve">Diamond systems Corporation. </w:t>
              </w:r>
              <w:r>
                <w:rPr>
                  <w:i/>
                  <w:iCs/>
                  <w:noProof/>
                </w:rPr>
                <w:t>Earthquake Research Satellite Demonstrates Ruggedness of Diamond Systems' CPUs.</w:t>
              </w:r>
              <w:r>
                <w:rPr>
                  <w:noProof/>
                </w:rPr>
                <w:t xml:space="preserve"> Diamond systems Corporation. 2001-2008. http://www.diamondsystems.com/articles/13 (accessed March 9, 2008).</w:t>
              </w:r>
            </w:p>
            <w:p w:rsidR="00D46473" w:rsidRDefault="00D46473" w:rsidP="00D46473">
              <w:pPr>
                <w:pStyle w:val="Bibliography"/>
                <w:rPr>
                  <w:noProof/>
                </w:rPr>
              </w:pPr>
              <w:r>
                <w:rPr>
                  <w:noProof/>
                </w:rPr>
                <w:t xml:space="preserve">Durham, Matthew. </w:t>
              </w:r>
              <w:r>
                <w:rPr>
                  <w:i/>
                  <w:iCs/>
                  <w:noProof/>
                </w:rPr>
                <w:t>Cubesat Community- Missions.</w:t>
              </w:r>
              <w:r>
                <w:rPr>
                  <w:noProof/>
                </w:rPr>
                <w:t xml:space="preserve"> 2008. http://www.cubesat.org/ (accessed March 23, 2008).</w:t>
              </w:r>
            </w:p>
            <w:p w:rsidR="00D46473" w:rsidRDefault="00D46473" w:rsidP="00D46473">
              <w:pPr>
                <w:pStyle w:val="Bibliography"/>
                <w:rPr>
                  <w:noProof/>
                </w:rPr>
              </w:pPr>
              <w:r>
                <w:rPr>
                  <w:noProof/>
                </w:rPr>
                <w:t xml:space="preserve">ESA. </w:t>
              </w:r>
              <w:r>
                <w:rPr>
                  <w:i/>
                  <w:iCs/>
                  <w:noProof/>
                </w:rPr>
                <w:t>Space Engineering SpaceWire - Links Nodes routers and networks.</w:t>
              </w:r>
              <w:r>
                <w:rPr>
                  <w:noProof/>
                </w:rPr>
                <w:t xml:space="preserve"> ESA Publications Division, ESA, Noordwiik Netherlands: ESTEC, 2003.</w:t>
              </w:r>
            </w:p>
            <w:p w:rsidR="00D46473" w:rsidRDefault="00D46473" w:rsidP="00D46473">
              <w:pPr>
                <w:pStyle w:val="Bibliography"/>
                <w:rPr>
                  <w:noProof/>
                </w:rPr>
              </w:pPr>
              <w:r>
                <w:rPr>
                  <w:noProof/>
                </w:rPr>
                <w:t xml:space="preserve">Fleeter, R. </w:t>
              </w:r>
              <w:r>
                <w:rPr>
                  <w:i/>
                  <w:iCs/>
                  <w:noProof/>
                </w:rPr>
                <w:t>The Logic of Microspace.</w:t>
              </w:r>
              <w:r>
                <w:rPr>
                  <w:noProof/>
                </w:rPr>
                <w:t xml:space="preserve"> El, Segundo, CA.: Space Technology Libaray, Microcosm Press, 2000.</w:t>
              </w:r>
            </w:p>
            <w:p w:rsidR="00D46473" w:rsidRDefault="00D46473" w:rsidP="00D46473">
              <w:pPr>
                <w:pStyle w:val="Bibliography"/>
                <w:rPr>
                  <w:noProof/>
                </w:rPr>
              </w:pPr>
              <w:r>
                <w:rPr>
                  <w:noProof/>
                </w:rPr>
                <w:t xml:space="preserve">Galysh, I., K. Doherty, J. McGuire, H. Heidt, D. Niemi, and G. Dutchover. "CubeSat: Developing a Standard Bus for Picosatellites." </w:t>
              </w:r>
              <w:r>
                <w:rPr>
                  <w:i/>
                  <w:iCs/>
                  <w:noProof/>
                </w:rPr>
                <w:t xml:space="preserve">Proc. SPIE </w:t>
              </w:r>
              <w:r>
                <w:rPr>
                  <w:noProof/>
                </w:rPr>
                <w:t>(Society of Photo-Optical Instrumentation Engineers) 4136, (November 2000): p. 64-71.</w:t>
              </w:r>
            </w:p>
            <w:p w:rsidR="00D46473" w:rsidRDefault="00D46473" w:rsidP="00D46473">
              <w:pPr>
                <w:pStyle w:val="Bibliography"/>
                <w:rPr>
                  <w:noProof/>
                </w:rPr>
              </w:pPr>
              <w:r>
                <w:rPr>
                  <w:noProof/>
                </w:rPr>
                <w:t xml:space="preserve">Holbert, K. </w:t>
              </w:r>
              <w:r>
                <w:rPr>
                  <w:i/>
                  <w:iCs/>
                  <w:noProof/>
                </w:rPr>
                <w:t>Space Radiation Environmental Effects,.</w:t>
              </w:r>
              <w:r>
                <w:rPr>
                  <w:noProof/>
                </w:rPr>
                <w:t xml:space="preserve"> Arizona state University. Febuary 26th, 2008. http://www.eas.asu.edu/~holbert/eee460/spacerad.html (accessed March 9, 2008).</w:t>
              </w:r>
            </w:p>
            <w:p w:rsidR="00D46473" w:rsidRDefault="00D46473" w:rsidP="00D46473">
              <w:pPr>
                <w:pStyle w:val="Bibliography"/>
                <w:rPr>
                  <w:noProof/>
                </w:rPr>
              </w:pPr>
              <w:r>
                <w:rPr>
                  <w:noProof/>
                </w:rPr>
                <w:t xml:space="preserve">Hughes, P. </w:t>
              </w:r>
              <w:r>
                <w:rPr>
                  <w:i/>
                  <w:iCs/>
                  <w:noProof/>
                </w:rPr>
                <w:t>Spacecraft Attitude Dynamics.</w:t>
              </w:r>
              <w:r>
                <w:rPr>
                  <w:noProof/>
                </w:rPr>
                <w:t xml:space="preserve"> 1st Dover edition. Mineola, New York: Dover Publications, 2004.</w:t>
              </w:r>
            </w:p>
            <w:p w:rsidR="00D46473" w:rsidRDefault="00D46473" w:rsidP="00D46473">
              <w:pPr>
                <w:pStyle w:val="Bibliography"/>
                <w:rPr>
                  <w:noProof/>
                </w:rPr>
              </w:pPr>
              <w:r>
                <w:rPr>
                  <w:noProof/>
                </w:rPr>
                <w:t xml:space="preserve">HutputtEanasin, A., and A. Toorian. "CubeSat Design Specifications Revision 9, Cal Poly." </w:t>
              </w:r>
              <w:r>
                <w:rPr>
                  <w:i/>
                  <w:iCs/>
                  <w:noProof/>
                </w:rPr>
                <w:t>Cubesat Community.</w:t>
              </w:r>
              <w:r>
                <w:rPr>
                  <w:noProof/>
                </w:rPr>
                <w:t xml:space="preserve"> California Polytechnic State University . August 2, 2006. http://cubesat.atl.calpoly.edu/media/CDS_rev10.pdf (accessed January 1, 2007).</w:t>
              </w:r>
            </w:p>
            <w:p w:rsidR="00D46473" w:rsidRDefault="00D46473" w:rsidP="00D46473">
              <w:pPr>
                <w:pStyle w:val="Bibliography"/>
                <w:rPr>
                  <w:noProof/>
                </w:rPr>
              </w:pPr>
              <w:r>
                <w:rPr>
                  <w:noProof/>
                </w:rPr>
                <w:t xml:space="preserve">Intelligent Space Systems Laboratory. </w:t>
              </w:r>
              <w:r>
                <w:rPr>
                  <w:i/>
                  <w:iCs/>
                  <w:noProof/>
                </w:rPr>
                <w:t>University of Tokyo CubeSat Project Critical Design Review.</w:t>
              </w:r>
              <w:r>
                <w:rPr>
                  <w:noProof/>
                </w:rPr>
                <w:t xml:space="preserve"> Power Point Presentation File. ISSL at the University of Tokyo, Tokyo,, April 6, 2001.</w:t>
              </w:r>
            </w:p>
            <w:p w:rsidR="00D46473" w:rsidRDefault="00D46473" w:rsidP="00D46473">
              <w:pPr>
                <w:pStyle w:val="Bibliography"/>
                <w:rPr>
                  <w:noProof/>
                </w:rPr>
              </w:pPr>
              <w:r>
                <w:rPr>
                  <w:noProof/>
                </w:rPr>
                <w:t xml:space="preserve">—. </w:t>
              </w:r>
              <w:r>
                <w:rPr>
                  <w:i/>
                  <w:iCs/>
                  <w:noProof/>
                </w:rPr>
                <w:t>XI Series of CubeSats.</w:t>
              </w:r>
              <w:r>
                <w:rPr>
                  <w:noProof/>
                </w:rPr>
                <w:t xml:space="preserve"> ISSL Tokyo University. March 19, 2008. http://www.space.t.u-tokyo.ac.jp/cubesat/index-e.html (accessed March 26, 2008).</w:t>
              </w:r>
            </w:p>
            <w:p w:rsidR="00D46473" w:rsidRDefault="00D46473" w:rsidP="00D46473">
              <w:pPr>
                <w:pStyle w:val="Bibliography"/>
                <w:rPr>
                  <w:noProof/>
                </w:rPr>
              </w:pPr>
              <w:r>
                <w:rPr>
                  <w:noProof/>
                </w:rPr>
                <w:lastRenderedPageBreak/>
                <w:t xml:space="preserve">Kayal, H., K. Brieß, H Driesher, J Eckler, and O Hillenmaier. "Miniaturization - a New Evolution Level of Developmetn of Reaction Wheels." </w:t>
              </w:r>
              <w:r>
                <w:rPr>
                  <w:i/>
                  <w:iCs/>
                  <w:noProof/>
                </w:rPr>
                <w:t>5th International Symposium of the International Academy of Astronautics on Small Satellites for Earth Observation.</w:t>
              </w:r>
              <w:r>
                <w:rPr>
                  <w:noProof/>
                </w:rPr>
                <w:t xml:space="preserve"> Berlin, 2005.</w:t>
              </w:r>
            </w:p>
            <w:p w:rsidR="00D46473" w:rsidRDefault="00D46473" w:rsidP="00D46473">
              <w:pPr>
                <w:pStyle w:val="Bibliography"/>
                <w:rPr>
                  <w:noProof/>
                </w:rPr>
              </w:pPr>
              <w:r>
                <w:rPr>
                  <w:noProof/>
                </w:rPr>
                <w:t xml:space="preserve">Krebs, G. </w:t>
              </w:r>
              <w:r>
                <w:rPr>
                  <w:i/>
                  <w:iCs/>
                  <w:noProof/>
                </w:rPr>
                <w:t>Gunter’s space page.</w:t>
              </w:r>
              <w:r>
                <w:rPr>
                  <w:noProof/>
                </w:rPr>
                <w:t xml:space="preserve"> December 08, 2007. http://space.skyrocket.de/index_frame.htm?http://space.skyrocket.de/doc_sdat/xi-4.htm (accessed March 30, 2008).</w:t>
              </w:r>
            </w:p>
            <w:p w:rsidR="00D46473" w:rsidRDefault="00D46473" w:rsidP="00D46473">
              <w:pPr>
                <w:pStyle w:val="Bibliography"/>
                <w:rPr>
                  <w:noProof/>
                </w:rPr>
              </w:pPr>
              <w:r>
                <w:rPr>
                  <w:noProof/>
                </w:rPr>
                <w:t xml:space="preserve">Kumar, K. D. </w:t>
              </w:r>
              <w:r>
                <w:rPr>
                  <w:i/>
                  <w:iCs/>
                  <w:noProof/>
                </w:rPr>
                <w:t>Fundamentals of Space Systems.</w:t>
              </w:r>
              <w:r>
                <w:rPr>
                  <w:noProof/>
                </w:rPr>
                <w:t xml:space="preserve"> 1st edition. Toronto, Ontario: Ryerson Bookstore, 2006.</w:t>
              </w:r>
            </w:p>
            <w:p w:rsidR="00D46473" w:rsidRDefault="00D46473" w:rsidP="00D46473">
              <w:pPr>
                <w:pStyle w:val="Bibliography"/>
                <w:rPr>
                  <w:noProof/>
                </w:rPr>
              </w:pPr>
              <w:r>
                <w:rPr>
                  <w:noProof/>
                </w:rPr>
                <w:t xml:space="preserve">Lab for Space Systems. "CUTE I Satellite Homepage, Tokyo Institute of Technology." </w:t>
              </w:r>
              <w:r>
                <w:rPr>
                  <w:i/>
                  <w:iCs/>
                  <w:noProof/>
                </w:rPr>
                <w:t>CUTE I.</w:t>
              </w:r>
              <w:r>
                <w:rPr>
                  <w:noProof/>
                </w:rPr>
                <w:t xml:space="preserve"> TITECH CUBESAT PROJECT TEAM. Febuary 21, 2006. http://lss.mes.titech.ac.jp/ssp/cubesat/index_e.html (accessed March 9, 2008).</w:t>
              </w:r>
            </w:p>
            <w:p w:rsidR="00D46473" w:rsidRDefault="00D46473" w:rsidP="00D46473">
              <w:pPr>
                <w:pStyle w:val="Bibliography"/>
                <w:rPr>
                  <w:noProof/>
                </w:rPr>
              </w:pPr>
              <w:r>
                <w:rPr>
                  <w:noProof/>
                </w:rPr>
                <w:t xml:space="preserve">Larson, W., and J. Wertz. </w:t>
              </w:r>
              <w:r>
                <w:rPr>
                  <w:i/>
                  <w:iCs/>
                  <w:noProof/>
                </w:rPr>
                <w:t>Space mission analysis and design.</w:t>
              </w:r>
              <w:r>
                <w:rPr>
                  <w:noProof/>
                </w:rPr>
                <w:t xml:space="preserve"> 3rd Edition, 7th printing . El. Segundo, California : Space Technology Libarary/Microcosm, 2005.</w:t>
              </w:r>
            </w:p>
            <w:p w:rsidR="00D46473" w:rsidRDefault="00D46473" w:rsidP="00D46473">
              <w:pPr>
                <w:pStyle w:val="Bibliography"/>
                <w:rPr>
                  <w:noProof/>
                </w:rPr>
              </w:pPr>
              <w:r>
                <w:rPr>
                  <w:noProof/>
                </w:rPr>
                <w:t xml:space="preserve">Long, M., et al. "A cubesat derived design for a unique academic research mission." </w:t>
              </w:r>
              <w:r>
                <w:rPr>
                  <w:i/>
                  <w:iCs/>
                  <w:noProof/>
                </w:rPr>
                <w:t>16th Annual USU Conference on Small Satellites.</w:t>
              </w:r>
              <w:r>
                <w:rPr>
                  <w:noProof/>
                </w:rPr>
                <w:t xml:space="preserve"> Logan, Utah, 2002.</w:t>
              </w:r>
            </w:p>
            <w:p w:rsidR="00D46473" w:rsidRDefault="00D46473" w:rsidP="00D46473">
              <w:pPr>
                <w:pStyle w:val="Bibliography"/>
                <w:rPr>
                  <w:noProof/>
                </w:rPr>
              </w:pPr>
              <w:r>
                <w:rPr>
                  <w:noProof/>
                </w:rPr>
                <w:t>Makovec, K. "A Nonlinear Magnetic Controller for Three Axis Stability of NanoSatellites." Masters thesis, Aerospace Engineering , Virginia Polytechnic Institute and State University, Blacksburg, Virginia , 2001.</w:t>
              </w:r>
            </w:p>
            <w:p w:rsidR="00D46473" w:rsidRDefault="00D46473" w:rsidP="00D46473">
              <w:pPr>
                <w:pStyle w:val="Bibliography"/>
                <w:rPr>
                  <w:noProof/>
                </w:rPr>
              </w:pPr>
              <w:r>
                <w:rPr>
                  <w:noProof/>
                </w:rPr>
                <w:t>Microchip. "16 -Bit 28pin Starter Development Board User's guide." 2007. http://ww1.microchip.com/downloads/en/DeviceDoc/DS-51656A.pdf (accessed May 3, 2008).</w:t>
              </w:r>
            </w:p>
            <w:p w:rsidR="00D46473" w:rsidRDefault="00D46473" w:rsidP="00D46473">
              <w:pPr>
                <w:pStyle w:val="Bibliography"/>
                <w:rPr>
                  <w:noProof/>
                </w:rPr>
              </w:pPr>
              <w:r>
                <w:rPr>
                  <w:noProof/>
                </w:rPr>
                <w:t xml:space="preserve">Øverby, E. </w:t>
              </w:r>
              <w:r>
                <w:rPr>
                  <w:i/>
                  <w:iCs/>
                  <w:noProof/>
                </w:rPr>
                <w:t>Attitude control for the Norwegian student satellite nCube.</w:t>
              </w:r>
              <w:r>
                <w:rPr>
                  <w:noProof/>
                </w:rPr>
                <w:t xml:space="preserve"> Masters Thesis, Department of Engineering Cybernetics, Norwegian University of Science and Technology, Trondheim: Norwegian University of Science and Technology, 2004.</w:t>
              </w:r>
            </w:p>
            <w:p w:rsidR="00D46473" w:rsidRDefault="00D46473" w:rsidP="00D46473">
              <w:pPr>
                <w:pStyle w:val="Bibliography"/>
                <w:rPr>
                  <w:noProof/>
                </w:rPr>
              </w:pPr>
              <w:r>
                <w:rPr>
                  <w:noProof/>
                </w:rPr>
                <w:t xml:space="preserve">Paruchuri, N. </w:t>
              </w:r>
              <w:r>
                <w:rPr>
                  <w:i/>
                  <w:iCs/>
                  <w:noProof/>
                </w:rPr>
                <w:t>KUHABS, KUBESAT&amp;KUTESAT-1 Technical Report, Design of a Modular.</w:t>
              </w:r>
              <w:r>
                <w:rPr>
                  <w:noProof/>
                </w:rPr>
                <w:t xml:space="preserve"> Thesis, Lawrence, Kansas: Kansas State University, 2006.</w:t>
              </w:r>
            </w:p>
            <w:p w:rsidR="00D46473" w:rsidRDefault="00D46473" w:rsidP="00D46473">
              <w:pPr>
                <w:pStyle w:val="Bibliography"/>
                <w:rPr>
                  <w:noProof/>
                </w:rPr>
              </w:pPr>
              <w:r>
                <w:rPr>
                  <w:noProof/>
                </w:rPr>
                <w:t xml:space="preserve">Phillips NXP Semiconductor. </w:t>
              </w:r>
              <w:r>
                <w:rPr>
                  <w:i/>
                  <w:iCs/>
                  <w:noProof/>
                </w:rPr>
                <w:t>The I2C-Bus Specification Version 2.1.</w:t>
              </w:r>
              <w:r>
                <w:rPr>
                  <w:noProof/>
                </w:rPr>
                <w:t xml:space="preserve"> Data sheet, Eindhoven, The Netherlands: NXP semiconductor, 2000.</w:t>
              </w:r>
            </w:p>
            <w:p w:rsidR="00D46473" w:rsidRDefault="00D46473" w:rsidP="00D46473">
              <w:pPr>
                <w:pStyle w:val="Bibliography"/>
                <w:rPr>
                  <w:noProof/>
                </w:rPr>
              </w:pPr>
              <w:r>
                <w:rPr>
                  <w:noProof/>
                </w:rPr>
                <w:t xml:space="preserve">Portescap. "The nuvoDisc Motor." </w:t>
              </w:r>
              <w:r>
                <w:rPr>
                  <w:i/>
                  <w:iCs/>
                  <w:noProof/>
                </w:rPr>
                <w:t>Portescap - Minature Motors.</w:t>
              </w:r>
              <w:r>
                <w:rPr>
                  <w:noProof/>
                </w:rPr>
                <w:t xml:space="preserve"> 2007. http://www.portescap.com/catalog/nuvoDisc%2032BF%20promo%20flyer%208.07.pdf (accessed June 5, 2008).</w:t>
              </w:r>
            </w:p>
            <w:p w:rsidR="00D46473" w:rsidRDefault="00D46473" w:rsidP="00D46473">
              <w:pPr>
                <w:pStyle w:val="Bibliography"/>
                <w:rPr>
                  <w:noProof/>
                </w:rPr>
              </w:pPr>
              <w:r>
                <w:rPr>
                  <w:noProof/>
                </w:rPr>
                <w:t xml:space="preserve">Pumkin. "CubeSat Kit ." </w:t>
              </w:r>
              <w:r>
                <w:rPr>
                  <w:i/>
                  <w:iCs/>
                  <w:noProof/>
                </w:rPr>
                <w:t>CubeSat Kit.FM430 Flight ModuleHardware Revision: C.</w:t>
              </w:r>
              <w:r>
                <w:rPr>
                  <w:noProof/>
                </w:rPr>
                <w:t xml:space="preserve"> Pumkin Incorporated, San Francisco, California. 2007. http://www.cubesatkit.com/docs/datasheet/DS_CSK_FM430_710-00252-C.pdf (accessed July 20, 2007).</w:t>
              </w:r>
            </w:p>
            <w:p w:rsidR="00D46473" w:rsidRDefault="00D46473" w:rsidP="00D46473">
              <w:pPr>
                <w:pStyle w:val="Bibliography"/>
                <w:rPr>
                  <w:noProof/>
                </w:rPr>
              </w:pPr>
              <w:r>
                <w:rPr>
                  <w:noProof/>
                </w:rPr>
                <w:t xml:space="preserve">Pumpkin. </w:t>
              </w:r>
              <w:r>
                <w:rPr>
                  <w:i/>
                  <w:iCs/>
                  <w:noProof/>
                </w:rPr>
                <w:t>CubeSat kit datasheets.</w:t>
              </w:r>
              <w:r>
                <w:rPr>
                  <w:noProof/>
                </w:rPr>
                <w:t xml:space="preserve"> April 2008. http://www.cubesatkit.com/docs/datasheet/DS_CSK_ADACS_634-00412-A.pdf (accessed June 3, 2008).</w:t>
              </w:r>
            </w:p>
            <w:p w:rsidR="00D46473" w:rsidRDefault="00D46473" w:rsidP="00D46473">
              <w:pPr>
                <w:pStyle w:val="Bibliography"/>
                <w:rPr>
                  <w:noProof/>
                </w:rPr>
              </w:pPr>
              <w:r>
                <w:rPr>
                  <w:noProof/>
                </w:rPr>
                <w:t xml:space="preserve">Sinclair Interplanetary. </w:t>
              </w:r>
              <w:r>
                <w:rPr>
                  <w:i/>
                  <w:iCs/>
                  <w:noProof/>
                </w:rPr>
                <w:t>Sinclair interplanetary Reaction wheels.</w:t>
              </w:r>
              <w:r>
                <w:rPr>
                  <w:noProof/>
                </w:rPr>
                <w:t xml:space="preserve"> 2008. http://www.sinclairinterplanetary.com/30mNm-secwheel2008c.pdf (accessed June 3, 2008).</w:t>
              </w:r>
            </w:p>
            <w:p w:rsidR="00D46473" w:rsidRDefault="00D46473" w:rsidP="00D46473">
              <w:pPr>
                <w:pStyle w:val="Bibliography"/>
                <w:rPr>
                  <w:noProof/>
                </w:rPr>
              </w:pPr>
              <w:r>
                <w:rPr>
                  <w:noProof/>
                </w:rPr>
                <w:t xml:space="preserve">Space Flight Lab. </w:t>
              </w:r>
              <w:r>
                <w:rPr>
                  <w:i/>
                  <w:iCs/>
                  <w:noProof/>
                </w:rPr>
                <w:t>CanX-1.</w:t>
              </w:r>
              <w:r>
                <w:rPr>
                  <w:noProof/>
                </w:rPr>
                <w:t xml:space="preserve"> University Of Toronto Inistitute for Aerospace Studies. 2007. http://www.utias-sfl.net/nanosatellites/CanX1 (accessed 08 10, 2007).</w:t>
              </w:r>
            </w:p>
            <w:p w:rsidR="00D46473" w:rsidRDefault="00D46473" w:rsidP="00D46473">
              <w:pPr>
                <w:pStyle w:val="Bibliography"/>
                <w:rPr>
                  <w:noProof/>
                </w:rPr>
              </w:pPr>
              <w:r>
                <w:rPr>
                  <w:noProof/>
                </w:rPr>
                <w:t xml:space="preserve">—. </w:t>
              </w:r>
              <w:r>
                <w:rPr>
                  <w:i/>
                  <w:iCs/>
                  <w:noProof/>
                </w:rPr>
                <w:t>CanX-2.</w:t>
              </w:r>
              <w:r>
                <w:rPr>
                  <w:noProof/>
                </w:rPr>
                <w:t xml:space="preserve"> 2007. http://www.utias-sfl.net/nanosatellites/CanX2 (accessed 08 10, 2007).</w:t>
              </w:r>
            </w:p>
            <w:p w:rsidR="00D46473" w:rsidRDefault="00D46473" w:rsidP="00D46473">
              <w:pPr>
                <w:pStyle w:val="Bibliography"/>
                <w:rPr>
                  <w:noProof/>
                </w:rPr>
              </w:pPr>
              <w:r>
                <w:rPr>
                  <w:noProof/>
                </w:rPr>
                <w:t xml:space="preserve">Space Quest. </w:t>
              </w:r>
              <w:r>
                <w:rPr>
                  <w:i/>
                  <w:iCs/>
                  <w:noProof/>
                </w:rPr>
                <w:t>SpaceQuest products.</w:t>
              </w:r>
              <w:r>
                <w:rPr>
                  <w:noProof/>
                </w:rPr>
                <w:t xml:space="preserve"> 2008. http://www.spacequest.com/products/TQR-5.pdf (accessed June 3, 2008).</w:t>
              </w:r>
            </w:p>
            <w:p w:rsidR="00D46473" w:rsidRDefault="00D46473" w:rsidP="00D46473">
              <w:pPr>
                <w:pStyle w:val="Bibliography"/>
                <w:rPr>
                  <w:noProof/>
                </w:rPr>
              </w:pPr>
              <w:r>
                <w:rPr>
                  <w:noProof/>
                </w:rPr>
                <w:lastRenderedPageBreak/>
                <w:t xml:space="preserve">Stras, L.N., D.D Kekez, G.J. Wells, T. Jeans, R.E.Pranajya,F.M Zee, and Foisy.D.G. "The design and operation of the Canadian advanced nanospace eXperiment (CanX-1)." </w:t>
              </w:r>
              <w:r>
                <w:rPr>
                  <w:i/>
                  <w:iCs/>
                  <w:noProof/>
                </w:rPr>
                <w:t>AMSAT-NA 21st Space Symposium.</w:t>
              </w:r>
              <w:r>
                <w:rPr>
                  <w:noProof/>
                </w:rPr>
                <w:t xml:space="preserve"> Toronto, Ontario, Canada: Proc. AMSAT-NA 21st Space Symposium, 2003.</w:t>
              </w:r>
            </w:p>
            <w:p w:rsidR="00D46473" w:rsidRDefault="00D46473" w:rsidP="00D46473">
              <w:pPr>
                <w:pStyle w:val="Bibliography"/>
                <w:rPr>
                  <w:noProof/>
                </w:rPr>
              </w:pPr>
              <w:r>
                <w:rPr>
                  <w:noProof/>
                </w:rPr>
                <w:t>Sturrman, Bryan. "RyeSat I2C Comm spec- ICD." Internal Interface Control Document, SpaceSystems Dynamics and Controls group , Ryerson University, Toronto, 2007.</w:t>
              </w:r>
            </w:p>
            <w:p w:rsidR="00D46473" w:rsidRDefault="00D46473" w:rsidP="00D46473">
              <w:pPr>
                <w:pStyle w:val="Bibliography"/>
                <w:rPr>
                  <w:noProof/>
                </w:rPr>
              </w:pPr>
              <w:r>
                <w:rPr>
                  <w:noProof/>
                </w:rPr>
                <w:t xml:space="preserve">US Department of Defense. </w:t>
              </w:r>
              <w:r>
                <w:rPr>
                  <w:i/>
                  <w:iCs/>
                  <w:noProof/>
                </w:rPr>
                <w:t>Digital time Division Comand/Response Multiplex Data Bus.</w:t>
              </w:r>
              <w:r>
                <w:rPr>
                  <w:noProof/>
                </w:rPr>
                <w:t xml:space="preserve"> Online Document. 1996.</w:t>
              </w:r>
            </w:p>
            <w:p w:rsidR="00D46473" w:rsidRDefault="00D46473" w:rsidP="00D46473">
              <w:pPr>
                <w:pStyle w:val="Bibliography"/>
                <w:rPr>
                  <w:noProof/>
                </w:rPr>
              </w:pPr>
              <w:r>
                <w:rPr>
                  <w:noProof/>
                </w:rPr>
                <w:t xml:space="preserve">Villa, M. </w:t>
              </w:r>
              <w:r>
                <w:rPr>
                  <w:i/>
                  <w:iCs/>
                  <w:noProof/>
                </w:rPr>
                <w:t>Project Management of a Student Built Space Satellite: The KUTESat- 1.</w:t>
              </w:r>
              <w:r>
                <w:rPr>
                  <w:noProof/>
                </w:rPr>
                <w:t xml:space="preserve"> PhD Thesis, University of Kansas, Lawrence, Kansas, USA: University of Kansas, 2005.</w:t>
              </w:r>
            </w:p>
            <w:p w:rsidR="00D46473" w:rsidRDefault="00D46473" w:rsidP="00D46473">
              <w:pPr>
                <w:pStyle w:val="Bibliography"/>
                <w:rPr>
                  <w:noProof/>
                </w:rPr>
              </w:pPr>
              <w:r>
                <w:rPr>
                  <w:noProof/>
                </w:rPr>
                <w:t>Villa, M. "Project Management of a Student Built Space Satellite: The KUTESat- 1." PhD Thesis, University of Kansas, Lawrence, Kansas, USA, 2005.</w:t>
              </w:r>
            </w:p>
            <w:p w:rsidR="00D46473" w:rsidRDefault="00D46473" w:rsidP="00D46473">
              <w:pPr>
                <w:pStyle w:val="Bibliography"/>
                <w:rPr>
                  <w:noProof/>
                </w:rPr>
              </w:pPr>
              <w:r>
                <w:rPr>
                  <w:noProof/>
                </w:rPr>
                <w:t>Wagner, A., M. Sams, R. Krauland, and A. Salerno. "Lion sat Team 4 Magnetic Torquer." Pennsylvania State University . 2003. http://www.mne.psu.edu/me415/fall03/lionsat4/designtr1.htm (accessed May 28, 2008).</w:t>
              </w:r>
            </w:p>
            <w:p w:rsidR="00D46473" w:rsidRDefault="00D46473" w:rsidP="00D46473">
              <w:pPr>
                <w:pStyle w:val="Bibliography"/>
                <w:rPr>
                  <w:noProof/>
                </w:rPr>
              </w:pPr>
              <w:r>
                <w:rPr>
                  <w:noProof/>
                </w:rPr>
                <w:t xml:space="preserve">Wagner, J. </w:t>
              </w:r>
              <w:r>
                <w:rPr>
                  <w:i/>
                  <w:iCs/>
                  <w:noProof/>
                </w:rPr>
                <w:t>Cajun Advanced Pico-satellite Experiment,.</w:t>
              </w:r>
              <w:r>
                <w:rPr>
                  <w:noProof/>
                </w:rPr>
                <w:t xml:space="preserve"> University of Louisiana at Lafayette . 2005. http://cape.louisiana.edu/ (accessed March 26, 2008).</w:t>
              </w:r>
            </w:p>
            <w:p w:rsidR="00D46473" w:rsidRDefault="00D46473" w:rsidP="00D46473">
              <w:pPr>
                <w:pStyle w:val="Bibliography"/>
                <w:rPr>
                  <w:noProof/>
                </w:rPr>
              </w:pPr>
              <w:r>
                <w:rPr>
                  <w:noProof/>
                </w:rPr>
                <w:t>Wang, T. "Development, Implementation, and Testing of Software for the CanX-1 Onboard." Masters Thesis, UTIAS, University of Toronto, Toronto,Ontario, Canada, 2004.</w:t>
              </w:r>
            </w:p>
            <w:p w:rsidR="00D46473" w:rsidRDefault="00D46473" w:rsidP="00D46473">
              <w:pPr>
                <w:pStyle w:val="Bibliography"/>
                <w:rPr>
                  <w:noProof/>
                </w:rPr>
              </w:pPr>
              <w:r>
                <w:rPr>
                  <w:noProof/>
                </w:rPr>
                <w:t xml:space="preserve">Wikipedia. </w:t>
              </w:r>
              <w:r>
                <w:rPr>
                  <w:i/>
                  <w:iCs/>
                  <w:noProof/>
                </w:rPr>
                <w:t>MIL-STD-1553.</w:t>
              </w:r>
              <w:r>
                <w:rPr>
                  <w:noProof/>
                </w:rPr>
                <w:t xml:space="preserve"> Wikipedia. July 22, 2007. URL: http://en.wikipedia.org/wiki/MIL-STD-1553 (accessed July 22, 2007).</w:t>
              </w:r>
            </w:p>
            <w:p w:rsidR="00D46473" w:rsidRDefault="00D46473" w:rsidP="00D46473">
              <w:pPr>
                <w:pStyle w:val="Bibliography"/>
                <w:rPr>
                  <w:noProof/>
                </w:rPr>
              </w:pPr>
              <w:r>
                <w:rPr>
                  <w:noProof/>
                </w:rPr>
                <w:t xml:space="preserve">—. </w:t>
              </w:r>
              <w:r>
                <w:rPr>
                  <w:i/>
                  <w:iCs/>
                  <w:noProof/>
                </w:rPr>
                <w:t>Serial Peripheral Interface Bus.</w:t>
              </w:r>
              <w:r>
                <w:rPr>
                  <w:noProof/>
                </w:rPr>
                <w:t xml:space="preserve"> June 2008. http://en.wikipedia.org/wiki/Serial_Peripheral_Interface_Bus (accessed July 31, 2007).</w:t>
              </w:r>
            </w:p>
            <w:p w:rsidR="00D46473" w:rsidRDefault="00D46473" w:rsidP="00D46473">
              <w:pPr>
                <w:pStyle w:val="Bibliography"/>
                <w:rPr>
                  <w:noProof/>
                </w:rPr>
              </w:pPr>
              <w:r>
                <w:rPr>
                  <w:noProof/>
                </w:rPr>
                <w:t xml:space="preserve">Wisiewski, R. </w:t>
              </w:r>
              <w:r>
                <w:rPr>
                  <w:i/>
                  <w:iCs/>
                  <w:noProof/>
                </w:rPr>
                <w:t>Aalborg University Student Satellite.</w:t>
              </w:r>
              <w:r>
                <w:rPr>
                  <w:noProof/>
                </w:rPr>
                <w:t xml:space="preserve"> Aalborg University . 2004. www.cubesat.auc.dk (accessed 08 20, 2007).</w:t>
              </w:r>
            </w:p>
            <w:p w:rsidR="007C0E11" w:rsidRDefault="00C64352" w:rsidP="00D46473">
              <w:pPr>
                <w:pStyle w:val="centerednormalpictureseqns"/>
                <w:jc w:val="both"/>
              </w:pPr>
              <w:r>
                <w:fldChar w:fldCharType="end"/>
              </w:r>
            </w:p>
          </w:sdtContent>
        </w:sdt>
      </w:sdtContent>
    </w:sdt>
    <w:p w:rsidR="007C0E11" w:rsidRDefault="007C0E11" w:rsidP="007C0E11">
      <w:pPr>
        <w:spacing w:line="276" w:lineRule="auto"/>
        <w:ind w:left="-567" w:right="-432" w:firstLine="567"/>
        <w:jc w:val="left"/>
      </w:pPr>
    </w:p>
    <w:p w:rsidR="00D90582" w:rsidRDefault="00D90582" w:rsidP="007C0E11">
      <w:pPr>
        <w:ind w:left="-567" w:right="-432"/>
        <w:sectPr w:rsidR="00D90582" w:rsidSect="002C2DCC">
          <w:headerReference w:type="even" r:id="rId95"/>
          <w:headerReference w:type="default" r:id="rId96"/>
          <w:headerReference w:type="first" r:id="rId97"/>
          <w:type w:val="nextColumn"/>
          <w:pgSz w:w="12242" w:h="15842" w:code="1"/>
          <w:pgMar w:top="1440" w:right="1440" w:bottom="1440" w:left="1797" w:header="720" w:footer="720" w:gutter="284"/>
          <w:cols w:space="720"/>
          <w:titlePg/>
          <w:docGrid w:linePitch="360"/>
        </w:sectPr>
      </w:pPr>
    </w:p>
    <w:p w:rsidR="007C0E11" w:rsidRPr="008F31F5" w:rsidRDefault="007C0E11" w:rsidP="000B6F67">
      <w:pPr>
        <w:pStyle w:val="AppendixHeading1"/>
      </w:pPr>
      <w:bookmarkStart w:id="900" w:name="_Ref198533131"/>
      <w:bookmarkStart w:id="901" w:name="_Toc200387143"/>
      <w:bookmarkStart w:id="902" w:name="_Toc200387841"/>
      <w:bookmarkStart w:id="903" w:name="_Toc200388112"/>
      <w:bookmarkStart w:id="904" w:name="_Toc207775166"/>
      <w:r w:rsidRPr="00AD7A86">
        <w:lastRenderedPageBreak/>
        <w:t>Thermal</w:t>
      </w:r>
      <w:r w:rsidR="00F66B12">
        <w:t xml:space="preserve"> C</w:t>
      </w:r>
      <w:r w:rsidRPr="008F31F5">
        <w:t>alculations</w:t>
      </w:r>
      <w:bookmarkEnd w:id="900"/>
      <w:bookmarkEnd w:id="901"/>
      <w:bookmarkEnd w:id="902"/>
      <w:bookmarkEnd w:id="903"/>
      <w:bookmarkEnd w:id="904"/>
    </w:p>
    <w:p w:rsidR="007C0E11" w:rsidRDefault="007C0E11" w:rsidP="007C0E11">
      <w:pPr>
        <w:pStyle w:val="Caption"/>
      </w:pPr>
      <w:bookmarkStart w:id="905" w:name="_Toc207775315"/>
      <w:r>
        <w:t xml:space="preserve">Table </w:t>
      </w:r>
      <w:fldSimple w:instr=" SEQ Table \* ARABIC ">
        <w:r w:rsidR="00D46473">
          <w:rPr>
            <w:noProof/>
          </w:rPr>
          <w:t>76</w:t>
        </w:r>
      </w:fldSimple>
      <w:r w:rsidRPr="006A1FE5">
        <w:t>:  Sides 1- 3 in a 1000 km orbit (hot and cold cases)</w:t>
      </w:r>
      <w:bookmarkEnd w:id="905"/>
    </w:p>
    <w:tbl>
      <w:tblPr>
        <w:tblW w:w="13740" w:type="dxa"/>
        <w:jc w:val="center"/>
        <w:tblBorders>
          <w:top w:val="single" w:sz="24" w:space="0" w:color="auto"/>
          <w:bottom w:val="single" w:sz="24" w:space="0" w:color="auto"/>
        </w:tblBorders>
        <w:tblLook w:val="04A0"/>
      </w:tblPr>
      <w:tblGrid>
        <w:gridCol w:w="1844"/>
        <w:gridCol w:w="1179"/>
        <w:gridCol w:w="1300"/>
        <w:gridCol w:w="960"/>
        <w:gridCol w:w="1705"/>
        <w:gridCol w:w="1050"/>
        <w:gridCol w:w="1225"/>
        <w:gridCol w:w="960"/>
        <w:gridCol w:w="1705"/>
        <w:gridCol w:w="977"/>
        <w:gridCol w:w="977"/>
      </w:tblGrid>
      <w:tr w:rsidR="007C0E11" w:rsidTr="005740CF">
        <w:trPr>
          <w:trHeight w:val="255"/>
          <w:jc w:val="center"/>
        </w:trPr>
        <w:tc>
          <w:tcPr>
            <w:tcW w:w="1844" w:type="dxa"/>
            <w:tcBorders>
              <w:top w:val="single" w:sz="24" w:space="0" w:color="auto"/>
            </w:tcBorders>
            <w:noWrap/>
            <w:hideMark/>
          </w:tcPr>
          <w:p w:rsidR="007C0E11" w:rsidRPr="00B0106D" w:rsidRDefault="007C0E11" w:rsidP="00EC673F">
            <w:pPr>
              <w:pStyle w:val="Table"/>
            </w:pPr>
            <w:r>
              <w:t>Side 1</w:t>
            </w:r>
          </w:p>
        </w:tc>
        <w:tc>
          <w:tcPr>
            <w:tcW w:w="1077" w:type="dxa"/>
            <w:tcBorders>
              <w:top w:val="single" w:sz="24" w:space="0" w:color="auto"/>
            </w:tcBorders>
            <w:noWrap/>
            <w:hideMark/>
          </w:tcPr>
          <w:p w:rsidR="007C0E11" w:rsidRDefault="007C0E11" w:rsidP="00EC673F">
            <w:pPr>
              <w:pStyle w:val="Table"/>
            </w:pPr>
            <w:r>
              <w:t>earth facing</w:t>
            </w:r>
          </w:p>
        </w:tc>
        <w:tc>
          <w:tcPr>
            <w:tcW w:w="1300" w:type="dxa"/>
            <w:tcBorders>
              <w:top w:val="single" w:sz="24" w:space="0" w:color="auto"/>
            </w:tcBorders>
            <w:noWrap/>
            <w:hideMark/>
          </w:tcPr>
          <w:p w:rsidR="007C0E11" w:rsidRDefault="007C0E11" w:rsidP="00EC673F">
            <w:pPr>
              <w:pStyle w:val="Table"/>
            </w:pPr>
          </w:p>
        </w:tc>
        <w:tc>
          <w:tcPr>
            <w:tcW w:w="960" w:type="dxa"/>
            <w:tcBorders>
              <w:top w:val="single" w:sz="24" w:space="0" w:color="auto"/>
            </w:tcBorders>
            <w:noWrap/>
            <w:hideMark/>
          </w:tcPr>
          <w:p w:rsidR="007C0E11" w:rsidRDefault="007C0E11" w:rsidP="00EC673F">
            <w:pPr>
              <w:pStyle w:val="Table"/>
            </w:pPr>
          </w:p>
        </w:tc>
        <w:tc>
          <w:tcPr>
            <w:tcW w:w="1685" w:type="dxa"/>
            <w:tcBorders>
              <w:top w:val="single" w:sz="24" w:space="0" w:color="auto"/>
            </w:tcBorders>
            <w:noWrap/>
            <w:hideMark/>
          </w:tcPr>
          <w:p w:rsidR="007C0E11" w:rsidRDefault="007C0E11" w:rsidP="00EC673F">
            <w:pPr>
              <w:pStyle w:val="Table"/>
            </w:pPr>
            <w:r>
              <w:t>Side 2</w:t>
            </w:r>
          </w:p>
        </w:tc>
        <w:tc>
          <w:tcPr>
            <w:tcW w:w="2275" w:type="dxa"/>
            <w:gridSpan w:val="2"/>
            <w:tcBorders>
              <w:top w:val="single" w:sz="24" w:space="0" w:color="auto"/>
            </w:tcBorders>
            <w:noWrap/>
            <w:hideMark/>
          </w:tcPr>
          <w:p w:rsidR="007C0E11" w:rsidRDefault="007C0E11" w:rsidP="00EC673F">
            <w:pPr>
              <w:pStyle w:val="Table"/>
            </w:pPr>
            <w:r>
              <w:t>Radial outward facing</w:t>
            </w:r>
          </w:p>
        </w:tc>
        <w:tc>
          <w:tcPr>
            <w:tcW w:w="960" w:type="dxa"/>
            <w:tcBorders>
              <w:top w:val="single" w:sz="24" w:space="0" w:color="auto"/>
            </w:tcBorders>
            <w:noWrap/>
            <w:hideMark/>
          </w:tcPr>
          <w:p w:rsidR="007C0E11" w:rsidRDefault="007C0E11" w:rsidP="00EC673F">
            <w:pPr>
              <w:pStyle w:val="Table"/>
            </w:pPr>
          </w:p>
        </w:tc>
        <w:tc>
          <w:tcPr>
            <w:tcW w:w="1685" w:type="dxa"/>
            <w:tcBorders>
              <w:top w:val="single" w:sz="24" w:space="0" w:color="auto"/>
            </w:tcBorders>
            <w:noWrap/>
            <w:hideMark/>
          </w:tcPr>
          <w:p w:rsidR="007C0E11" w:rsidRDefault="007C0E11" w:rsidP="00EC673F">
            <w:pPr>
              <w:pStyle w:val="Table"/>
            </w:pPr>
            <w:r>
              <w:t>Side 3</w:t>
            </w:r>
          </w:p>
        </w:tc>
        <w:tc>
          <w:tcPr>
            <w:tcW w:w="1954" w:type="dxa"/>
            <w:gridSpan w:val="2"/>
            <w:tcBorders>
              <w:top w:val="single" w:sz="24" w:space="0" w:color="auto"/>
            </w:tcBorders>
            <w:noWrap/>
            <w:hideMark/>
          </w:tcPr>
          <w:p w:rsidR="007C0E11" w:rsidRDefault="007C0E11" w:rsidP="00EC673F">
            <w:pPr>
              <w:pStyle w:val="Table"/>
            </w:pPr>
            <w:r>
              <w:t>space facing</w:t>
            </w:r>
          </w:p>
        </w:tc>
      </w:tr>
      <w:tr w:rsidR="007C0E11" w:rsidTr="005740CF">
        <w:trPr>
          <w:trHeight w:val="255"/>
          <w:jc w:val="center"/>
        </w:trPr>
        <w:tc>
          <w:tcPr>
            <w:tcW w:w="1844" w:type="dxa"/>
            <w:noWrap/>
            <w:hideMark/>
          </w:tcPr>
          <w:p w:rsidR="007C0E11" w:rsidRDefault="007C0E11" w:rsidP="00EC673F">
            <w:pPr>
              <w:pStyle w:val="Table"/>
            </w:pPr>
          </w:p>
        </w:tc>
        <w:tc>
          <w:tcPr>
            <w:tcW w:w="1077"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5740CF">
        <w:trPr>
          <w:trHeight w:val="255"/>
          <w:jc w:val="center"/>
        </w:trPr>
        <w:tc>
          <w:tcPr>
            <w:tcW w:w="1844" w:type="dxa"/>
            <w:noWrap/>
            <w:hideMark/>
          </w:tcPr>
          <w:p w:rsidR="007C0E11" w:rsidRDefault="007C0E11" w:rsidP="00EC673F">
            <w:pPr>
              <w:pStyle w:val="Table"/>
            </w:pPr>
            <w:r>
              <w:t>500 km alt</w:t>
            </w:r>
          </w:p>
        </w:tc>
        <w:tc>
          <w:tcPr>
            <w:tcW w:w="1077"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500 km alt</w:t>
            </w:r>
          </w:p>
        </w:tc>
        <w:tc>
          <w:tcPr>
            <w:tcW w:w="0" w:type="auto"/>
            <w:noWrap/>
            <w:hideMark/>
          </w:tcPr>
          <w:p w:rsidR="007C0E11" w:rsidRDefault="007C0E11" w:rsidP="00EC673F">
            <w:pPr>
              <w:pStyle w:val="Table"/>
            </w:pPr>
            <w:r>
              <w:t>Sun facing</w:t>
            </w:r>
          </w:p>
        </w:tc>
        <w:tc>
          <w:tcPr>
            <w:tcW w:w="0" w:type="auto"/>
            <w:noWrap/>
            <w:hideMark/>
          </w:tcPr>
          <w:p w:rsidR="007C0E11" w:rsidRDefault="007C0E11" w:rsidP="00EC673F">
            <w:pPr>
              <w:pStyle w:val="Table"/>
            </w:pPr>
            <w:r>
              <w:t>Space facing</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500 km alt</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5740CF">
        <w:trPr>
          <w:trHeight w:val="255"/>
          <w:jc w:val="center"/>
        </w:trPr>
        <w:tc>
          <w:tcPr>
            <w:tcW w:w="1844" w:type="dxa"/>
            <w:noWrap/>
            <w:hideMark/>
          </w:tcPr>
          <w:p w:rsidR="007C0E11" w:rsidRDefault="007C0E11" w:rsidP="00EC673F">
            <w:pPr>
              <w:pStyle w:val="Table"/>
            </w:pPr>
          </w:p>
        </w:tc>
        <w:tc>
          <w:tcPr>
            <w:tcW w:w="1077" w:type="dxa"/>
            <w:noWrap/>
            <w:hideMark/>
          </w:tcPr>
          <w:p w:rsidR="007C0E11" w:rsidRDefault="007C0E11" w:rsidP="00EC673F">
            <w:pPr>
              <w:pStyle w:val="Table"/>
            </w:pPr>
            <w:r>
              <w:t>Hot</w:t>
            </w:r>
          </w:p>
        </w:tc>
        <w:tc>
          <w:tcPr>
            <w:tcW w:w="0" w:type="auto"/>
            <w:noWrap/>
            <w:hideMark/>
          </w:tcPr>
          <w:p w:rsidR="007C0E11" w:rsidRDefault="007C0E11" w:rsidP="00EC673F">
            <w:pPr>
              <w:pStyle w:val="Table"/>
            </w:pPr>
            <w:r>
              <w:t>Cold</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Hot</w:t>
            </w:r>
          </w:p>
        </w:tc>
        <w:tc>
          <w:tcPr>
            <w:tcW w:w="0" w:type="auto"/>
            <w:noWrap/>
            <w:hideMark/>
          </w:tcPr>
          <w:p w:rsidR="007C0E11" w:rsidRDefault="007C0E11" w:rsidP="00EC673F">
            <w:pPr>
              <w:pStyle w:val="Table"/>
            </w:pPr>
            <w:r>
              <w:t>Cold</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Hot</w:t>
            </w:r>
          </w:p>
        </w:tc>
        <w:tc>
          <w:tcPr>
            <w:tcW w:w="0" w:type="auto"/>
            <w:noWrap/>
            <w:hideMark/>
          </w:tcPr>
          <w:p w:rsidR="007C0E11" w:rsidRDefault="007C0E11" w:rsidP="00EC673F">
            <w:pPr>
              <w:pStyle w:val="Table"/>
            </w:pPr>
            <w:r>
              <w:t>Cold</w:t>
            </w:r>
          </w:p>
        </w:tc>
      </w:tr>
      <w:tr w:rsidR="007C0E11" w:rsidTr="005740CF">
        <w:trPr>
          <w:trHeight w:val="255"/>
          <w:jc w:val="center"/>
        </w:trPr>
        <w:tc>
          <w:tcPr>
            <w:tcW w:w="1844" w:type="dxa"/>
            <w:noWrap/>
            <w:hideMark/>
          </w:tcPr>
          <w:p w:rsidR="007C0E11" w:rsidRPr="00B0106D" w:rsidRDefault="007C0E11" w:rsidP="00EC673F">
            <w:pPr>
              <w:pStyle w:val="Table"/>
            </w:pPr>
            <w:r>
              <w:t>S</w:t>
            </w:r>
            <w:r w:rsidRPr="00B0106D">
              <w:t>olar constant</w:t>
            </w:r>
          </w:p>
        </w:tc>
        <w:tc>
          <w:tcPr>
            <w:tcW w:w="1077" w:type="dxa"/>
            <w:noWrap/>
            <w:hideMark/>
          </w:tcPr>
          <w:p w:rsidR="007C0E11" w:rsidRDefault="007C0E11" w:rsidP="00EC673F">
            <w:pPr>
              <w:pStyle w:val="Table"/>
            </w:pPr>
            <w:r>
              <w:t>1420</w:t>
            </w:r>
          </w:p>
        </w:tc>
        <w:tc>
          <w:tcPr>
            <w:tcW w:w="0" w:type="auto"/>
            <w:noWrap/>
            <w:hideMark/>
          </w:tcPr>
          <w:p w:rsidR="007C0E11" w:rsidRDefault="007C0E11" w:rsidP="00EC673F">
            <w:pPr>
              <w:pStyle w:val="Table"/>
            </w:pPr>
            <w:r>
              <w:t>1360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S</w:t>
            </w:r>
            <w:r w:rsidRPr="00B0106D">
              <w:t>olar constant</w:t>
            </w:r>
          </w:p>
        </w:tc>
        <w:tc>
          <w:tcPr>
            <w:tcW w:w="0" w:type="auto"/>
            <w:noWrap/>
            <w:hideMark/>
          </w:tcPr>
          <w:p w:rsidR="007C0E11" w:rsidRDefault="007C0E11" w:rsidP="00EC673F">
            <w:pPr>
              <w:pStyle w:val="Table"/>
            </w:pPr>
            <w:r>
              <w:t>1420</w:t>
            </w:r>
          </w:p>
        </w:tc>
        <w:tc>
          <w:tcPr>
            <w:tcW w:w="0" w:type="auto"/>
            <w:noWrap/>
            <w:hideMark/>
          </w:tcPr>
          <w:p w:rsidR="007C0E11" w:rsidRDefault="007C0E11" w:rsidP="00EC673F">
            <w:pPr>
              <w:pStyle w:val="Table"/>
            </w:pPr>
            <w:r>
              <w:t>1360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S</w:t>
            </w:r>
            <w:r w:rsidRPr="00B0106D">
              <w:t>olar constant</w:t>
            </w:r>
          </w:p>
        </w:tc>
        <w:tc>
          <w:tcPr>
            <w:tcW w:w="0" w:type="auto"/>
            <w:noWrap/>
            <w:hideMark/>
          </w:tcPr>
          <w:p w:rsidR="007C0E11" w:rsidRDefault="007C0E11" w:rsidP="00EC673F">
            <w:pPr>
              <w:pStyle w:val="Table"/>
            </w:pPr>
            <w:r>
              <w:t>1420</w:t>
            </w:r>
          </w:p>
        </w:tc>
        <w:tc>
          <w:tcPr>
            <w:tcW w:w="0" w:type="auto"/>
            <w:noWrap/>
            <w:hideMark/>
          </w:tcPr>
          <w:p w:rsidR="007C0E11" w:rsidRDefault="007C0E11" w:rsidP="00EC673F">
            <w:pPr>
              <w:pStyle w:val="Table"/>
            </w:pPr>
            <w:r>
              <w:t>1360</w:t>
            </w:r>
          </w:p>
        </w:tc>
      </w:tr>
      <w:tr w:rsidR="007C0E11" w:rsidTr="005740CF">
        <w:trPr>
          <w:trHeight w:val="255"/>
          <w:jc w:val="center"/>
        </w:trPr>
        <w:tc>
          <w:tcPr>
            <w:tcW w:w="1844" w:type="dxa"/>
            <w:noWrap/>
            <w:hideMark/>
          </w:tcPr>
          <w:p w:rsidR="007C0E11" w:rsidRDefault="007C0E11" w:rsidP="00EC673F">
            <w:pPr>
              <w:pStyle w:val="Table"/>
            </w:pPr>
            <w:r>
              <w:t>Albedo</w:t>
            </w:r>
          </w:p>
        </w:tc>
        <w:tc>
          <w:tcPr>
            <w:tcW w:w="1077" w:type="dxa"/>
            <w:noWrap/>
            <w:hideMark/>
          </w:tcPr>
          <w:p w:rsidR="007C0E11" w:rsidRDefault="007C0E11" w:rsidP="00EC673F">
            <w:pPr>
              <w:pStyle w:val="Table"/>
            </w:pPr>
            <w:r>
              <w:t>0.3</w:t>
            </w:r>
          </w:p>
        </w:tc>
        <w:tc>
          <w:tcPr>
            <w:tcW w:w="0" w:type="auto"/>
            <w:noWrap/>
            <w:hideMark/>
          </w:tcPr>
          <w:p w:rsidR="007C0E11" w:rsidRDefault="007C0E11" w:rsidP="00EC673F">
            <w:pPr>
              <w:pStyle w:val="Table"/>
            </w:pPr>
            <w:r>
              <w:t>0.23</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Albedo</w:t>
            </w:r>
          </w:p>
        </w:tc>
        <w:tc>
          <w:tcPr>
            <w:tcW w:w="0" w:type="auto"/>
            <w:noWrap/>
            <w:hideMark/>
          </w:tcPr>
          <w:p w:rsidR="007C0E11" w:rsidRDefault="007C0E11" w:rsidP="00EC673F">
            <w:pPr>
              <w:pStyle w:val="Table"/>
            </w:pPr>
            <w:r>
              <w:t>0.3</w:t>
            </w:r>
          </w:p>
        </w:tc>
        <w:tc>
          <w:tcPr>
            <w:tcW w:w="0" w:type="auto"/>
            <w:noWrap/>
            <w:hideMark/>
          </w:tcPr>
          <w:p w:rsidR="007C0E11" w:rsidRDefault="007C0E11" w:rsidP="00EC673F">
            <w:pPr>
              <w:pStyle w:val="Table"/>
            </w:pPr>
            <w:r>
              <w:t>0.23</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Albedo</w:t>
            </w:r>
          </w:p>
        </w:tc>
        <w:tc>
          <w:tcPr>
            <w:tcW w:w="0" w:type="auto"/>
            <w:noWrap/>
            <w:hideMark/>
          </w:tcPr>
          <w:p w:rsidR="007C0E11" w:rsidRDefault="007C0E11" w:rsidP="00EC673F">
            <w:pPr>
              <w:pStyle w:val="Table"/>
            </w:pPr>
            <w:r>
              <w:t>0.3</w:t>
            </w:r>
          </w:p>
        </w:tc>
        <w:tc>
          <w:tcPr>
            <w:tcW w:w="0" w:type="auto"/>
            <w:noWrap/>
            <w:hideMark/>
          </w:tcPr>
          <w:p w:rsidR="007C0E11" w:rsidRDefault="007C0E11" w:rsidP="00EC673F">
            <w:pPr>
              <w:pStyle w:val="Table"/>
            </w:pPr>
            <w:r>
              <w:t>0.23</w:t>
            </w:r>
          </w:p>
        </w:tc>
      </w:tr>
      <w:tr w:rsidR="007C0E11" w:rsidTr="005740CF">
        <w:trPr>
          <w:trHeight w:val="255"/>
          <w:jc w:val="center"/>
        </w:trPr>
        <w:tc>
          <w:tcPr>
            <w:tcW w:w="1844" w:type="dxa"/>
            <w:noWrap/>
            <w:hideMark/>
          </w:tcPr>
          <w:p w:rsidR="007C0E11" w:rsidRDefault="007C0E11" w:rsidP="00EC673F">
            <w:pPr>
              <w:pStyle w:val="Table"/>
            </w:pPr>
            <w:r>
              <w:t>Earth IR</w:t>
            </w:r>
          </w:p>
        </w:tc>
        <w:tc>
          <w:tcPr>
            <w:tcW w:w="1077" w:type="dxa"/>
            <w:noWrap/>
            <w:hideMark/>
          </w:tcPr>
          <w:p w:rsidR="007C0E11" w:rsidRDefault="007C0E11" w:rsidP="00EC673F">
            <w:pPr>
              <w:pStyle w:val="Table"/>
            </w:pPr>
            <w:r>
              <w:t>244</w:t>
            </w:r>
          </w:p>
        </w:tc>
        <w:tc>
          <w:tcPr>
            <w:tcW w:w="0" w:type="auto"/>
            <w:noWrap/>
            <w:hideMark/>
          </w:tcPr>
          <w:p w:rsidR="007C0E11" w:rsidRDefault="007C0E11" w:rsidP="00EC673F">
            <w:pPr>
              <w:pStyle w:val="Table"/>
            </w:pPr>
            <w:r>
              <w:t>218</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Earth IR</w:t>
            </w:r>
          </w:p>
        </w:tc>
        <w:tc>
          <w:tcPr>
            <w:tcW w:w="0" w:type="auto"/>
            <w:noWrap/>
            <w:hideMark/>
          </w:tcPr>
          <w:p w:rsidR="007C0E11" w:rsidRDefault="007C0E11" w:rsidP="00EC673F">
            <w:pPr>
              <w:pStyle w:val="Table"/>
            </w:pPr>
            <w:r>
              <w:t>244</w:t>
            </w:r>
          </w:p>
        </w:tc>
        <w:tc>
          <w:tcPr>
            <w:tcW w:w="0" w:type="auto"/>
            <w:noWrap/>
            <w:hideMark/>
          </w:tcPr>
          <w:p w:rsidR="007C0E11" w:rsidRDefault="007C0E11" w:rsidP="00EC673F">
            <w:pPr>
              <w:pStyle w:val="Table"/>
            </w:pPr>
            <w:r>
              <w:t>218</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Earth IR</w:t>
            </w:r>
          </w:p>
        </w:tc>
        <w:tc>
          <w:tcPr>
            <w:tcW w:w="0" w:type="auto"/>
            <w:noWrap/>
            <w:hideMark/>
          </w:tcPr>
          <w:p w:rsidR="007C0E11" w:rsidRDefault="007C0E11" w:rsidP="00EC673F">
            <w:pPr>
              <w:pStyle w:val="Table"/>
            </w:pPr>
            <w:r>
              <w:t>244</w:t>
            </w:r>
          </w:p>
        </w:tc>
        <w:tc>
          <w:tcPr>
            <w:tcW w:w="0" w:type="auto"/>
            <w:noWrap/>
            <w:hideMark/>
          </w:tcPr>
          <w:p w:rsidR="007C0E11" w:rsidRDefault="007C0E11" w:rsidP="00EC673F">
            <w:pPr>
              <w:pStyle w:val="Table"/>
            </w:pPr>
            <w:r>
              <w:t>218</w:t>
            </w:r>
          </w:p>
        </w:tc>
      </w:tr>
      <w:tr w:rsidR="007C0E11" w:rsidTr="005740CF">
        <w:trPr>
          <w:trHeight w:val="255"/>
          <w:jc w:val="center"/>
        </w:trPr>
        <w:tc>
          <w:tcPr>
            <w:tcW w:w="1844" w:type="dxa"/>
            <w:noWrap/>
            <w:hideMark/>
          </w:tcPr>
          <w:p w:rsidR="007C0E11" w:rsidRPr="00B0106D" w:rsidRDefault="005740CF" w:rsidP="00EC673F">
            <w:pPr>
              <w:pStyle w:val="Table"/>
            </w:pPr>
            <w:r>
              <w:t>E</w:t>
            </w:r>
            <w:r w:rsidR="007C0E11">
              <w:t>missivity</w:t>
            </w:r>
            <w:r w:rsidR="007C0E11" w:rsidRPr="00B0106D">
              <w:t xml:space="preserve"> of side </w:t>
            </w:r>
          </w:p>
        </w:tc>
        <w:tc>
          <w:tcPr>
            <w:tcW w:w="1077" w:type="dxa"/>
            <w:noWrap/>
            <w:hideMark/>
          </w:tcPr>
          <w:p w:rsidR="007C0E11" w:rsidRDefault="007C0E11" w:rsidP="00EC673F">
            <w:pPr>
              <w:pStyle w:val="Table"/>
            </w:pPr>
            <w:r>
              <w:t>0.85</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E</w:t>
            </w:r>
            <w:r w:rsidR="007C0E11">
              <w:t>missivity</w:t>
            </w:r>
            <w:r w:rsidR="007C0E11" w:rsidRPr="00B0106D">
              <w:t xml:space="preserve"> of side </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E</w:t>
            </w:r>
            <w:r w:rsidR="007C0E11">
              <w:t>missivity</w:t>
            </w:r>
            <w:r w:rsidR="007C0E11" w:rsidRPr="00B0106D">
              <w:t xml:space="preserve"> of side </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r>
              <w:t>0.85</w:t>
            </w:r>
          </w:p>
        </w:tc>
      </w:tr>
      <w:tr w:rsidR="007C0E11" w:rsidTr="005740CF">
        <w:trPr>
          <w:trHeight w:val="255"/>
          <w:jc w:val="center"/>
        </w:trPr>
        <w:tc>
          <w:tcPr>
            <w:tcW w:w="1844" w:type="dxa"/>
            <w:noWrap/>
            <w:hideMark/>
          </w:tcPr>
          <w:p w:rsidR="007C0E11" w:rsidRPr="00B0106D" w:rsidRDefault="005740CF" w:rsidP="00EC673F">
            <w:pPr>
              <w:pStyle w:val="Table"/>
            </w:pPr>
            <w:r>
              <w:t>A</w:t>
            </w:r>
            <w:r w:rsidR="007C0E11">
              <w:t>bsorption</w:t>
            </w:r>
            <w:r w:rsidR="007C0E11" w:rsidRPr="00B0106D">
              <w:t xml:space="preserve"> of side</w:t>
            </w:r>
          </w:p>
        </w:tc>
        <w:tc>
          <w:tcPr>
            <w:tcW w:w="1077" w:type="dxa"/>
            <w:noWrap/>
            <w:hideMark/>
          </w:tcPr>
          <w:p w:rsidR="007C0E11" w:rsidRDefault="007C0E11" w:rsidP="00EC673F">
            <w:pPr>
              <w:pStyle w:val="Table"/>
            </w:pPr>
            <w:r>
              <w:t>0.92</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A</w:t>
            </w:r>
            <w:r w:rsidR="007C0E11">
              <w:t>bsorption</w:t>
            </w:r>
            <w:r w:rsidR="007C0E11" w:rsidRPr="00B0106D">
              <w:t xml:space="preserve"> of side</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A</w:t>
            </w:r>
            <w:r w:rsidR="007C0E11">
              <w:t>bsorption</w:t>
            </w:r>
            <w:r w:rsidR="007C0E11" w:rsidRPr="00B0106D">
              <w:t xml:space="preserve"> of side</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r>
              <w:t>0.92</w:t>
            </w:r>
          </w:p>
        </w:tc>
      </w:tr>
      <w:tr w:rsidR="007C0E11" w:rsidTr="005740CF">
        <w:trPr>
          <w:trHeight w:val="255"/>
          <w:jc w:val="center"/>
        </w:trPr>
        <w:tc>
          <w:tcPr>
            <w:tcW w:w="1844" w:type="dxa"/>
            <w:noWrap/>
            <w:hideMark/>
          </w:tcPr>
          <w:p w:rsidR="007C0E11" w:rsidRDefault="007C0E11" w:rsidP="00EC673F">
            <w:pPr>
              <w:pStyle w:val="Table"/>
            </w:pPr>
            <w:r>
              <w:t>Area</w:t>
            </w:r>
          </w:p>
        </w:tc>
        <w:tc>
          <w:tcPr>
            <w:tcW w:w="1077" w:type="dxa"/>
            <w:noWrap/>
            <w:hideMark/>
          </w:tcPr>
          <w:p w:rsidR="007C0E11" w:rsidRDefault="007C0E11" w:rsidP="00EC673F">
            <w:pPr>
              <w:pStyle w:val="Table"/>
            </w:pPr>
            <w:r>
              <w:t>0.01</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Area</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Area</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r>
              <w:t>0.01</w:t>
            </w:r>
          </w:p>
        </w:tc>
      </w:tr>
      <w:tr w:rsidR="007C0E11" w:rsidTr="005740CF">
        <w:trPr>
          <w:trHeight w:val="255"/>
          <w:jc w:val="center"/>
        </w:trPr>
        <w:tc>
          <w:tcPr>
            <w:tcW w:w="1844" w:type="dxa"/>
            <w:noWrap/>
            <w:hideMark/>
          </w:tcPr>
          <w:p w:rsidR="007C0E11" w:rsidRPr="00B0106D" w:rsidRDefault="007C0E11" w:rsidP="00EC673F">
            <w:pPr>
              <w:pStyle w:val="Table"/>
            </w:pPr>
            <w:r>
              <w:t>F solar</w:t>
            </w:r>
          </w:p>
        </w:tc>
        <w:tc>
          <w:tcPr>
            <w:tcW w:w="1077" w:type="dxa"/>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solar</w:t>
            </w:r>
          </w:p>
        </w:tc>
        <w:tc>
          <w:tcPr>
            <w:tcW w:w="0" w:type="auto"/>
            <w:noWrap/>
            <w:hideMark/>
          </w:tcPr>
          <w:p w:rsidR="007C0E11" w:rsidRDefault="007C0E11" w:rsidP="00EC673F">
            <w:pPr>
              <w:pStyle w:val="Table"/>
            </w:pPr>
            <w:r>
              <w:t>1</w:t>
            </w:r>
          </w:p>
        </w:tc>
        <w:tc>
          <w:tcPr>
            <w:tcW w:w="0" w:type="auto"/>
            <w:noWrap/>
            <w:hideMark/>
          </w:tcPr>
          <w:p w:rsidR="007C0E11" w:rsidRDefault="007C0E11" w:rsidP="00EC673F">
            <w:pPr>
              <w:pStyle w:val="Table"/>
            </w:pPr>
            <w:r>
              <w:t>1</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5740CF">
        <w:trPr>
          <w:trHeight w:val="255"/>
          <w:jc w:val="center"/>
        </w:trPr>
        <w:tc>
          <w:tcPr>
            <w:tcW w:w="1844" w:type="dxa"/>
            <w:noWrap/>
            <w:hideMark/>
          </w:tcPr>
          <w:p w:rsidR="007C0E11" w:rsidRPr="00B0106D" w:rsidRDefault="007C0E11" w:rsidP="00EC673F">
            <w:pPr>
              <w:pStyle w:val="Table"/>
            </w:pPr>
            <w:r>
              <w:t xml:space="preserve">F </w:t>
            </w:r>
            <w:r w:rsidRPr="00B0106D">
              <w:t>Albedo</w:t>
            </w:r>
          </w:p>
        </w:tc>
        <w:tc>
          <w:tcPr>
            <w:tcW w:w="1077" w:type="dxa"/>
            <w:noWrap/>
            <w:hideMark/>
          </w:tcPr>
          <w:p w:rsidR="007C0E11" w:rsidRDefault="007C0E11" w:rsidP="00EC673F">
            <w:pPr>
              <w:pStyle w:val="Table"/>
            </w:pPr>
            <w:r>
              <w:t>0.8587</w:t>
            </w:r>
          </w:p>
        </w:tc>
        <w:tc>
          <w:tcPr>
            <w:tcW w:w="0" w:type="auto"/>
            <w:noWrap/>
            <w:hideMark/>
          </w:tcPr>
          <w:p w:rsidR="007C0E11" w:rsidRDefault="007C0E11" w:rsidP="00EC673F">
            <w:pPr>
              <w:pStyle w:val="Table"/>
            </w:pPr>
            <w:r>
              <w:t>0.8587</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 xml:space="preserve">F </w:t>
            </w:r>
            <w:r w:rsidRPr="00B0106D">
              <w:t>Albedo</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 xml:space="preserve">F </w:t>
            </w:r>
            <w:r w:rsidRPr="00B0106D">
              <w:t>Albedo</w:t>
            </w:r>
          </w:p>
        </w:tc>
        <w:tc>
          <w:tcPr>
            <w:tcW w:w="0" w:type="auto"/>
            <w:noWrap/>
            <w:hideMark/>
          </w:tcPr>
          <w:p w:rsidR="007C0E11" w:rsidRDefault="007C0E11" w:rsidP="00EC673F">
            <w:pPr>
              <w:pStyle w:val="Table"/>
            </w:pPr>
            <w:r>
              <w:t>0.0232</w:t>
            </w:r>
          </w:p>
        </w:tc>
        <w:tc>
          <w:tcPr>
            <w:tcW w:w="0" w:type="auto"/>
            <w:noWrap/>
            <w:hideMark/>
          </w:tcPr>
          <w:p w:rsidR="007C0E11" w:rsidRDefault="007C0E11" w:rsidP="00EC673F">
            <w:pPr>
              <w:pStyle w:val="Table"/>
            </w:pPr>
            <w:r>
              <w:t>0.0232</w:t>
            </w:r>
          </w:p>
        </w:tc>
      </w:tr>
      <w:tr w:rsidR="007C0E11" w:rsidTr="005740CF">
        <w:trPr>
          <w:trHeight w:val="255"/>
          <w:jc w:val="center"/>
        </w:trPr>
        <w:tc>
          <w:tcPr>
            <w:tcW w:w="1844" w:type="dxa"/>
            <w:noWrap/>
            <w:hideMark/>
          </w:tcPr>
          <w:p w:rsidR="007C0E11" w:rsidRDefault="007C0E11" w:rsidP="00EC673F">
            <w:pPr>
              <w:pStyle w:val="Table"/>
            </w:pPr>
            <w:r>
              <w:t>FEIR</w:t>
            </w:r>
          </w:p>
        </w:tc>
        <w:tc>
          <w:tcPr>
            <w:tcW w:w="1077" w:type="dxa"/>
            <w:noWrap/>
            <w:hideMark/>
          </w:tcPr>
          <w:p w:rsidR="007C0E11" w:rsidRDefault="007C0E11" w:rsidP="00EC673F">
            <w:pPr>
              <w:pStyle w:val="Table"/>
            </w:pPr>
            <w:r>
              <w:t>0.8618</w:t>
            </w:r>
          </w:p>
        </w:tc>
        <w:tc>
          <w:tcPr>
            <w:tcW w:w="0" w:type="auto"/>
            <w:noWrap/>
            <w:hideMark/>
          </w:tcPr>
          <w:p w:rsidR="007C0E11" w:rsidRDefault="007C0E11" w:rsidP="00EC673F">
            <w:pPr>
              <w:pStyle w:val="Table"/>
            </w:pPr>
            <w:r>
              <w:t>0.8618</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FEIR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FEIR</w:t>
            </w:r>
          </w:p>
        </w:tc>
        <w:tc>
          <w:tcPr>
            <w:tcW w:w="0" w:type="auto"/>
            <w:noWrap/>
            <w:hideMark/>
          </w:tcPr>
          <w:p w:rsidR="007C0E11" w:rsidRDefault="007C0E11" w:rsidP="00EC673F">
            <w:pPr>
              <w:pStyle w:val="Table"/>
            </w:pPr>
            <w:r>
              <w:t>0.2746</w:t>
            </w:r>
          </w:p>
        </w:tc>
        <w:tc>
          <w:tcPr>
            <w:tcW w:w="0" w:type="auto"/>
            <w:noWrap/>
            <w:hideMark/>
          </w:tcPr>
          <w:p w:rsidR="007C0E11" w:rsidRDefault="007C0E11" w:rsidP="00EC673F">
            <w:pPr>
              <w:pStyle w:val="Table"/>
            </w:pPr>
            <w:r>
              <w:t>0.2746</w:t>
            </w:r>
          </w:p>
        </w:tc>
      </w:tr>
      <w:tr w:rsidR="007C0E11" w:rsidTr="005740CF">
        <w:trPr>
          <w:trHeight w:val="255"/>
          <w:jc w:val="center"/>
        </w:trPr>
        <w:tc>
          <w:tcPr>
            <w:tcW w:w="1844" w:type="dxa"/>
            <w:noWrap/>
            <w:hideMark/>
          </w:tcPr>
          <w:p w:rsidR="007C0E11" w:rsidRDefault="007C0E11" w:rsidP="00EC673F">
            <w:pPr>
              <w:pStyle w:val="Table"/>
            </w:pPr>
          </w:p>
        </w:tc>
        <w:tc>
          <w:tcPr>
            <w:tcW w:w="1077"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5740CF">
        <w:trPr>
          <w:trHeight w:val="255"/>
          <w:jc w:val="center"/>
        </w:trPr>
        <w:tc>
          <w:tcPr>
            <w:tcW w:w="1844" w:type="dxa"/>
            <w:noWrap/>
            <w:hideMark/>
          </w:tcPr>
          <w:p w:rsidR="007C0E11" w:rsidRPr="00B0106D" w:rsidRDefault="007C0E11" w:rsidP="00EC673F">
            <w:pPr>
              <w:pStyle w:val="Table"/>
            </w:pPr>
            <w:r>
              <w:t>q solar</w:t>
            </w:r>
          </w:p>
        </w:tc>
        <w:tc>
          <w:tcPr>
            <w:tcW w:w="1077" w:type="dxa"/>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1306.4</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5740CF">
        <w:trPr>
          <w:trHeight w:val="255"/>
          <w:jc w:val="center"/>
        </w:trPr>
        <w:tc>
          <w:tcPr>
            <w:tcW w:w="1844" w:type="dxa"/>
            <w:noWrap/>
            <w:hideMark/>
          </w:tcPr>
          <w:p w:rsidR="007C0E11" w:rsidRPr="00B0106D" w:rsidRDefault="007C0E11" w:rsidP="00EC673F">
            <w:pPr>
              <w:pStyle w:val="Table"/>
            </w:pPr>
            <w:r>
              <w:t>q albino</w:t>
            </w:r>
          </w:p>
        </w:tc>
        <w:tc>
          <w:tcPr>
            <w:tcW w:w="1077" w:type="dxa"/>
            <w:noWrap/>
            <w:hideMark/>
          </w:tcPr>
          <w:p w:rsidR="007C0E11" w:rsidRDefault="007C0E11" w:rsidP="00EC673F">
            <w:pPr>
              <w:pStyle w:val="Table"/>
            </w:pPr>
            <w:r>
              <w:t>178.09438</w:t>
            </w:r>
          </w:p>
        </w:tc>
        <w:tc>
          <w:tcPr>
            <w:tcW w:w="0" w:type="auto"/>
            <w:noWrap/>
            <w:hideMark/>
          </w:tcPr>
          <w:p w:rsidR="007C0E11" w:rsidRDefault="007C0E11" w:rsidP="00EC673F">
            <w:pPr>
              <w:pStyle w:val="Table"/>
            </w:pPr>
            <w:r>
              <w:t>159.11711</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albino</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albino</w:t>
            </w:r>
          </w:p>
        </w:tc>
        <w:tc>
          <w:tcPr>
            <w:tcW w:w="0" w:type="auto"/>
            <w:noWrap/>
            <w:hideMark/>
          </w:tcPr>
          <w:p w:rsidR="007C0E11" w:rsidRDefault="007C0E11" w:rsidP="00EC673F">
            <w:pPr>
              <w:pStyle w:val="Table"/>
            </w:pPr>
            <w:r>
              <w:t>4.81168</w:t>
            </w:r>
          </w:p>
        </w:tc>
        <w:tc>
          <w:tcPr>
            <w:tcW w:w="0" w:type="auto"/>
            <w:noWrap/>
            <w:hideMark/>
          </w:tcPr>
          <w:p w:rsidR="007C0E11" w:rsidRDefault="007C0E11" w:rsidP="00EC673F">
            <w:pPr>
              <w:pStyle w:val="Table"/>
            </w:pPr>
            <w:r>
              <w:t>4.29896</w:t>
            </w:r>
          </w:p>
        </w:tc>
      </w:tr>
      <w:tr w:rsidR="007C0E11" w:rsidTr="005740CF">
        <w:trPr>
          <w:trHeight w:val="255"/>
          <w:jc w:val="center"/>
        </w:trPr>
        <w:tc>
          <w:tcPr>
            <w:tcW w:w="1844" w:type="dxa"/>
            <w:noWrap/>
            <w:hideMark/>
          </w:tcPr>
          <w:p w:rsidR="007C0E11" w:rsidRPr="00B0106D" w:rsidRDefault="00A61591" w:rsidP="00EC673F">
            <w:pPr>
              <w:pStyle w:val="Table"/>
            </w:pPr>
            <w:r w:rsidRPr="00BA4922">
              <w:t>q EarthIR</w:t>
            </w:r>
          </w:p>
        </w:tc>
        <w:tc>
          <w:tcPr>
            <w:tcW w:w="1077" w:type="dxa"/>
            <w:noWrap/>
            <w:hideMark/>
          </w:tcPr>
          <w:p w:rsidR="007C0E11" w:rsidRDefault="007C0E11" w:rsidP="00EC673F">
            <w:pPr>
              <w:pStyle w:val="Table"/>
            </w:pPr>
            <w:r>
              <w:t>337.756656</w:t>
            </w:r>
          </w:p>
        </w:tc>
        <w:tc>
          <w:tcPr>
            <w:tcW w:w="0" w:type="auto"/>
            <w:noWrap/>
            <w:hideMark/>
          </w:tcPr>
          <w:p w:rsidR="007C0E11" w:rsidRDefault="007C0E11" w:rsidP="00EC673F">
            <w:pPr>
              <w:pStyle w:val="Table"/>
            </w:pPr>
            <w:r>
              <w:t>248.0053568</w:t>
            </w:r>
          </w:p>
        </w:tc>
        <w:tc>
          <w:tcPr>
            <w:tcW w:w="0" w:type="auto"/>
            <w:noWrap/>
            <w:hideMark/>
          </w:tcPr>
          <w:p w:rsidR="007C0E11" w:rsidRDefault="007C0E11" w:rsidP="00EC673F">
            <w:pPr>
              <w:pStyle w:val="Table"/>
            </w:pPr>
          </w:p>
        </w:tc>
        <w:tc>
          <w:tcPr>
            <w:tcW w:w="0" w:type="auto"/>
            <w:noWrap/>
            <w:hideMark/>
          </w:tcPr>
          <w:p w:rsidR="007C0E11" w:rsidRPr="00B0106D" w:rsidRDefault="00A61591" w:rsidP="00EC673F">
            <w:pPr>
              <w:pStyle w:val="Table"/>
            </w:pPr>
            <w:r w:rsidRPr="00BA4922">
              <w:t>q EarthIR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A61591" w:rsidP="00EC673F">
            <w:pPr>
              <w:pStyle w:val="Table"/>
            </w:pPr>
            <w:r w:rsidRPr="00BA4922">
              <w:t>q EarthIR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79.02329</w:t>
            </w:r>
          </w:p>
        </w:tc>
      </w:tr>
      <w:tr w:rsidR="007C0E11" w:rsidTr="005740CF">
        <w:trPr>
          <w:trHeight w:val="255"/>
          <w:jc w:val="center"/>
        </w:trPr>
        <w:tc>
          <w:tcPr>
            <w:tcW w:w="1844" w:type="dxa"/>
            <w:noWrap/>
            <w:hideMark/>
          </w:tcPr>
          <w:p w:rsidR="007C0E11" w:rsidRDefault="007C0E11" w:rsidP="00EC673F">
            <w:pPr>
              <w:pStyle w:val="Table"/>
            </w:pPr>
          </w:p>
        </w:tc>
        <w:tc>
          <w:tcPr>
            <w:tcW w:w="1077"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5740CF">
        <w:trPr>
          <w:trHeight w:val="255"/>
          <w:jc w:val="center"/>
        </w:trPr>
        <w:tc>
          <w:tcPr>
            <w:tcW w:w="1844" w:type="dxa"/>
            <w:noWrap/>
            <w:hideMark/>
          </w:tcPr>
          <w:p w:rsidR="007C0E11" w:rsidRDefault="007C0E11" w:rsidP="00EC673F">
            <w:pPr>
              <w:pStyle w:val="Table"/>
            </w:pPr>
          </w:p>
        </w:tc>
        <w:tc>
          <w:tcPr>
            <w:tcW w:w="1077"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5740CF">
        <w:trPr>
          <w:trHeight w:val="255"/>
          <w:jc w:val="center"/>
        </w:trPr>
        <w:tc>
          <w:tcPr>
            <w:tcW w:w="1844" w:type="dxa"/>
            <w:noWrap/>
            <w:hideMark/>
          </w:tcPr>
          <w:p w:rsidR="007C0E11" w:rsidRPr="00B0106D" w:rsidRDefault="007C0E11" w:rsidP="00EC673F">
            <w:pPr>
              <w:pStyle w:val="Table"/>
            </w:pPr>
            <w:r>
              <w:t>Q solar</w:t>
            </w:r>
          </w:p>
        </w:tc>
        <w:tc>
          <w:tcPr>
            <w:tcW w:w="1077" w:type="dxa"/>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13.064</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5740CF">
        <w:trPr>
          <w:trHeight w:val="255"/>
          <w:jc w:val="center"/>
        </w:trPr>
        <w:tc>
          <w:tcPr>
            <w:tcW w:w="1844" w:type="dxa"/>
            <w:noWrap/>
            <w:hideMark/>
          </w:tcPr>
          <w:p w:rsidR="007C0E11" w:rsidRPr="00B0106D" w:rsidRDefault="007C0E11" w:rsidP="00EC673F">
            <w:pPr>
              <w:pStyle w:val="Table"/>
            </w:pPr>
            <w:r>
              <w:t>Q albino</w:t>
            </w:r>
          </w:p>
        </w:tc>
        <w:tc>
          <w:tcPr>
            <w:tcW w:w="1077" w:type="dxa"/>
            <w:noWrap/>
            <w:hideMark/>
          </w:tcPr>
          <w:p w:rsidR="007C0E11" w:rsidRDefault="007C0E11" w:rsidP="00EC673F">
            <w:pPr>
              <w:pStyle w:val="Table"/>
            </w:pPr>
            <w:r>
              <w:t>1.7809438</w:t>
            </w:r>
          </w:p>
        </w:tc>
        <w:tc>
          <w:tcPr>
            <w:tcW w:w="0" w:type="auto"/>
            <w:noWrap/>
            <w:hideMark/>
          </w:tcPr>
          <w:p w:rsidR="007C0E11" w:rsidRDefault="007C0E11" w:rsidP="00EC673F">
            <w:pPr>
              <w:pStyle w:val="Table"/>
            </w:pPr>
            <w:r>
              <w:t>1.5911711</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albino</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albino</w:t>
            </w:r>
          </w:p>
        </w:tc>
        <w:tc>
          <w:tcPr>
            <w:tcW w:w="0" w:type="auto"/>
            <w:noWrap/>
            <w:hideMark/>
          </w:tcPr>
          <w:p w:rsidR="007C0E11" w:rsidRDefault="007C0E11" w:rsidP="00EC673F">
            <w:pPr>
              <w:pStyle w:val="Table"/>
            </w:pPr>
            <w:r>
              <w:t>0.048117</w:t>
            </w:r>
          </w:p>
        </w:tc>
        <w:tc>
          <w:tcPr>
            <w:tcW w:w="0" w:type="auto"/>
            <w:noWrap/>
            <w:hideMark/>
          </w:tcPr>
          <w:p w:rsidR="007C0E11" w:rsidRDefault="007C0E11" w:rsidP="00EC673F">
            <w:pPr>
              <w:pStyle w:val="Table"/>
            </w:pPr>
            <w:r>
              <w:t>0.04299</w:t>
            </w:r>
          </w:p>
        </w:tc>
      </w:tr>
      <w:tr w:rsidR="007C0E11" w:rsidTr="005740CF">
        <w:trPr>
          <w:trHeight w:val="255"/>
          <w:jc w:val="center"/>
        </w:trPr>
        <w:tc>
          <w:tcPr>
            <w:tcW w:w="1844" w:type="dxa"/>
            <w:noWrap/>
            <w:hideMark/>
          </w:tcPr>
          <w:p w:rsidR="007C0E11" w:rsidRPr="00B0106D" w:rsidRDefault="00A61591" w:rsidP="00EC673F">
            <w:pPr>
              <w:pStyle w:val="Table"/>
            </w:pPr>
            <w:r>
              <w:t>Q Earth I</w:t>
            </w:r>
            <w:r w:rsidRPr="00BA4922">
              <w:t>r</w:t>
            </w:r>
          </w:p>
        </w:tc>
        <w:tc>
          <w:tcPr>
            <w:tcW w:w="1077" w:type="dxa"/>
            <w:noWrap/>
            <w:hideMark/>
          </w:tcPr>
          <w:p w:rsidR="007C0E11" w:rsidRDefault="007C0E11" w:rsidP="00EC673F">
            <w:pPr>
              <w:pStyle w:val="Table"/>
            </w:pPr>
            <w:r>
              <w:t>3.37756656</w:t>
            </w:r>
          </w:p>
        </w:tc>
        <w:tc>
          <w:tcPr>
            <w:tcW w:w="0" w:type="auto"/>
            <w:noWrap/>
            <w:hideMark/>
          </w:tcPr>
          <w:p w:rsidR="007C0E11" w:rsidRDefault="007C0E11" w:rsidP="00EC673F">
            <w:pPr>
              <w:pStyle w:val="Table"/>
            </w:pPr>
            <w:r>
              <w:t>2.480053568</w:t>
            </w:r>
          </w:p>
        </w:tc>
        <w:tc>
          <w:tcPr>
            <w:tcW w:w="0" w:type="auto"/>
            <w:noWrap/>
            <w:hideMark/>
          </w:tcPr>
          <w:p w:rsidR="007C0E11" w:rsidRDefault="007C0E11" w:rsidP="00EC673F">
            <w:pPr>
              <w:pStyle w:val="Table"/>
            </w:pPr>
          </w:p>
        </w:tc>
        <w:tc>
          <w:tcPr>
            <w:tcW w:w="0" w:type="auto"/>
            <w:noWrap/>
            <w:hideMark/>
          </w:tcPr>
          <w:p w:rsidR="007C0E11" w:rsidRPr="00B0106D" w:rsidRDefault="00A61591" w:rsidP="00EC673F">
            <w:pPr>
              <w:pStyle w:val="Table"/>
            </w:pPr>
            <w:r>
              <w:t>Q Earth I</w:t>
            </w:r>
            <w:r w:rsidRPr="00BA4922">
              <w:t>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A61591" w:rsidP="00EC673F">
            <w:pPr>
              <w:pStyle w:val="Table"/>
            </w:pPr>
            <w:r>
              <w:t>Q Earth I</w:t>
            </w:r>
            <w:r w:rsidRPr="00BA4922">
              <w:t>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0.790233</w:t>
            </w:r>
          </w:p>
        </w:tc>
      </w:tr>
      <w:tr w:rsidR="007C0E11" w:rsidTr="005740CF">
        <w:trPr>
          <w:trHeight w:val="255"/>
          <w:jc w:val="center"/>
        </w:trPr>
        <w:tc>
          <w:tcPr>
            <w:tcW w:w="1844" w:type="dxa"/>
            <w:noWrap/>
            <w:hideMark/>
          </w:tcPr>
          <w:p w:rsidR="007C0E11" w:rsidRPr="00B0106D" w:rsidRDefault="007C0E11" w:rsidP="00EC673F">
            <w:pPr>
              <w:pStyle w:val="Table"/>
            </w:pPr>
            <w:r>
              <w:t>Q backload</w:t>
            </w:r>
          </w:p>
        </w:tc>
        <w:tc>
          <w:tcPr>
            <w:tcW w:w="1077" w:type="dxa"/>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backload</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backload</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5740CF">
        <w:trPr>
          <w:trHeight w:val="255"/>
          <w:jc w:val="center"/>
        </w:trPr>
        <w:tc>
          <w:tcPr>
            <w:tcW w:w="1844" w:type="dxa"/>
            <w:noWrap/>
            <w:hideMark/>
          </w:tcPr>
          <w:p w:rsidR="007C0E11" w:rsidRDefault="007C0E11" w:rsidP="00EC673F">
            <w:pPr>
              <w:pStyle w:val="Table"/>
            </w:pPr>
          </w:p>
        </w:tc>
        <w:tc>
          <w:tcPr>
            <w:tcW w:w="1077"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5740CF">
        <w:trPr>
          <w:trHeight w:val="255"/>
          <w:jc w:val="center"/>
        </w:trPr>
        <w:tc>
          <w:tcPr>
            <w:tcW w:w="1844" w:type="dxa"/>
            <w:tcBorders>
              <w:bottom w:val="single" w:sz="24" w:space="0" w:color="auto"/>
            </w:tcBorders>
            <w:noWrap/>
            <w:hideMark/>
          </w:tcPr>
          <w:p w:rsidR="007C0E11" w:rsidRDefault="007C0E11" w:rsidP="00EC673F">
            <w:pPr>
              <w:pStyle w:val="Table"/>
            </w:pPr>
            <w:r>
              <w:t>Qface1</w:t>
            </w:r>
          </w:p>
        </w:tc>
        <w:tc>
          <w:tcPr>
            <w:tcW w:w="1077" w:type="dxa"/>
            <w:tcBorders>
              <w:bottom w:val="single" w:sz="24" w:space="0" w:color="auto"/>
            </w:tcBorders>
            <w:noWrap/>
            <w:hideMark/>
          </w:tcPr>
          <w:p w:rsidR="007C0E11" w:rsidRDefault="007C0E11" w:rsidP="00EC673F">
            <w:pPr>
              <w:pStyle w:val="Table"/>
            </w:pPr>
            <w:r>
              <w:t>5.15851036</w:t>
            </w:r>
          </w:p>
        </w:tc>
        <w:tc>
          <w:tcPr>
            <w:tcW w:w="0" w:type="auto"/>
            <w:tcBorders>
              <w:bottom w:val="single" w:sz="24" w:space="0" w:color="auto"/>
            </w:tcBorders>
            <w:noWrap/>
            <w:hideMark/>
          </w:tcPr>
          <w:p w:rsidR="007C0E11" w:rsidRDefault="007C0E11" w:rsidP="00EC673F">
            <w:pPr>
              <w:pStyle w:val="Table"/>
            </w:pPr>
            <w:r>
              <w:t>4.071224668</w:t>
            </w: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r>
              <w:t>13.064</w:t>
            </w:r>
          </w:p>
        </w:tc>
        <w:tc>
          <w:tcPr>
            <w:tcW w:w="0" w:type="auto"/>
            <w:tcBorders>
              <w:bottom w:val="single" w:sz="24" w:space="0" w:color="auto"/>
            </w:tcBorders>
            <w:noWrap/>
            <w:hideMark/>
          </w:tcPr>
          <w:p w:rsidR="007C0E11" w:rsidRDefault="007C0E11" w:rsidP="00EC673F">
            <w:pPr>
              <w:pStyle w:val="Table"/>
            </w:pPr>
            <w:r>
              <w:t>0</w:t>
            </w: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r>
              <w:t>1.124329</w:t>
            </w:r>
          </w:p>
        </w:tc>
        <w:tc>
          <w:tcPr>
            <w:tcW w:w="0" w:type="auto"/>
            <w:tcBorders>
              <w:bottom w:val="single" w:sz="24" w:space="0" w:color="auto"/>
            </w:tcBorders>
            <w:noWrap/>
            <w:hideMark/>
          </w:tcPr>
          <w:p w:rsidR="007C0E11" w:rsidRDefault="007C0E11" w:rsidP="00EC673F">
            <w:pPr>
              <w:pStyle w:val="Table"/>
            </w:pPr>
            <w:r>
              <w:t>0.833222</w:t>
            </w:r>
          </w:p>
        </w:tc>
      </w:tr>
    </w:tbl>
    <w:p w:rsidR="007C0E11" w:rsidRPr="006A1FE5" w:rsidRDefault="007C0E11" w:rsidP="007C0E11">
      <w:pPr>
        <w:pStyle w:val="Caption"/>
      </w:pPr>
      <w:r>
        <w:br w:type="page"/>
      </w:r>
      <w:bookmarkStart w:id="906" w:name="_Toc207775316"/>
      <w:r>
        <w:lastRenderedPageBreak/>
        <w:t xml:space="preserve">Table </w:t>
      </w:r>
      <w:fldSimple w:instr=" SEQ Table \* ARABIC ">
        <w:r w:rsidR="00D46473">
          <w:rPr>
            <w:noProof/>
          </w:rPr>
          <w:t>77</w:t>
        </w:r>
      </w:fldSimple>
      <w:r w:rsidRPr="006A1FE5">
        <w:t>:  Sides 4- 6 in a 1000 km orbit (hot and cold cases)</w:t>
      </w:r>
      <w:bookmarkEnd w:id="906"/>
    </w:p>
    <w:tbl>
      <w:tblPr>
        <w:tblW w:w="12660" w:type="dxa"/>
        <w:jc w:val="center"/>
        <w:tblBorders>
          <w:top w:val="single" w:sz="24" w:space="0" w:color="auto"/>
          <w:bottom w:val="single" w:sz="24" w:space="0" w:color="auto"/>
        </w:tblBorders>
        <w:tblLook w:val="04A0"/>
      </w:tblPr>
      <w:tblGrid>
        <w:gridCol w:w="1693"/>
        <w:gridCol w:w="971"/>
        <w:gridCol w:w="971"/>
        <w:gridCol w:w="955"/>
        <w:gridCol w:w="1694"/>
        <w:gridCol w:w="972"/>
        <w:gridCol w:w="972"/>
        <w:gridCol w:w="955"/>
        <w:gridCol w:w="1694"/>
        <w:gridCol w:w="972"/>
        <w:gridCol w:w="972"/>
      </w:tblGrid>
      <w:tr w:rsidR="007C0E11" w:rsidRPr="00BA4922" w:rsidTr="008D577C">
        <w:trPr>
          <w:trHeight w:val="255"/>
          <w:jc w:val="center"/>
        </w:trPr>
        <w:tc>
          <w:tcPr>
            <w:tcW w:w="1660" w:type="dxa"/>
            <w:tcBorders>
              <w:top w:val="single" w:sz="24" w:space="0" w:color="auto"/>
            </w:tcBorders>
            <w:noWrap/>
            <w:hideMark/>
          </w:tcPr>
          <w:p w:rsidR="007C0E11" w:rsidRPr="00BA4922" w:rsidRDefault="007C0E11" w:rsidP="00EC673F">
            <w:pPr>
              <w:pStyle w:val="Table"/>
            </w:pPr>
            <w:r w:rsidRPr="00BA4922">
              <w:t>Side 4</w:t>
            </w:r>
          </w:p>
        </w:tc>
        <w:tc>
          <w:tcPr>
            <w:tcW w:w="1920" w:type="dxa"/>
            <w:gridSpan w:val="2"/>
            <w:tcBorders>
              <w:top w:val="single" w:sz="24" w:space="0" w:color="auto"/>
            </w:tcBorders>
            <w:noWrap/>
            <w:hideMark/>
          </w:tcPr>
          <w:p w:rsidR="007C0E11" w:rsidRPr="00BA4922" w:rsidRDefault="007C0E11" w:rsidP="00EC673F">
            <w:pPr>
              <w:pStyle w:val="Table"/>
            </w:pPr>
            <w:r w:rsidRPr="00BA4922">
              <w:t>space facing</w:t>
            </w:r>
          </w:p>
        </w:tc>
        <w:tc>
          <w:tcPr>
            <w:tcW w:w="960" w:type="dxa"/>
            <w:tcBorders>
              <w:top w:val="single" w:sz="24" w:space="0" w:color="auto"/>
            </w:tcBorders>
            <w:noWrap/>
            <w:hideMark/>
          </w:tcPr>
          <w:p w:rsidR="007C0E11" w:rsidRPr="00BA4922" w:rsidRDefault="007C0E11" w:rsidP="00EC673F">
            <w:pPr>
              <w:pStyle w:val="Table"/>
            </w:pPr>
          </w:p>
        </w:tc>
        <w:tc>
          <w:tcPr>
            <w:tcW w:w="1660" w:type="dxa"/>
            <w:tcBorders>
              <w:top w:val="single" w:sz="24" w:space="0" w:color="auto"/>
            </w:tcBorders>
            <w:noWrap/>
            <w:hideMark/>
          </w:tcPr>
          <w:p w:rsidR="007C0E11" w:rsidRPr="00BA4922" w:rsidRDefault="007C0E11" w:rsidP="00EC673F">
            <w:pPr>
              <w:pStyle w:val="Table"/>
            </w:pPr>
            <w:r w:rsidRPr="00BA4922">
              <w:t>Side 5</w:t>
            </w:r>
          </w:p>
        </w:tc>
        <w:tc>
          <w:tcPr>
            <w:tcW w:w="1920" w:type="dxa"/>
            <w:gridSpan w:val="2"/>
            <w:tcBorders>
              <w:top w:val="single" w:sz="24" w:space="0" w:color="auto"/>
            </w:tcBorders>
            <w:noWrap/>
            <w:hideMark/>
          </w:tcPr>
          <w:p w:rsidR="007C0E11" w:rsidRPr="00BA4922" w:rsidRDefault="007C0E11" w:rsidP="00EC673F">
            <w:pPr>
              <w:pStyle w:val="Table"/>
            </w:pPr>
            <w:r w:rsidRPr="00BA4922">
              <w:t>space facing</w:t>
            </w:r>
          </w:p>
        </w:tc>
        <w:tc>
          <w:tcPr>
            <w:tcW w:w="960" w:type="dxa"/>
            <w:tcBorders>
              <w:top w:val="single" w:sz="24" w:space="0" w:color="auto"/>
            </w:tcBorders>
            <w:noWrap/>
            <w:hideMark/>
          </w:tcPr>
          <w:p w:rsidR="007C0E11" w:rsidRPr="00BA4922" w:rsidRDefault="007C0E11" w:rsidP="00EC673F">
            <w:pPr>
              <w:pStyle w:val="Table"/>
            </w:pPr>
          </w:p>
        </w:tc>
        <w:tc>
          <w:tcPr>
            <w:tcW w:w="1660" w:type="dxa"/>
            <w:tcBorders>
              <w:top w:val="single" w:sz="24" w:space="0" w:color="auto"/>
            </w:tcBorders>
            <w:noWrap/>
            <w:hideMark/>
          </w:tcPr>
          <w:p w:rsidR="007C0E11" w:rsidRPr="00BA4922" w:rsidRDefault="007C0E11" w:rsidP="00EC673F">
            <w:pPr>
              <w:pStyle w:val="Table"/>
            </w:pPr>
            <w:r w:rsidRPr="00BA4922">
              <w:t>Side 6</w:t>
            </w:r>
          </w:p>
        </w:tc>
        <w:tc>
          <w:tcPr>
            <w:tcW w:w="1920" w:type="dxa"/>
            <w:gridSpan w:val="2"/>
            <w:tcBorders>
              <w:top w:val="single" w:sz="24" w:space="0" w:color="auto"/>
            </w:tcBorders>
            <w:noWrap/>
            <w:hideMark/>
          </w:tcPr>
          <w:p w:rsidR="007C0E11" w:rsidRPr="00BA4922" w:rsidRDefault="007C0E11" w:rsidP="00EC673F">
            <w:pPr>
              <w:pStyle w:val="Table"/>
            </w:pPr>
            <w:r w:rsidRPr="00BA4922">
              <w:t>space facing</w:t>
            </w:r>
          </w:p>
        </w:tc>
      </w:tr>
      <w:tr w:rsidR="007C0E11" w:rsidRPr="00BA4922" w:rsidTr="008D577C">
        <w:trPr>
          <w:trHeight w:val="255"/>
          <w:jc w:val="center"/>
        </w:trPr>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500 km alt</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500 km alt</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500 km alt</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r>
      <w:tr w:rsidR="007C0E11" w:rsidRPr="00BA4922" w:rsidTr="008D577C">
        <w:trPr>
          <w:trHeight w:val="255"/>
          <w:jc w:val="center"/>
        </w:trPr>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Hot</w:t>
            </w:r>
          </w:p>
        </w:tc>
        <w:tc>
          <w:tcPr>
            <w:tcW w:w="0" w:type="auto"/>
            <w:noWrap/>
            <w:hideMark/>
          </w:tcPr>
          <w:p w:rsidR="007C0E11" w:rsidRPr="00BA4922" w:rsidRDefault="007C0E11" w:rsidP="00EC673F">
            <w:pPr>
              <w:pStyle w:val="Table"/>
            </w:pPr>
            <w:r w:rsidRPr="00BA4922">
              <w:t>Cold</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Hot</w:t>
            </w:r>
          </w:p>
        </w:tc>
        <w:tc>
          <w:tcPr>
            <w:tcW w:w="0" w:type="auto"/>
            <w:noWrap/>
            <w:hideMark/>
          </w:tcPr>
          <w:p w:rsidR="007C0E11" w:rsidRPr="00BA4922" w:rsidRDefault="007C0E11" w:rsidP="00EC673F">
            <w:pPr>
              <w:pStyle w:val="Table"/>
            </w:pPr>
            <w:r w:rsidRPr="00BA4922">
              <w:t>Cold</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Hot</w:t>
            </w:r>
          </w:p>
        </w:tc>
        <w:tc>
          <w:tcPr>
            <w:tcW w:w="0" w:type="auto"/>
            <w:noWrap/>
            <w:hideMark/>
          </w:tcPr>
          <w:p w:rsidR="007C0E11" w:rsidRPr="00BA4922" w:rsidRDefault="007C0E11" w:rsidP="00EC673F">
            <w:pPr>
              <w:pStyle w:val="Table"/>
            </w:pPr>
            <w:r w:rsidRPr="00BA4922">
              <w:t>Cold</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solar constant</w:t>
            </w:r>
          </w:p>
        </w:tc>
        <w:tc>
          <w:tcPr>
            <w:tcW w:w="0" w:type="auto"/>
            <w:noWrap/>
            <w:hideMark/>
          </w:tcPr>
          <w:p w:rsidR="007C0E11" w:rsidRPr="00BA4922" w:rsidRDefault="007C0E11" w:rsidP="00EC673F">
            <w:pPr>
              <w:pStyle w:val="Table"/>
            </w:pPr>
            <w:r w:rsidRPr="00BA4922">
              <w:t>1420</w:t>
            </w:r>
          </w:p>
        </w:tc>
        <w:tc>
          <w:tcPr>
            <w:tcW w:w="0" w:type="auto"/>
            <w:noWrap/>
            <w:hideMark/>
          </w:tcPr>
          <w:p w:rsidR="007C0E11" w:rsidRPr="00BA4922" w:rsidRDefault="007C0E11" w:rsidP="00EC673F">
            <w:pPr>
              <w:pStyle w:val="Table"/>
            </w:pPr>
            <w:r w:rsidRPr="00BA4922">
              <w:t>1360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solar constant</w:t>
            </w:r>
          </w:p>
        </w:tc>
        <w:tc>
          <w:tcPr>
            <w:tcW w:w="0" w:type="auto"/>
            <w:noWrap/>
            <w:hideMark/>
          </w:tcPr>
          <w:p w:rsidR="007C0E11" w:rsidRPr="00BA4922" w:rsidRDefault="007C0E11" w:rsidP="00EC673F">
            <w:pPr>
              <w:pStyle w:val="Table"/>
            </w:pPr>
            <w:r w:rsidRPr="00BA4922">
              <w:t>1420</w:t>
            </w:r>
          </w:p>
        </w:tc>
        <w:tc>
          <w:tcPr>
            <w:tcW w:w="0" w:type="auto"/>
            <w:noWrap/>
            <w:hideMark/>
          </w:tcPr>
          <w:p w:rsidR="007C0E11" w:rsidRPr="00BA4922" w:rsidRDefault="007C0E11" w:rsidP="00EC673F">
            <w:pPr>
              <w:pStyle w:val="Table"/>
            </w:pPr>
            <w:r w:rsidRPr="00BA4922">
              <w:t>1360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solar constant</w:t>
            </w:r>
          </w:p>
        </w:tc>
        <w:tc>
          <w:tcPr>
            <w:tcW w:w="0" w:type="auto"/>
            <w:noWrap/>
            <w:hideMark/>
          </w:tcPr>
          <w:p w:rsidR="007C0E11" w:rsidRPr="00BA4922" w:rsidRDefault="007C0E11" w:rsidP="00EC673F">
            <w:pPr>
              <w:pStyle w:val="Table"/>
            </w:pPr>
            <w:r w:rsidRPr="00BA4922">
              <w:t>1420</w:t>
            </w:r>
          </w:p>
        </w:tc>
        <w:tc>
          <w:tcPr>
            <w:tcW w:w="0" w:type="auto"/>
            <w:noWrap/>
            <w:hideMark/>
          </w:tcPr>
          <w:p w:rsidR="007C0E11" w:rsidRPr="00BA4922" w:rsidRDefault="007C0E11" w:rsidP="00EC673F">
            <w:pPr>
              <w:pStyle w:val="Table"/>
            </w:pPr>
            <w:r w:rsidRPr="00BA4922">
              <w:t>1360</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Albedo</w:t>
            </w:r>
          </w:p>
        </w:tc>
        <w:tc>
          <w:tcPr>
            <w:tcW w:w="0" w:type="auto"/>
            <w:noWrap/>
            <w:hideMark/>
          </w:tcPr>
          <w:p w:rsidR="007C0E11" w:rsidRPr="00BA4922" w:rsidRDefault="007C0E11" w:rsidP="00EC673F">
            <w:pPr>
              <w:pStyle w:val="Table"/>
            </w:pPr>
            <w:r w:rsidRPr="00BA4922">
              <w:t>0.3</w:t>
            </w:r>
          </w:p>
        </w:tc>
        <w:tc>
          <w:tcPr>
            <w:tcW w:w="0" w:type="auto"/>
            <w:noWrap/>
            <w:hideMark/>
          </w:tcPr>
          <w:p w:rsidR="007C0E11" w:rsidRPr="00BA4922" w:rsidRDefault="007C0E11" w:rsidP="00EC673F">
            <w:pPr>
              <w:pStyle w:val="Table"/>
            </w:pPr>
            <w:r w:rsidRPr="00BA4922">
              <w:t>0.23</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Albedo</w:t>
            </w:r>
          </w:p>
        </w:tc>
        <w:tc>
          <w:tcPr>
            <w:tcW w:w="0" w:type="auto"/>
            <w:noWrap/>
            <w:hideMark/>
          </w:tcPr>
          <w:p w:rsidR="007C0E11" w:rsidRPr="00BA4922" w:rsidRDefault="007C0E11" w:rsidP="00EC673F">
            <w:pPr>
              <w:pStyle w:val="Table"/>
            </w:pPr>
            <w:r w:rsidRPr="00BA4922">
              <w:t>0.3</w:t>
            </w:r>
          </w:p>
        </w:tc>
        <w:tc>
          <w:tcPr>
            <w:tcW w:w="0" w:type="auto"/>
            <w:noWrap/>
            <w:hideMark/>
          </w:tcPr>
          <w:p w:rsidR="007C0E11" w:rsidRPr="00BA4922" w:rsidRDefault="007C0E11" w:rsidP="00EC673F">
            <w:pPr>
              <w:pStyle w:val="Table"/>
            </w:pPr>
            <w:r w:rsidRPr="00BA4922">
              <w:t>0.23</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Albedo</w:t>
            </w:r>
          </w:p>
        </w:tc>
        <w:tc>
          <w:tcPr>
            <w:tcW w:w="0" w:type="auto"/>
            <w:noWrap/>
            <w:hideMark/>
          </w:tcPr>
          <w:p w:rsidR="007C0E11" w:rsidRPr="00BA4922" w:rsidRDefault="007C0E11" w:rsidP="00EC673F">
            <w:pPr>
              <w:pStyle w:val="Table"/>
            </w:pPr>
            <w:r w:rsidRPr="00BA4922">
              <w:t>0.3</w:t>
            </w:r>
          </w:p>
        </w:tc>
        <w:tc>
          <w:tcPr>
            <w:tcW w:w="0" w:type="auto"/>
            <w:noWrap/>
            <w:hideMark/>
          </w:tcPr>
          <w:p w:rsidR="007C0E11" w:rsidRPr="00BA4922" w:rsidRDefault="007C0E11" w:rsidP="00EC673F">
            <w:pPr>
              <w:pStyle w:val="Table"/>
            </w:pPr>
            <w:r w:rsidRPr="00BA4922">
              <w:t>0.23</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Earth IR</w:t>
            </w:r>
          </w:p>
        </w:tc>
        <w:tc>
          <w:tcPr>
            <w:tcW w:w="0" w:type="auto"/>
            <w:noWrap/>
            <w:hideMark/>
          </w:tcPr>
          <w:p w:rsidR="007C0E11" w:rsidRPr="00BA4922" w:rsidRDefault="007C0E11" w:rsidP="00EC673F">
            <w:pPr>
              <w:pStyle w:val="Table"/>
            </w:pPr>
            <w:r w:rsidRPr="00BA4922">
              <w:t>244</w:t>
            </w:r>
          </w:p>
        </w:tc>
        <w:tc>
          <w:tcPr>
            <w:tcW w:w="0" w:type="auto"/>
            <w:noWrap/>
            <w:hideMark/>
          </w:tcPr>
          <w:p w:rsidR="007C0E11" w:rsidRPr="00BA4922" w:rsidRDefault="007C0E11" w:rsidP="00EC673F">
            <w:pPr>
              <w:pStyle w:val="Table"/>
            </w:pPr>
            <w:r w:rsidRPr="00BA4922">
              <w:t>218</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Earth IR</w:t>
            </w:r>
          </w:p>
        </w:tc>
        <w:tc>
          <w:tcPr>
            <w:tcW w:w="0" w:type="auto"/>
            <w:noWrap/>
            <w:hideMark/>
          </w:tcPr>
          <w:p w:rsidR="007C0E11" w:rsidRPr="00BA4922" w:rsidRDefault="007C0E11" w:rsidP="00EC673F">
            <w:pPr>
              <w:pStyle w:val="Table"/>
            </w:pPr>
            <w:r w:rsidRPr="00BA4922">
              <w:t>244</w:t>
            </w:r>
          </w:p>
        </w:tc>
        <w:tc>
          <w:tcPr>
            <w:tcW w:w="0" w:type="auto"/>
            <w:noWrap/>
            <w:hideMark/>
          </w:tcPr>
          <w:p w:rsidR="007C0E11" w:rsidRPr="00BA4922" w:rsidRDefault="007C0E11" w:rsidP="00EC673F">
            <w:pPr>
              <w:pStyle w:val="Table"/>
            </w:pPr>
            <w:r w:rsidRPr="00BA4922">
              <w:t>218</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Earth IR</w:t>
            </w:r>
          </w:p>
        </w:tc>
        <w:tc>
          <w:tcPr>
            <w:tcW w:w="0" w:type="auto"/>
            <w:noWrap/>
            <w:hideMark/>
          </w:tcPr>
          <w:p w:rsidR="007C0E11" w:rsidRPr="00BA4922" w:rsidRDefault="007C0E11" w:rsidP="00EC673F">
            <w:pPr>
              <w:pStyle w:val="Table"/>
            </w:pPr>
            <w:r w:rsidRPr="00BA4922">
              <w:t>244</w:t>
            </w:r>
          </w:p>
        </w:tc>
        <w:tc>
          <w:tcPr>
            <w:tcW w:w="0" w:type="auto"/>
            <w:noWrap/>
            <w:hideMark/>
          </w:tcPr>
          <w:p w:rsidR="007C0E11" w:rsidRPr="00BA4922" w:rsidRDefault="007C0E11" w:rsidP="00EC673F">
            <w:pPr>
              <w:pStyle w:val="Table"/>
            </w:pPr>
            <w:r w:rsidRPr="00BA4922">
              <w:t>218</w:t>
            </w:r>
          </w:p>
        </w:tc>
      </w:tr>
      <w:tr w:rsidR="007C0E11" w:rsidRPr="00BA4922" w:rsidTr="008D577C">
        <w:trPr>
          <w:trHeight w:val="255"/>
          <w:jc w:val="center"/>
        </w:trPr>
        <w:tc>
          <w:tcPr>
            <w:tcW w:w="0" w:type="auto"/>
            <w:noWrap/>
            <w:hideMark/>
          </w:tcPr>
          <w:p w:rsidR="007C0E11" w:rsidRPr="00BA4922" w:rsidRDefault="005740CF" w:rsidP="00EC673F">
            <w:pPr>
              <w:pStyle w:val="Table"/>
            </w:pPr>
            <w:r>
              <w:t>E</w:t>
            </w:r>
            <w:r w:rsidR="007C0E11" w:rsidRPr="00BA4922">
              <w:t xml:space="preserve">missivity of side </w:t>
            </w:r>
          </w:p>
        </w:tc>
        <w:tc>
          <w:tcPr>
            <w:tcW w:w="0" w:type="auto"/>
            <w:noWrap/>
            <w:hideMark/>
          </w:tcPr>
          <w:p w:rsidR="007C0E11" w:rsidRPr="00BA4922" w:rsidRDefault="007C0E11" w:rsidP="00EC673F">
            <w:pPr>
              <w:pStyle w:val="Table"/>
            </w:pPr>
            <w:r w:rsidRPr="00BA4922">
              <w:t>0.85</w:t>
            </w:r>
          </w:p>
        </w:tc>
        <w:tc>
          <w:tcPr>
            <w:tcW w:w="0" w:type="auto"/>
            <w:noWrap/>
            <w:hideMark/>
          </w:tcPr>
          <w:p w:rsidR="007C0E11" w:rsidRPr="00BA4922" w:rsidRDefault="007C0E11" w:rsidP="00EC673F">
            <w:pPr>
              <w:pStyle w:val="Table"/>
            </w:pPr>
            <w:r w:rsidRPr="00BA4922">
              <w:t>0.85</w:t>
            </w:r>
          </w:p>
        </w:tc>
        <w:tc>
          <w:tcPr>
            <w:tcW w:w="0" w:type="auto"/>
            <w:noWrap/>
            <w:hideMark/>
          </w:tcPr>
          <w:p w:rsidR="007C0E11" w:rsidRPr="00BA4922" w:rsidRDefault="007C0E11" w:rsidP="00EC673F">
            <w:pPr>
              <w:pStyle w:val="Table"/>
            </w:pPr>
          </w:p>
        </w:tc>
        <w:tc>
          <w:tcPr>
            <w:tcW w:w="0" w:type="auto"/>
            <w:noWrap/>
            <w:hideMark/>
          </w:tcPr>
          <w:p w:rsidR="007C0E11" w:rsidRPr="00BA4922" w:rsidRDefault="005740CF" w:rsidP="00EC673F">
            <w:pPr>
              <w:pStyle w:val="Table"/>
            </w:pPr>
            <w:r>
              <w:t>E</w:t>
            </w:r>
            <w:r w:rsidR="007C0E11" w:rsidRPr="00BA4922">
              <w:t xml:space="preserve">missivity of side </w:t>
            </w:r>
          </w:p>
        </w:tc>
        <w:tc>
          <w:tcPr>
            <w:tcW w:w="0" w:type="auto"/>
            <w:noWrap/>
            <w:hideMark/>
          </w:tcPr>
          <w:p w:rsidR="007C0E11" w:rsidRPr="00BA4922" w:rsidRDefault="007C0E11" w:rsidP="00EC673F">
            <w:pPr>
              <w:pStyle w:val="Table"/>
            </w:pPr>
            <w:r w:rsidRPr="00BA4922">
              <w:t>0.85</w:t>
            </w:r>
          </w:p>
        </w:tc>
        <w:tc>
          <w:tcPr>
            <w:tcW w:w="0" w:type="auto"/>
            <w:noWrap/>
            <w:hideMark/>
          </w:tcPr>
          <w:p w:rsidR="007C0E11" w:rsidRPr="00BA4922" w:rsidRDefault="007C0E11" w:rsidP="00EC673F">
            <w:pPr>
              <w:pStyle w:val="Table"/>
            </w:pPr>
            <w:r w:rsidRPr="00BA4922">
              <w:t>0.85</w:t>
            </w:r>
          </w:p>
        </w:tc>
        <w:tc>
          <w:tcPr>
            <w:tcW w:w="0" w:type="auto"/>
            <w:noWrap/>
            <w:hideMark/>
          </w:tcPr>
          <w:p w:rsidR="007C0E11" w:rsidRPr="00BA4922" w:rsidRDefault="007C0E11" w:rsidP="00EC673F">
            <w:pPr>
              <w:pStyle w:val="Table"/>
            </w:pPr>
          </w:p>
        </w:tc>
        <w:tc>
          <w:tcPr>
            <w:tcW w:w="0" w:type="auto"/>
            <w:noWrap/>
            <w:hideMark/>
          </w:tcPr>
          <w:p w:rsidR="007C0E11" w:rsidRPr="00BA4922" w:rsidRDefault="005740CF" w:rsidP="00EC673F">
            <w:pPr>
              <w:pStyle w:val="Table"/>
            </w:pPr>
            <w:r>
              <w:t>E</w:t>
            </w:r>
            <w:r w:rsidR="007C0E11" w:rsidRPr="00BA4922">
              <w:t xml:space="preserve">missivity of side </w:t>
            </w:r>
          </w:p>
        </w:tc>
        <w:tc>
          <w:tcPr>
            <w:tcW w:w="0" w:type="auto"/>
            <w:noWrap/>
            <w:hideMark/>
          </w:tcPr>
          <w:p w:rsidR="007C0E11" w:rsidRPr="00BA4922" w:rsidRDefault="007C0E11" w:rsidP="00EC673F">
            <w:pPr>
              <w:pStyle w:val="Table"/>
            </w:pPr>
            <w:r w:rsidRPr="00BA4922">
              <w:t>0.85</w:t>
            </w:r>
          </w:p>
        </w:tc>
        <w:tc>
          <w:tcPr>
            <w:tcW w:w="0" w:type="auto"/>
            <w:noWrap/>
            <w:hideMark/>
          </w:tcPr>
          <w:p w:rsidR="007C0E11" w:rsidRPr="00BA4922" w:rsidRDefault="007C0E11" w:rsidP="00EC673F">
            <w:pPr>
              <w:pStyle w:val="Table"/>
            </w:pPr>
            <w:r w:rsidRPr="00BA4922">
              <w:t>0.85</w:t>
            </w:r>
          </w:p>
        </w:tc>
      </w:tr>
      <w:tr w:rsidR="007C0E11" w:rsidRPr="00BA4922" w:rsidTr="008D577C">
        <w:trPr>
          <w:trHeight w:val="255"/>
          <w:jc w:val="center"/>
        </w:trPr>
        <w:tc>
          <w:tcPr>
            <w:tcW w:w="0" w:type="auto"/>
            <w:noWrap/>
            <w:hideMark/>
          </w:tcPr>
          <w:p w:rsidR="007C0E11" w:rsidRPr="00BA4922" w:rsidRDefault="005740CF" w:rsidP="00EC673F">
            <w:pPr>
              <w:pStyle w:val="Table"/>
            </w:pPr>
            <w:r>
              <w:t>A</w:t>
            </w:r>
            <w:r w:rsidR="007C0E11" w:rsidRPr="00BA4922">
              <w:t>bsorption of side</w:t>
            </w:r>
          </w:p>
        </w:tc>
        <w:tc>
          <w:tcPr>
            <w:tcW w:w="0" w:type="auto"/>
            <w:noWrap/>
            <w:hideMark/>
          </w:tcPr>
          <w:p w:rsidR="007C0E11" w:rsidRPr="00BA4922" w:rsidRDefault="007C0E11" w:rsidP="00EC673F">
            <w:pPr>
              <w:pStyle w:val="Table"/>
            </w:pPr>
            <w:r w:rsidRPr="00BA4922">
              <w:t>0.92</w:t>
            </w:r>
          </w:p>
        </w:tc>
        <w:tc>
          <w:tcPr>
            <w:tcW w:w="0" w:type="auto"/>
            <w:noWrap/>
            <w:hideMark/>
          </w:tcPr>
          <w:p w:rsidR="007C0E11" w:rsidRPr="00BA4922" w:rsidRDefault="007C0E11" w:rsidP="00EC673F">
            <w:pPr>
              <w:pStyle w:val="Table"/>
            </w:pPr>
            <w:r w:rsidRPr="00BA4922">
              <w:t>0.92</w:t>
            </w:r>
          </w:p>
        </w:tc>
        <w:tc>
          <w:tcPr>
            <w:tcW w:w="0" w:type="auto"/>
            <w:noWrap/>
            <w:hideMark/>
          </w:tcPr>
          <w:p w:rsidR="007C0E11" w:rsidRPr="00BA4922" w:rsidRDefault="007C0E11" w:rsidP="00EC673F">
            <w:pPr>
              <w:pStyle w:val="Table"/>
            </w:pPr>
          </w:p>
        </w:tc>
        <w:tc>
          <w:tcPr>
            <w:tcW w:w="0" w:type="auto"/>
            <w:noWrap/>
            <w:hideMark/>
          </w:tcPr>
          <w:p w:rsidR="007C0E11" w:rsidRPr="00BA4922" w:rsidRDefault="005740CF" w:rsidP="00EC673F">
            <w:pPr>
              <w:pStyle w:val="Table"/>
            </w:pPr>
            <w:r>
              <w:t>A</w:t>
            </w:r>
            <w:r w:rsidR="007C0E11" w:rsidRPr="00BA4922">
              <w:t>bsorption of side</w:t>
            </w:r>
          </w:p>
        </w:tc>
        <w:tc>
          <w:tcPr>
            <w:tcW w:w="0" w:type="auto"/>
            <w:noWrap/>
            <w:hideMark/>
          </w:tcPr>
          <w:p w:rsidR="007C0E11" w:rsidRPr="00BA4922" w:rsidRDefault="007C0E11" w:rsidP="00EC673F">
            <w:pPr>
              <w:pStyle w:val="Table"/>
            </w:pPr>
            <w:r w:rsidRPr="00BA4922">
              <w:t>0.92</w:t>
            </w:r>
          </w:p>
        </w:tc>
        <w:tc>
          <w:tcPr>
            <w:tcW w:w="0" w:type="auto"/>
            <w:noWrap/>
            <w:hideMark/>
          </w:tcPr>
          <w:p w:rsidR="007C0E11" w:rsidRPr="00BA4922" w:rsidRDefault="007C0E11" w:rsidP="00EC673F">
            <w:pPr>
              <w:pStyle w:val="Table"/>
            </w:pPr>
            <w:r w:rsidRPr="00BA4922">
              <w:t>0.92</w:t>
            </w:r>
          </w:p>
        </w:tc>
        <w:tc>
          <w:tcPr>
            <w:tcW w:w="0" w:type="auto"/>
            <w:noWrap/>
            <w:hideMark/>
          </w:tcPr>
          <w:p w:rsidR="007C0E11" w:rsidRPr="00BA4922" w:rsidRDefault="007C0E11" w:rsidP="00EC673F">
            <w:pPr>
              <w:pStyle w:val="Table"/>
            </w:pPr>
          </w:p>
        </w:tc>
        <w:tc>
          <w:tcPr>
            <w:tcW w:w="0" w:type="auto"/>
            <w:noWrap/>
            <w:hideMark/>
          </w:tcPr>
          <w:p w:rsidR="007C0E11" w:rsidRPr="00BA4922" w:rsidRDefault="005740CF" w:rsidP="00EC673F">
            <w:pPr>
              <w:pStyle w:val="Table"/>
            </w:pPr>
            <w:r>
              <w:t>A</w:t>
            </w:r>
            <w:r w:rsidR="007C0E11" w:rsidRPr="00BA4922">
              <w:t>bsorption of side</w:t>
            </w:r>
          </w:p>
        </w:tc>
        <w:tc>
          <w:tcPr>
            <w:tcW w:w="0" w:type="auto"/>
            <w:noWrap/>
            <w:hideMark/>
          </w:tcPr>
          <w:p w:rsidR="007C0E11" w:rsidRPr="00BA4922" w:rsidRDefault="007C0E11" w:rsidP="00EC673F">
            <w:pPr>
              <w:pStyle w:val="Table"/>
            </w:pPr>
            <w:r w:rsidRPr="00BA4922">
              <w:t>0.92</w:t>
            </w:r>
          </w:p>
        </w:tc>
        <w:tc>
          <w:tcPr>
            <w:tcW w:w="0" w:type="auto"/>
            <w:noWrap/>
            <w:hideMark/>
          </w:tcPr>
          <w:p w:rsidR="007C0E11" w:rsidRPr="00BA4922" w:rsidRDefault="007C0E11" w:rsidP="00EC673F">
            <w:pPr>
              <w:pStyle w:val="Table"/>
            </w:pPr>
            <w:r w:rsidRPr="00BA4922">
              <w:t>0.92</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Area</w:t>
            </w:r>
          </w:p>
        </w:tc>
        <w:tc>
          <w:tcPr>
            <w:tcW w:w="0" w:type="auto"/>
            <w:noWrap/>
            <w:hideMark/>
          </w:tcPr>
          <w:p w:rsidR="007C0E11" w:rsidRPr="00BA4922" w:rsidRDefault="007C0E11" w:rsidP="00EC673F">
            <w:pPr>
              <w:pStyle w:val="Table"/>
            </w:pPr>
            <w:r w:rsidRPr="00BA4922">
              <w:t>0.01</w:t>
            </w:r>
          </w:p>
        </w:tc>
        <w:tc>
          <w:tcPr>
            <w:tcW w:w="0" w:type="auto"/>
            <w:noWrap/>
            <w:hideMark/>
          </w:tcPr>
          <w:p w:rsidR="007C0E11" w:rsidRPr="00BA4922" w:rsidRDefault="007C0E11" w:rsidP="00EC673F">
            <w:pPr>
              <w:pStyle w:val="Table"/>
            </w:pPr>
            <w:r w:rsidRPr="00BA4922">
              <w:t>0.01</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Area</w:t>
            </w:r>
          </w:p>
        </w:tc>
        <w:tc>
          <w:tcPr>
            <w:tcW w:w="0" w:type="auto"/>
            <w:noWrap/>
            <w:hideMark/>
          </w:tcPr>
          <w:p w:rsidR="007C0E11" w:rsidRPr="00BA4922" w:rsidRDefault="007C0E11" w:rsidP="00EC673F">
            <w:pPr>
              <w:pStyle w:val="Table"/>
            </w:pPr>
            <w:r w:rsidRPr="00BA4922">
              <w:t>0.01</w:t>
            </w:r>
          </w:p>
        </w:tc>
        <w:tc>
          <w:tcPr>
            <w:tcW w:w="0" w:type="auto"/>
            <w:noWrap/>
            <w:hideMark/>
          </w:tcPr>
          <w:p w:rsidR="007C0E11" w:rsidRPr="00BA4922" w:rsidRDefault="007C0E11" w:rsidP="00EC673F">
            <w:pPr>
              <w:pStyle w:val="Table"/>
            </w:pPr>
            <w:r w:rsidRPr="00BA4922">
              <w:t>0.01</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Area</w:t>
            </w:r>
          </w:p>
        </w:tc>
        <w:tc>
          <w:tcPr>
            <w:tcW w:w="0" w:type="auto"/>
            <w:noWrap/>
            <w:hideMark/>
          </w:tcPr>
          <w:p w:rsidR="007C0E11" w:rsidRPr="00BA4922" w:rsidRDefault="007C0E11" w:rsidP="00EC673F">
            <w:pPr>
              <w:pStyle w:val="Table"/>
            </w:pPr>
            <w:r w:rsidRPr="00BA4922">
              <w:t>0.01</w:t>
            </w:r>
          </w:p>
        </w:tc>
        <w:tc>
          <w:tcPr>
            <w:tcW w:w="0" w:type="auto"/>
            <w:noWrap/>
            <w:hideMark/>
          </w:tcPr>
          <w:p w:rsidR="007C0E11" w:rsidRPr="00BA4922" w:rsidRDefault="007C0E11" w:rsidP="00EC673F">
            <w:pPr>
              <w:pStyle w:val="Table"/>
            </w:pPr>
            <w:r w:rsidRPr="00BA4922">
              <w:t>0.01</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F solar</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F solar</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F solar</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F Albedo</w:t>
            </w:r>
          </w:p>
        </w:tc>
        <w:tc>
          <w:tcPr>
            <w:tcW w:w="0" w:type="auto"/>
            <w:noWrap/>
            <w:hideMark/>
          </w:tcPr>
          <w:p w:rsidR="007C0E11" w:rsidRPr="00BA4922" w:rsidRDefault="007C0E11" w:rsidP="00EC673F">
            <w:pPr>
              <w:pStyle w:val="Table"/>
            </w:pPr>
            <w:r w:rsidRPr="00BA4922">
              <w:t>0.0232</w:t>
            </w:r>
          </w:p>
        </w:tc>
        <w:tc>
          <w:tcPr>
            <w:tcW w:w="0" w:type="auto"/>
            <w:noWrap/>
            <w:hideMark/>
          </w:tcPr>
          <w:p w:rsidR="007C0E11" w:rsidRPr="00BA4922" w:rsidRDefault="007C0E11" w:rsidP="00EC673F">
            <w:pPr>
              <w:pStyle w:val="Table"/>
            </w:pPr>
            <w:r w:rsidRPr="00BA4922">
              <w:t>0.0232</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F Albedo</w:t>
            </w:r>
          </w:p>
        </w:tc>
        <w:tc>
          <w:tcPr>
            <w:tcW w:w="0" w:type="auto"/>
            <w:noWrap/>
            <w:hideMark/>
          </w:tcPr>
          <w:p w:rsidR="007C0E11" w:rsidRPr="00BA4922" w:rsidRDefault="007C0E11" w:rsidP="00EC673F">
            <w:pPr>
              <w:pStyle w:val="Table"/>
            </w:pPr>
            <w:r w:rsidRPr="00BA4922">
              <w:t>0.0232</w:t>
            </w:r>
          </w:p>
        </w:tc>
        <w:tc>
          <w:tcPr>
            <w:tcW w:w="0" w:type="auto"/>
            <w:noWrap/>
            <w:hideMark/>
          </w:tcPr>
          <w:p w:rsidR="007C0E11" w:rsidRPr="00BA4922" w:rsidRDefault="007C0E11" w:rsidP="00EC673F">
            <w:pPr>
              <w:pStyle w:val="Table"/>
            </w:pPr>
            <w:r w:rsidRPr="00BA4922">
              <w:t>0.0232</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F Albedo</w:t>
            </w:r>
          </w:p>
        </w:tc>
        <w:tc>
          <w:tcPr>
            <w:tcW w:w="0" w:type="auto"/>
            <w:noWrap/>
            <w:hideMark/>
          </w:tcPr>
          <w:p w:rsidR="007C0E11" w:rsidRPr="00BA4922" w:rsidRDefault="007C0E11" w:rsidP="00EC673F">
            <w:pPr>
              <w:pStyle w:val="Table"/>
            </w:pPr>
            <w:r w:rsidRPr="00BA4922">
              <w:t>0.0232</w:t>
            </w:r>
          </w:p>
        </w:tc>
        <w:tc>
          <w:tcPr>
            <w:tcW w:w="0" w:type="auto"/>
            <w:noWrap/>
            <w:hideMark/>
          </w:tcPr>
          <w:p w:rsidR="007C0E11" w:rsidRPr="00BA4922" w:rsidRDefault="007C0E11" w:rsidP="00EC673F">
            <w:pPr>
              <w:pStyle w:val="Table"/>
            </w:pPr>
            <w:r w:rsidRPr="00BA4922">
              <w:t>0.0232</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FEIR</w:t>
            </w:r>
          </w:p>
        </w:tc>
        <w:tc>
          <w:tcPr>
            <w:tcW w:w="0" w:type="auto"/>
            <w:noWrap/>
            <w:hideMark/>
          </w:tcPr>
          <w:p w:rsidR="007C0E11" w:rsidRPr="00BA4922" w:rsidRDefault="007C0E11" w:rsidP="00EC673F">
            <w:pPr>
              <w:pStyle w:val="Table"/>
            </w:pPr>
            <w:r w:rsidRPr="00BA4922">
              <w:t>0.2746</w:t>
            </w:r>
          </w:p>
        </w:tc>
        <w:tc>
          <w:tcPr>
            <w:tcW w:w="0" w:type="auto"/>
            <w:noWrap/>
            <w:hideMark/>
          </w:tcPr>
          <w:p w:rsidR="007C0E11" w:rsidRPr="00BA4922" w:rsidRDefault="007C0E11" w:rsidP="00EC673F">
            <w:pPr>
              <w:pStyle w:val="Table"/>
            </w:pPr>
            <w:r w:rsidRPr="00BA4922">
              <w:t>0.2746</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FEIR</w:t>
            </w:r>
          </w:p>
        </w:tc>
        <w:tc>
          <w:tcPr>
            <w:tcW w:w="0" w:type="auto"/>
            <w:noWrap/>
            <w:hideMark/>
          </w:tcPr>
          <w:p w:rsidR="007C0E11" w:rsidRPr="00BA4922" w:rsidRDefault="007C0E11" w:rsidP="00EC673F">
            <w:pPr>
              <w:pStyle w:val="Table"/>
            </w:pPr>
            <w:r w:rsidRPr="00BA4922">
              <w:t>0.2746</w:t>
            </w:r>
          </w:p>
        </w:tc>
        <w:tc>
          <w:tcPr>
            <w:tcW w:w="0" w:type="auto"/>
            <w:noWrap/>
            <w:hideMark/>
          </w:tcPr>
          <w:p w:rsidR="007C0E11" w:rsidRPr="00BA4922" w:rsidRDefault="007C0E11" w:rsidP="00EC673F">
            <w:pPr>
              <w:pStyle w:val="Table"/>
            </w:pPr>
            <w:r w:rsidRPr="00BA4922">
              <w:t>0.2746</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FEIR</w:t>
            </w:r>
          </w:p>
        </w:tc>
        <w:tc>
          <w:tcPr>
            <w:tcW w:w="0" w:type="auto"/>
            <w:noWrap/>
            <w:hideMark/>
          </w:tcPr>
          <w:p w:rsidR="007C0E11" w:rsidRPr="00BA4922" w:rsidRDefault="007C0E11" w:rsidP="00EC673F">
            <w:pPr>
              <w:pStyle w:val="Table"/>
            </w:pPr>
            <w:r w:rsidRPr="00BA4922">
              <w:t>0.2746</w:t>
            </w:r>
          </w:p>
        </w:tc>
        <w:tc>
          <w:tcPr>
            <w:tcW w:w="0" w:type="auto"/>
            <w:noWrap/>
            <w:hideMark/>
          </w:tcPr>
          <w:p w:rsidR="007C0E11" w:rsidRPr="00BA4922" w:rsidRDefault="007C0E11" w:rsidP="00EC673F">
            <w:pPr>
              <w:pStyle w:val="Table"/>
            </w:pPr>
            <w:r w:rsidRPr="00BA4922">
              <w:t>0.2746</w:t>
            </w:r>
          </w:p>
        </w:tc>
      </w:tr>
      <w:tr w:rsidR="007C0E11" w:rsidRPr="00BA4922" w:rsidTr="008D577C">
        <w:trPr>
          <w:trHeight w:val="255"/>
          <w:jc w:val="center"/>
        </w:trPr>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q solar</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solar</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solar</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q albino</w:t>
            </w:r>
          </w:p>
        </w:tc>
        <w:tc>
          <w:tcPr>
            <w:tcW w:w="0" w:type="auto"/>
            <w:noWrap/>
            <w:hideMark/>
          </w:tcPr>
          <w:p w:rsidR="007C0E11" w:rsidRPr="00BA4922" w:rsidRDefault="007C0E11" w:rsidP="00EC673F">
            <w:pPr>
              <w:pStyle w:val="Table"/>
            </w:pPr>
            <w:r w:rsidRPr="00BA4922">
              <w:t>4.81168</w:t>
            </w:r>
          </w:p>
        </w:tc>
        <w:tc>
          <w:tcPr>
            <w:tcW w:w="0" w:type="auto"/>
            <w:noWrap/>
            <w:hideMark/>
          </w:tcPr>
          <w:p w:rsidR="007C0E11" w:rsidRPr="00BA4922" w:rsidRDefault="007C0E11" w:rsidP="00EC673F">
            <w:pPr>
              <w:pStyle w:val="Table"/>
            </w:pPr>
            <w:r w:rsidRPr="00BA4922">
              <w:t>4.29896</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albino</w:t>
            </w:r>
          </w:p>
        </w:tc>
        <w:tc>
          <w:tcPr>
            <w:tcW w:w="0" w:type="auto"/>
            <w:noWrap/>
            <w:hideMark/>
          </w:tcPr>
          <w:p w:rsidR="007C0E11" w:rsidRPr="00BA4922" w:rsidRDefault="007C0E11" w:rsidP="00EC673F">
            <w:pPr>
              <w:pStyle w:val="Table"/>
            </w:pPr>
            <w:r w:rsidRPr="00BA4922">
              <w:t>4.81168</w:t>
            </w:r>
          </w:p>
        </w:tc>
        <w:tc>
          <w:tcPr>
            <w:tcW w:w="0" w:type="auto"/>
            <w:noWrap/>
            <w:hideMark/>
          </w:tcPr>
          <w:p w:rsidR="007C0E11" w:rsidRPr="00BA4922" w:rsidRDefault="007C0E11" w:rsidP="00EC673F">
            <w:pPr>
              <w:pStyle w:val="Table"/>
            </w:pPr>
            <w:r w:rsidRPr="00BA4922">
              <w:t>4.29896</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albino</w:t>
            </w:r>
          </w:p>
        </w:tc>
        <w:tc>
          <w:tcPr>
            <w:tcW w:w="0" w:type="auto"/>
            <w:noWrap/>
            <w:hideMark/>
          </w:tcPr>
          <w:p w:rsidR="007C0E11" w:rsidRPr="00BA4922" w:rsidRDefault="007C0E11" w:rsidP="00EC673F">
            <w:pPr>
              <w:pStyle w:val="Table"/>
            </w:pPr>
            <w:r w:rsidRPr="00BA4922">
              <w:t>4.81168</w:t>
            </w:r>
          </w:p>
        </w:tc>
        <w:tc>
          <w:tcPr>
            <w:tcW w:w="0" w:type="auto"/>
            <w:noWrap/>
            <w:hideMark/>
          </w:tcPr>
          <w:p w:rsidR="007C0E11" w:rsidRPr="00BA4922" w:rsidRDefault="007C0E11" w:rsidP="00EC673F">
            <w:pPr>
              <w:pStyle w:val="Table"/>
            </w:pPr>
            <w:r w:rsidRPr="00BA4922">
              <w:t>4.29896</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q EarthIR</w:t>
            </w:r>
          </w:p>
        </w:tc>
        <w:tc>
          <w:tcPr>
            <w:tcW w:w="0" w:type="auto"/>
            <w:noWrap/>
            <w:hideMark/>
          </w:tcPr>
          <w:p w:rsidR="007C0E11" w:rsidRPr="00BA4922" w:rsidRDefault="007C0E11" w:rsidP="00EC673F">
            <w:pPr>
              <w:pStyle w:val="Table"/>
            </w:pPr>
            <w:r w:rsidRPr="00BA4922">
              <w:t>107.6212</w:t>
            </w:r>
          </w:p>
        </w:tc>
        <w:tc>
          <w:tcPr>
            <w:tcW w:w="0" w:type="auto"/>
            <w:noWrap/>
            <w:hideMark/>
          </w:tcPr>
          <w:p w:rsidR="007C0E11" w:rsidRPr="00BA4922" w:rsidRDefault="007C0E11" w:rsidP="00EC673F">
            <w:pPr>
              <w:pStyle w:val="Table"/>
            </w:pPr>
            <w:r w:rsidRPr="00BA4922">
              <w:t>79.02329</w:t>
            </w:r>
          </w:p>
        </w:tc>
        <w:tc>
          <w:tcPr>
            <w:tcW w:w="0" w:type="auto"/>
            <w:noWrap/>
            <w:hideMark/>
          </w:tcPr>
          <w:p w:rsidR="007C0E11" w:rsidRPr="00BA4922" w:rsidRDefault="007C0E11" w:rsidP="00EC673F">
            <w:pPr>
              <w:pStyle w:val="Table"/>
            </w:pPr>
          </w:p>
        </w:tc>
        <w:tc>
          <w:tcPr>
            <w:tcW w:w="0" w:type="auto"/>
            <w:noWrap/>
            <w:hideMark/>
          </w:tcPr>
          <w:p w:rsidR="007C0E11" w:rsidRPr="00BA4922" w:rsidRDefault="00A61591" w:rsidP="00EC673F">
            <w:pPr>
              <w:pStyle w:val="Table"/>
            </w:pPr>
            <w:r w:rsidRPr="00BA4922">
              <w:t>q EarthIR</w:t>
            </w:r>
          </w:p>
        </w:tc>
        <w:tc>
          <w:tcPr>
            <w:tcW w:w="0" w:type="auto"/>
            <w:noWrap/>
            <w:hideMark/>
          </w:tcPr>
          <w:p w:rsidR="007C0E11" w:rsidRPr="00BA4922" w:rsidRDefault="007C0E11" w:rsidP="00EC673F">
            <w:pPr>
              <w:pStyle w:val="Table"/>
            </w:pPr>
            <w:r w:rsidRPr="00BA4922">
              <w:t>107.6212</w:t>
            </w:r>
          </w:p>
        </w:tc>
        <w:tc>
          <w:tcPr>
            <w:tcW w:w="0" w:type="auto"/>
            <w:noWrap/>
            <w:hideMark/>
          </w:tcPr>
          <w:p w:rsidR="007C0E11" w:rsidRPr="00BA4922" w:rsidRDefault="007C0E11" w:rsidP="00EC673F">
            <w:pPr>
              <w:pStyle w:val="Table"/>
            </w:pPr>
            <w:r w:rsidRPr="00BA4922">
              <w:t>79.02329</w:t>
            </w:r>
          </w:p>
        </w:tc>
        <w:tc>
          <w:tcPr>
            <w:tcW w:w="0" w:type="auto"/>
            <w:noWrap/>
            <w:hideMark/>
          </w:tcPr>
          <w:p w:rsidR="007C0E11" w:rsidRPr="00BA4922" w:rsidRDefault="007C0E11" w:rsidP="00EC673F">
            <w:pPr>
              <w:pStyle w:val="Table"/>
            </w:pPr>
          </w:p>
        </w:tc>
        <w:tc>
          <w:tcPr>
            <w:tcW w:w="0" w:type="auto"/>
            <w:noWrap/>
            <w:hideMark/>
          </w:tcPr>
          <w:p w:rsidR="007C0E11" w:rsidRPr="00BA4922" w:rsidRDefault="00A61591" w:rsidP="00EC673F">
            <w:pPr>
              <w:pStyle w:val="Table"/>
            </w:pPr>
            <w:r w:rsidRPr="00BA4922">
              <w:t>q EarthIR</w:t>
            </w:r>
          </w:p>
        </w:tc>
        <w:tc>
          <w:tcPr>
            <w:tcW w:w="0" w:type="auto"/>
            <w:noWrap/>
            <w:hideMark/>
          </w:tcPr>
          <w:p w:rsidR="007C0E11" w:rsidRPr="00BA4922" w:rsidRDefault="007C0E11" w:rsidP="00EC673F">
            <w:pPr>
              <w:pStyle w:val="Table"/>
            </w:pPr>
            <w:r w:rsidRPr="00BA4922">
              <w:t>107.6212</w:t>
            </w:r>
          </w:p>
        </w:tc>
        <w:tc>
          <w:tcPr>
            <w:tcW w:w="0" w:type="auto"/>
            <w:noWrap/>
            <w:hideMark/>
          </w:tcPr>
          <w:p w:rsidR="007C0E11" w:rsidRPr="00BA4922" w:rsidRDefault="007C0E11" w:rsidP="00EC673F">
            <w:pPr>
              <w:pStyle w:val="Table"/>
            </w:pPr>
            <w:r w:rsidRPr="00BA4922">
              <w:t>79.02329</w:t>
            </w:r>
          </w:p>
        </w:tc>
      </w:tr>
      <w:tr w:rsidR="007C0E11" w:rsidRPr="00BA4922" w:rsidTr="008D577C">
        <w:trPr>
          <w:trHeight w:val="255"/>
          <w:jc w:val="center"/>
        </w:trPr>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r>
      <w:tr w:rsidR="007C0E11" w:rsidRPr="00BA4922" w:rsidTr="008D577C">
        <w:trPr>
          <w:trHeight w:val="255"/>
          <w:jc w:val="center"/>
        </w:trPr>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Q solar</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solar</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solar</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Q albino</w:t>
            </w:r>
          </w:p>
        </w:tc>
        <w:tc>
          <w:tcPr>
            <w:tcW w:w="0" w:type="auto"/>
            <w:noWrap/>
            <w:hideMark/>
          </w:tcPr>
          <w:p w:rsidR="007C0E11" w:rsidRPr="00BA4922" w:rsidRDefault="007C0E11" w:rsidP="00EC673F">
            <w:pPr>
              <w:pStyle w:val="Table"/>
            </w:pPr>
            <w:r w:rsidRPr="00BA4922">
              <w:t>0.048117</w:t>
            </w:r>
          </w:p>
        </w:tc>
        <w:tc>
          <w:tcPr>
            <w:tcW w:w="0" w:type="auto"/>
            <w:noWrap/>
            <w:hideMark/>
          </w:tcPr>
          <w:p w:rsidR="007C0E11" w:rsidRPr="00BA4922" w:rsidRDefault="007C0E11" w:rsidP="00EC673F">
            <w:pPr>
              <w:pStyle w:val="Table"/>
            </w:pPr>
            <w:r w:rsidRPr="00BA4922">
              <w:t>0.04299</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albino</w:t>
            </w:r>
          </w:p>
        </w:tc>
        <w:tc>
          <w:tcPr>
            <w:tcW w:w="0" w:type="auto"/>
            <w:noWrap/>
            <w:hideMark/>
          </w:tcPr>
          <w:p w:rsidR="007C0E11" w:rsidRPr="00BA4922" w:rsidRDefault="007C0E11" w:rsidP="00EC673F">
            <w:pPr>
              <w:pStyle w:val="Table"/>
            </w:pPr>
            <w:r w:rsidRPr="00BA4922">
              <w:t>0.048117</w:t>
            </w:r>
          </w:p>
        </w:tc>
        <w:tc>
          <w:tcPr>
            <w:tcW w:w="0" w:type="auto"/>
            <w:noWrap/>
            <w:hideMark/>
          </w:tcPr>
          <w:p w:rsidR="007C0E11" w:rsidRPr="00BA4922" w:rsidRDefault="007C0E11" w:rsidP="00EC673F">
            <w:pPr>
              <w:pStyle w:val="Table"/>
            </w:pPr>
            <w:r w:rsidRPr="00BA4922">
              <w:t>0.04299</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albino</w:t>
            </w:r>
          </w:p>
        </w:tc>
        <w:tc>
          <w:tcPr>
            <w:tcW w:w="0" w:type="auto"/>
            <w:noWrap/>
            <w:hideMark/>
          </w:tcPr>
          <w:p w:rsidR="007C0E11" w:rsidRPr="00BA4922" w:rsidRDefault="007C0E11" w:rsidP="00EC673F">
            <w:pPr>
              <w:pStyle w:val="Table"/>
            </w:pPr>
            <w:r w:rsidRPr="00BA4922">
              <w:t>0.048117</w:t>
            </w:r>
          </w:p>
        </w:tc>
        <w:tc>
          <w:tcPr>
            <w:tcW w:w="0" w:type="auto"/>
            <w:noWrap/>
            <w:hideMark/>
          </w:tcPr>
          <w:p w:rsidR="007C0E11" w:rsidRPr="00BA4922" w:rsidRDefault="007C0E11" w:rsidP="00EC673F">
            <w:pPr>
              <w:pStyle w:val="Table"/>
            </w:pPr>
            <w:r w:rsidRPr="00BA4922">
              <w:t>0.04299</w:t>
            </w:r>
          </w:p>
        </w:tc>
      </w:tr>
      <w:tr w:rsidR="007C0E11" w:rsidRPr="00BA4922" w:rsidTr="008D577C">
        <w:trPr>
          <w:trHeight w:val="255"/>
          <w:jc w:val="center"/>
        </w:trPr>
        <w:tc>
          <w:tcPr>
            <w:tcW w:w="0" w:type="auto"/>
            <w:noWrap/>
            <w:hideMark/>
          </w:tcPr>
          <w:p w:rsidR="007C0E11" w:rsidRPr="00BA4922" w:rsidRDefault="00A61591" w:rsidP="00EC673F">
            <w:pPr>
              <w:pStyle w:val="Table"/>
            </w:pPr>
            <w:r>
              <w:t>Q Earth I</w:t>
            </w:r>
            <w:r w:rsidR="007C0E11" w:rsidRPr="00BA4922">
              <w:t>r</w:t>
            </w:r>
          </w:p>
        </w:tc>
        <w:tc>
          <w:tcPr>
            <w:tcW w:w="0" w:type="auto"/>
            <w:noWrap/>
            <w:hideMark/>
          </w:tcPr>
          <w:p w:rsidR="007C0E11" w:rsidRPr="00BA4922" w:rsidRDefault="007C0E11" w:rsidP="00EC673F">
            <w:pPr>
              <w:pStyle w:val="Table"/>
            </w:pPr>
            <w:r w:rsidRPr="00BA4922">
              <w:t>1.076212</w:t>
            </w:r>
          </w:p>
        </w:tc>
        <w:tc>
          <w:tcPr>
            <w:tcW w:w="0" w:type="auto"/>
            <w:noWrap/>
            <w:hideMark/>
          </w:tcPr>
          <w:p w:rsidR="007C0E11" w:rsidRPr="00BA4922" w:rsidRDefault="007C0E11" w:rsidP="00EC673F">
            <w:pPr>
              <w:pStyle w:val="Table"/>
            </w:pPr>
            <w:r w:rsidRPr="00BA4922">
              <w:t>0.790233</w:t>
            </w:r>
          </w:p>
        </w:tc>
        <w:tc>
          <w:tcPr>
            <w:tcW w:w="0" w:type="auto"/>
            <w:noWrap/>
            <w:hideMark/>
          </w:tcPr>
          <w:p w:rsidR="007C0E11" w:rsidRPr="00BA4922" w:rsidRDefault="007C0E11" w:rsidP="00EC673F">
            <w:pPr>
              <w:pStyle w:val="Table"/>
            </w:pPr>
          </w:p>
        </w:tc>
        <w:tc>
          <w:tcPr>
            <w:tcW w:w="0" w:type="auto"/>
            <w:noWrap/>
            <w:hideMark/>
          </w:tcPr>
          <w:p w:rsidR="007C0E11" w:rsidRPr="00BA4922" w:rsidRDefault="00A61591" w:rsidP="00EC673F">
            <w:pPr>
              <w:pStyle w:val="Table"/>
            </w:pPr>
            <w:r>
              <w:t>Q Earth I</w:t>
            </w:r>
            <w:r w:rsidRPr="00BA4922">
              <w:t>r</w:t>
            </w:r>
          </w:p>
        </w:tc>
        <w:tc>
          <w:tcPr>
            <w:tcW w:w="0" w:type="auto"/>
            <w:noWrap/>
            <w:hideMark/>
          </w:tcPr>
          <w:p w:rsidR="007C0E11" w:rsidRPr="00BA4922" w:rsidRDefault="007C0E11" w:rsidP="00EC673F">
            <w:pPr>
              <w:pStyle w:val="Table"/>
            </w:pPr>
            <w:r w:rsidRPr="00BA4922">
              <w:t>1.076212</w:t>
            </w:r>
          </w:p>
        </w:tc>
        <w:tc>
          <w:tcPr>
            <w:tcW w:w="0" w:type="auto"/>
            <w:noWrap/>
            <w:hideMark/>
          </w:tcPr>
          <w:p w:rsidR="007C0E11" w:rsidRPr="00BA4922" w:rsidRDefault="007C0E11" w:rsidP="00EC673F">
            <w:pPr>
              <w:pStyle w:val="Table"/>
            </w:pPr>
            <w:r w:rsidRPr="00BA4922">
              <w:t>0.790233</w:t>
            </w:r>
          </w:p>
        </w:tc>
        <w:tc>
          <w:tcPr>
            <w:tcW w:w="0" w:type="auto"/>
            <w:noWrap/>
            <w:hideMark/>
          </w:tcPr>
          <w:p w:rsidR="007C0E11" w:rsidRPr="00BA4922" w:rsidRDefault="007C0E11" w:rsidP="00EC673F">
            <w:pPr>
              <w:pStyle w:val="Table"/>
            </w:pPr>
          </w:p>
        </w:tc>
        <w:tc>
          <w:tcPr>
            <w:tcW w:w="0" w:type="auto"/>
            <w:noWrap/>
            <w:hideMark/>
          </w:tcPr>
          <w:p w:rsidR="007C0E11" w:rsidRPr="00BA4922" w:rsidRDefault="00A61591" w:rsidP="00EC673F">
            <w:pPr>
              <w:pStyle w:val="Table"/>
            </w:pPr>
            <w:r>
              <w:t>Q Earth I</w:t>
            </w:r>
            <w:r w:rsidRPr="00BA4922">
              <w:t>r</w:t>
            </w:r>
          </w:p>
        </w:tc>
        <w:tc>
          <w:tcPr>
            <w:tcW w:w="0" w:type="auto"/>
            <w:noWrap/>
            <w:hideMark/>
          </w:tcPr>
          <w:p w:rsidR="007C0E11" w:rsidRPr="00BA4922" w:rsidRDefault="007C0E11" w:rsidP="00EC673F">
            <w:pPr>
              <w:pStyle w:val="Table"/>
            </w:pPr>
            <w:r w:rsidRPr="00BA4922">
              <w:t>1.076212</w:t>
            </w:r>
          </w:p>
        </w:tc>
        <w:tc>
          <w:tcPr>
            <w:tcW w:w="0" w:type="auto"/>
            <w:noWrap/>
            <w:hideMark/>
          </w:tcPr>
          <w:p w:rsidR="007C0E11" w:rsidRPr="00BA4922" w:rsidRDefault="007C0E11" w:rsidP="00EC673F">
            <w:pPr>
              <w:pStyle w:val="Table"/>
            </w:pPr>
            <w:r w:rsidRPr="00BA4922">
              <w:t>0.790233</w:t>
            </w:r>
          </w:p>
        </w:tc>
      </w:tr>
      <w:tr w:rsidR="007C0E11" w:rsidRPr="00BA4922" w:rsidTr="008D577C">
        <w:trPr>
          <w:trHeight w:val="255"/>
          <w:jc w:val="center"/>
        </w:trPr>
        <w:tc>
          <w:tcPr>
            <w:tcW w:w="0" w:type="auto"/>
            <w:noWrap/>
            <w:hideMark/>
          </w:tcPr>
          <w:p w:rsidR="007C0E11" w:rsidRPr="00BA4922" w:rsidRDefault="007C0E11" w:rsidP="00EC673F">
            <w:pPr>
              <w:pStyle w:val="Table"/>
            </w:pPr>
            <w:r w:rsidRPr="00BA4922">
              <w:t>Q backload</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backload</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r w:rsidRPr="00BA4922">
              <w:t>Q backload</w:t>
            </w:r>
          </w:p>
        </w:tc>
        <w:tc>
          <w:tcPr>
            <w:tcW w:w="0" w:type="auto"/>
            <w:noWrap/>
            <w:hideMark/>
          </w:tcPr>
          <w:p w:rsidR="007C0E11" w:rsidRPr="00BA4922" w:rsidRDefault="007C0E11" w:rsidP="00EC673F">
            <w:pPr>
              <w:pStyle w:val="Table"/>
            </w:pPr>
            <w:r w:rsidRPr="00BA4922">
              <w:t>0</w:t>
            </w:r>
          </w:p>
        </w:tc>
        <w:tc>
          <w:tcPr>
            <w:tcW w:w="0" w:type="auto"/>
            <w:noWrap/>
            <w:hideMark/>
          </w:tcPr>
          <w:p w:rsidR="007C0E11" w:rsidRPr="00BA4922" w:rsidRDefault="007C0E11" w:rsidP="00EC673F">
            <w:pPr>
              <w:pStyle w:val="Table"/>
            </w:pPr>
            <w:r w:rsidRPr="00BA4922">
              <w:t>0</w:t>
            </w:r>
          </w:p>
        </w:tc>
      </w:tr>
      <w:tr w:rsidR="007C0E11" w:rsidRPr="00BA4922" w:rsidTr="008D577C">
        <w:trPr>
          <w:trHeight w:val="255"/>
          <w:jc w:val="center"/>
        </w:trPr>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c>
          <w:tcPr>
            <w:tcW w:w="0" w:type="auto"/>
            <w:noWrap/>
            <w:hideMark/>
          </w:tcPr>
          <w:p w:rsidR="007C0E11" w:rsidRPr="00BA4922" w:rsidRDefault="007C0E11" w:rsidP="00EC673F">
            <w:pPr>
              <w:pStyle w:val="Table"/>
            </w:pPr>
          </w:p>
        </w:tc>
      </w:tr>
      <w:tr w:rsidR="007C0E11" w:rsidRPr="00BA4922" w:rsidTr="008D577C">
        <w:trPr>
          <w:trHeight w:val="255"/>
          <w:jc w:val="center"/>
        </w:trPr>
        <w:tc>
          <w:tcPr>
            <w:tcW w:w="0" w:type="auto"/>
            <w:tcBorders>
              <w:bottom w:val="single" w:sz="24" w:space="0" w:color="auto"/>
            </w:tcBorders>
            <w:noWrap/>
            <w:hideMark/>
          </w:tcPr>
          <w:p w:rsidR="007C0E11" w:rsidRPr="00BA4922" w:rsidRDefault="007C0E11" w:rsidP="00EC673F">
            <w:pPr>
              <w:pStyle w:val="Table"/>
            </w:pPr>
          </w:p>
        </w:tc>
        <w:tc>
          <w:tcPr>
            <w:tcW w:w="0" w:type="auto"/>
            <w:tcBorders>
              <w:bottom w:val="single" w:sz="24" w:space="0" w:color="auto"/>
            </w:tcBorders>
            <w:noWrap/>
            <w:hideMark/>
          </w:tcPr>
          <w:p w:rsidR="007C0E11" w:rsidRPr="00BA4922" w:rsidRDefault="007C0E11" w:rsidP="00EC673F">
            <w:pPr>
              <w:pStyle w:val="Table"/>
            </w:pPr>
            <w:r w:rsidRPr="00BA4922">
              <w:t>1.124329</w:t>
            </w:r>
          </w:p>
        </w:tc>
        <w:tc>
          <w:tcPr>
            <w:tcW w:w="0" w:type="auto"/>
            <w:tcBorders>
              <w:bottom w:val="single" w:sz="24" w:space="0" w:color="auto"/>
            </w:tcBorders>
            <w:noWrap/>
            <w:hideMark/>
          </w:tcPr>
          <w:p w:rsidR="007C0E11" w:rsidRPr="00BA4922" w:rsidRDefault="007C0E11" w:rsidP="00EC673F">
            <w:pPr>
              <w:pStyle w:val="Table"/>
            </w:pPr>
            <w:r w:rsidRPr="00BA4922">
              <w:t>0.833222</w:t>
            </w:r>
          </w:p>
        </w:tc>
        <w:tc>
          <w:tcPr>
            <w:tcW w:w="0" w:type="auto"/>
            <w:tcBorders>
              <w:bottom w:val="single" w:sz="24" w:space="0" w:color="auto"/>
            </w:tcBorders>
            <w:noWrap/>
            <w:hideMark/>
          </w:tcPr>
          <w:p w:rsidR="007C0E11" w:rsidRPr="00BA4922" w:rsidRDefault="007C0E11" w:rsidP="00EC673F">
            <w:pPr>
              <w:pStyle w:val="Table"/>
            </w:pPr>
          </w:p>
        </w:tc>
        <w:tc>
          <w:tcPr>
            <w:tcW w:w="0" w:type="auto"/>
            <w:tcBorders>
              <w:bottom w:val="single" w:sz="24" w:space="0" w:color="auto"/>
            </w:tcBorders>
            <w:noWrap/>
            <w:hideMark/>
          </w:tcPr>
          <w:p w:rsidR="007C0E11" w:rsidRPr="00BA4922" w:rsidRDefault="007C0E11" w:rsidP="00EC673F">
            <w:pPr>
              <w:pStyle w:val="Table"/>
            </w:pPr>
          </w:p>
        </w:tc>
        <w:tc>
          <w:tcPr>
            <w:tcW w:w="0" w:type="auto"/>
            <w:tcBorders>
              <w:bottom w:val="single" w:sz="24" w:space="0" w:color="auto"/>
            </w:tcBorders>
            <w:noWrap/>
            <w:hideMark/>
          </w:tcPr>
          <w:p w:rsidR="007C0E11" w:rsidRPr="00BA4922" w:rsidRDefault="007C0E11" w:rsidP="00EC673F">
            <w:pPr>
              <w:pStyle w:val="Table"/>
            </w:pPr>
            <w:r w:rsidRPr="00BA4922">
              <w:t>1.124329</w:t>
            </w:r>
          </w:p>
        </w:tc>
        <w:tc>
          <w:tcPr>
            <w:tcW w:w="0" w:type="auto"/>
            <w:tcBorders>
              <w:bottom w:val="single" w:sz="24" w:space="0" w:color="auto"/>
            </w:tcBorders>
            <w:noWrap/>
            <w:hideMark/>
          </w:tcPr>
          <w:p w:rsidR="007C0E11" w:rsidRPr="00BA4922" w:rsidRDefault="007C0E11" w:rsidP="00EC673F">
            <w:pPr>
              <w:pStyle w:val="Table"/>
            </w:pPr>
            <w:r w:rsidRPr="00BA4922">
              <w:t>0.833222</w:t>
            </w:r>
          </w:p>
        </w:tc>
        <w:tc>
          <w:tcPr>
            <w:tcW w:w="0" w:type="auto"/>
            <w:tcBorders>
              <w:bottom w:val="single" w:sz="24" w:space="0" w:color="auto"/>
            </w:tcBorders>
            <w:noWrap/>
            <w:hideMark/>
          </w:tcPr>
          <w:p w:rsidR="007C0E11" w:rsidRPr="00BA4922" w:rsidRDefault="007C0E11" w:rsidP="00EC673F">
            <w:pPr>
              <w:pStyle w:val="Table"/>
            </w:pPr>
          </w:p>
        </w:tc>
        <w:tc>
          <w:tcPr>
            <w:tcW w:w="0" w:type="auto"/>
            <w:tcBorders>
              <w:bottom w:val="single" w:sz="24" w:space="0" w:color="auto"/>
            </w:tcBorders>
            <w:noWrap/>
            <w:hideMark/>
          </w:tcPr>
          <w:p w:rsidR="007C0E11" w:rsidRPr="00BA4922" w:rsidRDefault="007C0E11" w:rsidP="00EC673F">
            <w:pPr>
              <w:pStyle w:val="Table"/>
            </w:pPr>
          </w:p>
        </w:tc>
        <w:tc>
          <w:tcPr>
            <w:tcW w:w="0" w:type="auto"/>
            <w:tcBorders>
              <w:bottom w:val="single" w:sz="24" w:space="0" w:color="auto"/>
            </w:tcBorders>
            <w:noWrap/>
            <w:hideMark/>
          </w:tcPr>
          <w:p w:rsidR="007C0E11" w:rsidRPr="00BA4922" w:rsidRDefault="007C0E11" w:rsidP="00EC673F">
            <w:pPr>
              <w:pStyle w:val="Table"/>
            </w:pPr>
            <w:r w:rsidRPr="00BA4922">
              <w:t>1.124329</w:t>
            </w:r>
          </w:p>
        </w:tc>
        <w:tc>
          <w:tcPr>
            <w:tcW w:w="0" w:type="auto"/>
            <w:tcBorders>
              <w:bottom w:val="single" w:sz="24" w:space="0" w:color="auto"/>
            </w:tcBorders>
            <w:noWrap/>
            <w:hideMark/>
          </w:tcPr>
          <w:p w:rsidR="007C0E11" w:rsidRPr="00BA4922" w:rsidRDefault="007C0E11" w:rsidP="00EC673F">
            <w:pPr>
              <w:pStyle w:val="Table"/>
            </w:pPr>
            <w:r w:rsidRPr="00BA4922">
              <w:t>0.833222</w:t>
            </w:r>
          </w:p>
        </w:tc>
      </w:tr>
    </w:tbl>
    <w:p w:rsidR="007C0E11" w:rsidRDefault="007C0E11" w:rsidP="007C0E11"/>
    <w:p w:rsidR="007C0E11" w:rsidRPr="006A1FE5" w:rsidRDefault="007C0E11" w:rsidP="007C0E11">
      <w:pPr>
        <w:pStyle w:val="Caption"/>
      </w:pPr>
      <w:r>
        <w:br w:type="page"/>
      </w:r>
      <w:bookmarkStart w:id="907" w:name="_Toc207775317"/>
      <w:r>
        <w:lastRenderedPageBreak/>
        <w:t xml:space="preserve">Table </w:t>
      </w:r>
      <w:fldSimple w:instr=" SEQ Table \* ARABIC ">
        <w:r w:rsidR="00D46473">
          <w:rPr>
            <w:noProof/>
          </w:rPr>
          <w:t>78</w:t>
        </w:r>
      </w:fldSimple>
      <w:r w:rsidRPr="006A1FE5">
        <w:t xml:space="preserve"> Sides 1- 3 in a 500 km orbit (hot and cold cases)</w:t>
      </w:r>
      <w:bookmarkEnd w:id="907"/>
    </w:p>
    <w:tbl>
      <w:tblPr>
        <w:tblW w:w="13147" w:type="dxa"/>
        <w:jc w:val="center"/>
        <w:tblBorders>
          <w:top w:val="single" w:sz="24" w:space="0" w:color="auto"/>
          <w:bottom w:val="single" w:sz="24" w:space="0" w:color="auto"/>
        </w:tblBorders>
        <w:tblLook w:val="04A0"/>
      </w:tblPr>
      <w:tblGrid>
        <w:gridCol w:w="1621"/>
        <w:gridCol w:w="1300"/>
        <w:gridCol w:w="1300"/>
        <w:gridCol w:w="960"/>
        <w:gridCol w:w="1705"/>
        <w:gridCol w:w="1065"/>
        <w:gridCol w:w="855"/>
        <w:gridCol w:w="960"/>
        <w:gridCol w:w="1705"/>
        <w:gridCol w:w="977"/>
        <w:gridCol w:w="977"/>
      </w:tblGrid>
      <w:tr w:rsidR="007C0E11" w:rsidTr="008D577C">
        <w:trPr>
          <w:trHeight w:val="255"/>
          <w:jc w:val="center"/>
        </w:trPr>
        <w:tc>
          <w:tcPr>
            <w:tcW w:w="1621" w:type="dxa"/>
            <w:tcBorders>
              <w:top w:val="single" w:sz="24" w:space="0" w:color="auto"/>
            </w:tcBorders>
            <w:noWrap/>
            <w:hideMark/>
          </w:tcPr>
          <w:p w:rsidR="007C0E11" w:rsidRPr="00B0106D" w:rsidRDefault="007C0E11" w:rsidP="00EC673F">
            <w:pPr>
              <w:pStyle w:val="Table"/>
            </w:pPr>
            <w:r>
              <w:t>Side 1</w:t>
            </w:r>
          </w:p>
        </w:tc>
        <w:tc>
          <w:tcPr>
            <w:tcW w:w="1300" w:type="dxa"/>
            <w:tcBorders>
              <w:top w:val="single" w:sz="24" w:space="0" w:color="auto"/>
            </w:tcBorders>
            <w:noWrap/>
            <w:hideMark/>
          </w:tcPr>
          <w:p w:rsidR="007C0E11" w:rsidRDefault="007C0E11" w:rsidP="00EC673F">
            <w:pPr>
              <w:pStyle w:val="Table"/>
            </w:pPr>
            <w:r>
              <w:t>earth facing</w:t>
            </w:r>
          </w:p>
        </w:tc>
        <w:tc>
          <w:tcPr>
            <w:tcW w:w="1300" w:type="dxa"/>
            <w:tcBorders>
              <w:top w:val="single" w:sz="24" w:space="0" w:color="auto"/>
            </w:tcBorders>
            <w:noWrap/>
            <w:hideMark/>
          </w:tcPr>
          <w:p w:rsidR="007C0E11" w:rsidRDefault="007C0E11" w:rsidP="00EC673F">
            <w:pPr>
              <w:pStyle w:val="Table"/>
            </w:pPr>
          </w:p>
        </w:tc>
        <w:tc>
          <w:tcPr>
            <w:tcW w:w="960" w:type="dxa"/>
            <w:tcBorders>
              <w:top w:val="single" w:sz="24" w:space="0" w:color="auto"/>
            </w:tcBorders>
            <w:noWrap/>
            <w:hideMark/>
          </w:tcPr>
          <w:p w:rsidR="007C0E11" w:rsidRDefault="007C0E11" w:rsidP="00EC673F">
            <w:pPr>
              <w:pStyle w:val="Table"/>
            </w:pPr>
          </w:p>
        </w:tc>
        <w:tc>
          <w:tcPr>
            <w:tcW w:w="1660" w:type="dxa"/>
            <w:tcBorders>
              <w:top w:val="single" w:sz="24" w:space="0" w:color="auto"/>
            </w:tcBorders>
            <w:noWrap/>
            <w:hideMark/>
          </w:tcPr>
          <w:p w:rsidR="007C0E11" w:rsidRDefault="007C0E11" w:rsidP="00EC673F">
            <w:pPr>
              <w:pStyle w:val="Table"/>
            </w:pPr>
            <w:r>
              <w:t>Side 2</w:t>
            </w:r>
          </w:p>
        </w:tc>
        <w:tc>
          <w:tcPr>
            <w:tcW w:w="1920" w:type="dxa"/>
            <w:gridSpan w:val="2"/>
            <w:tcBorders>
              <w:top w:val="single" w:sz="24" w:space="0" w:color="auto"/>
            </w:tcBorders>
            <w:noWrap/>
            <w:hideMark/>
          </w:tcPr>
          <w:p w:rsidR="007C0E11" w:rsidRPr="00B0106D" w:rsidRDefault="000B6F67" w:rsidP="00EC673F">
            <w:pPr>
              <w:pStyle w:val="Table"/>
            </w:pPr>
            <w:r>
              <w:t>Sun</w:t>
            </w:r>
            <w:r w:rsidR="007C0E11">
              <w:t xml:space="preserve"> facing</w:t>
            </w:r>
          </w:p>
        </w:tc>
        <w:tc>
          <w:tcPr>
            <w:tcW w:w="960" w:type="dxa"/>
            <w:tcBorders>
              <w:top w:val="single" w:sz="24" w:space="0" w:color="auto"/>
            </w:tcBorders>
            <w:noWrap/>
            <w:hideMark/>
          </w:tcPr>
          <w:p w:rsidR="007C0E11" w:rsidRDefault="007C0E11" w:rsidP="00EC673F">
            <w:pPr>
              <w:pStyle w:val="Table"/>
            </w:pPr>
          </w:p>
        </w:tc>
        <w:tc>
          <w:tcPr>
            <w:tcW w:w="1506" w:type="dxa"/>
            <w:tcBorders>
              <w:top w:val="single" w:sz="24" w:space="0" w:color="auto"/>
            </w:tcBorders>
            <w:noWrap/>
            <w:hideMark/>
          </w:tcPr>
          <w:p w:rsidR="007C0E11" w:rsidRDefault="007C0E11" w:rsidP="00EC673F">
            <w:pPr>
              <w:pStyle w:val="Table"/>
            </w:pPr>
            <w:r>
              <w:t>Side 3</w:t>
            </w:r>
          </w:p>
        </w:tc>
        <w:tc>
          <w:tcPr>
            <w:tcW w:w="1920" w:type="dxa"/>
            <w:gridSpan w:val="2"/>
            <w:tcBorders>
              <w:top w:val="single" w:sz="24" w:space="0" w:color="auto"/>
            </w:tcBorders>
            <w:noWrap/>
            <w:hideMark/>
          </w:tcPr>
          <w:p w:rsidR="007C0E11" w:rsidRPr="00B0106D" w:rsidRDefault="007C0E11" w:rsidP="00EC673F">
            <w:pPr>
              <w:pStyle w:val="Table"/>
            </w:pPr>
            <w:r>
              <w:t xml:space="preserve">space </w:t>
            </w:r>
            <w:r w:rsidRPr="00B0106D">
              <w:t>facing</w:t>
            </w:r>
          </w:p>
        </w:tc>
      </w:tr>
      <w:tr w:rsidR="007C0E11" w:rsidTr="008D577C">
        <w:trPr>
          <w:trHeight w:val="255"/>
          <w:jc w:val="center"/>
        </w:trPr>
        <w:tc>
          <w:tcPr>
            <w:tcW w:w="1621"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1621" w:type="dxa"/>
            <w:noWrap/>
            <w:hideMark/>
          </w:tcPr>
          <w:p w:rsidR="007C0E11" w:rsidRDefault="007C0E11" w:rsidP="00EC673F">
            <w:pPr>
              <w:pStyle w:val="Table"/>
            </w:pPr>
            <w:r>
              <w:t>500 km alt</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500 km alt</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500 km alt</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1621" w:type="dxa"/>
            <w:noWrap/>
            <w:hideMark/>
          </w:tcPr>
          <w:p w:rsidR="007C0E11" w:rsidRDefault="007C0E11" w:rsidP="00EC673F">
            <w:pPr>
              <w:pStyle w:val="Table"/>
            </w:pPr>
          </w:p>
        </w:tc>
        <w:tc>
          <w:tcPr>
            <w:tcW w:w="0" w:type="auto"/>
            <w:noWrap/>
            <w:hideMark/>
          </w:tcPr>
          <w:p w:rsidR="007C0E11" w:rsidRDefault="007C0E11" w:rsidP="00EC673F">
            <w:pPr>
              <w:pStyle w:val="Table"/>
            </w:pPr>
            <w:r>
              <w:t>Hot</w:t>
            </w:r>
          </w:p>
        </w:tc>
        <w:tc>
          <w:tcPr>
            <w:tcW w:w="0" w:type="auto"/>
            <w:noWrap/>
            <w:hideMark/>
          </w:tcPr>
          <w:p w:rsidR="007C0E11" w:rsidRDefault="007C0E11" w:rsidP="00EC673F">
            <w:pPr>
              <w:pStyle w:val="Table"/>
            </w:pPr>
            <w:r>
              <w:t>Cold</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Hot</w:t>
            </w:r>
          </w:p>
        </w:tc>
        <w:tc>
          <w:tcPr>
            <w:tcW w:w="0" w:type="auto"/>
            <w:noWrap/>
            <w:hideMark/>
          </w:tcPr>
          <w:p w:rsidR="007C0E11" w:rsidRDefault="007C0E11" w:rsidP="00EC673F">
            <w:pPr>
              <w:pStyle w:val="Table"/>
            </w:pPr>
            <w:r>
              <w:t>Cold</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Hot</w:t>
            </w:r>
          </w:p>
        </w:tc>
        <w:tc>
          <w:tcPr>
            <w:tcW w:w="0" w:type="auto"/>
            <w:noWrap/>
            <w:hideMark/>
          </w:tcPr>
          <w:p w:rsidR="007C0E11" w:rsidRDefault="007C0E11" w:rsidP="00EC673F">
            <w:pPr>
              <w:pStyle w:val="Table"/>
            </w:pPr>
            <w:r>
              <w:t>Cold</w:t>
            </w:r>
          </w:p>
        </w:tc>
      </w:tr>
      <w:tr w:rsidR="007C0E11" w:rsidTr="008D577C">
        <w:trPr>
          <w:trHeight w:val="255"/>
          <w:jc w:val="center"/>
        </w:trPr>
        <w:tc>
          <w:tcPr>
            <w:tcW w:w="1621" w:type="dxa"/>
            <w:noWrap/>
            <w:hideMark/>
          </w:tcPr>
          <w:p w:rsidR="007C0E11" w:rsidRPr="00B0106D" w:rsidRDefault="007C0E11" w:rsidP="00EC673F">
            <w:pPr>
              <w:pStyle w:val="Table"/>
            </w:pPr>
            <w:r>
              <w:t>solar constant</w:t>
            </w:r>
          </w:p>
        </w:tc>
        <w:tc>
          <w:tcPr>
            <w:tcW w:w="0" w:type="auto"/>
            <w:noWrap/>
            <w:hideMark/>
          </w:tcPr>
          <w:p w:rsidR="007C0E11" w:rsidRDefault="007C0E11" w:rsidP="00EC673F">
            <w:pPr>
              <w:pStyle w:val="Table"/>
            </w:pPr>
            <w:r>
              <w:t>1420</w:t>
            </w:r>
          </w:p>
        </w:tc>
        <w:tc>
          <w:tcPr>
            <w:tcW w:w="0" w:type="auto"/>
            <w:noWrap/>
            <w:hideMark/>
          </w:tcPr>
          <w:p w:rsidR="007C0E11" w:rsidRDefault="007C0E11" w:rsidP="00EC673F">
            <w:pPr>
              <w:pStyle w:val="Table"/>
            </w:pPr>
            <w:r>
              <w:t>1360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solar constant</w:t>
            </w:r>
          </w:p>
        </w:tc>
        <w:tc>
          <w:tcPr>
            <w:tcW w:w="0" w:type="auto"/>
            <w:noWrap/>
            <w:hideMark/>
          </w:tcPr>
          <w:p w:rsidR="007C0E11" w:rsidRDefault="007C0E11" w:rsidP="00EC673F">
            <w:pPr>
              <w:pStyle w:val="Table"/>
            </w:pPr>
            <w:r>
              <w:t>1420</w:t>
            </w:r>
          </w:p>
        </w:tc>
        <w:tc>
          <w:tcPr>
            <w:tcW w:w="0" w:type="auto"/>
            <w:noWrap/>
            <w:hideMark/>
          </w:tcPr>
          <w:p w:rsidR="007C0E11" w:rsidRDefault="007C0E11" w:rsidP="00EC673F">
            <w:pPr>
              <w:pStyle w:val="Table"/>
            </w:pPr>
            <w:r>
              <w:t>1360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solar constant</w:t>
            </w:r>
          </w:p>
        </w:tc>
        <w:tc>
          <w:tcPr>
            <w:tcW w:w="0" w:type="auto"/>
            <w:noWrap/>
            <w:hideMark/>
          </w:tcPr>
          <w:p w:rsidR="007C0E11" w:rsidRDefault="007C0E11" w:rsidP="00EC673F">
            <w:pPr>
              <w:pStyle w:val="Table"/>
            </w:pPr>
            <w:r>
              <w:t>1420</w:t>
            </w:r>
          </w:p>
        </w:tc>
        <w:tc>
          <w:tcPr>
            <w:tcW w:w="0" w:type="auto"/>
            <w:noWrap/>
            <w:hideMark/>
          </w:tcPr>
          <w:p w:rsidR="007C0E11" w:rsidRDefault="007C0E11" w:rsidP="00EC673F">
            <w:pPr>
              <w:pStyle w:val="Table"/>
            </w:pPr>
            <w:r>
              <w:t>1360</w:t>
            </w:r>
          </w:p>
        </w:tc>
      </w:tr>
      <w:tr w:rsidR="007C0E11" w:rsidTr="008D577C">
        <w:trPr>
          <w:trHeight w:val="255"/>
          <w:jc w:val="center"/>
        </w:trPr>
        <w:tc>
          <w:tcPr>
            <w:tcW w:w="1621" w:type="dxa"/>
            <w:noWrap/>
            <w:hideMark/>
          </w:tcPr>
          <w:p w:rsidR="007C0E11" w:rsidRDefault="007C0E11" w:rsidP="00EC673F">
            <w:pPr>
              <w:pStyle w:val="Table"/>
            </w:pPr>
            <w:r>
              <w:t>Albedo</w:t>
            </w:r>
          </w:p>
        </w:tc>
        <w:tc>
          <w:tcPr>
            <w:tcW w:w="0" w:type="auto"/>
            <w:noWrap/>
            <w:hideMark/>
          </w:tcPr>
          <w:p w:rsidR="007C0E11" w:rsidRDefault="007C0E11" w:rsidP="00EC673F">
            <w:pPr>
              <w:pStyle w:val="Table"/>
            </w:pPr>
            <w:r>
              <w:t>0.3</w:t>
            </w:r>
          </w:p>
        </w:tc>
        <w:tc>
          <w:tcPr>
            <w:tcW w:w="0" w:type="auto"/>
            <w:noWrap/>
            <w:hideMark/>
          </w:tcPr>
          <w:p w:rsidR="007C0E11" w:rsidRDefault="007C0E11" w:rsidP="00EC673F">
            <w:pPr>
              <w:pStyle w:val="Table"/>
            </w:pPr>
            <w:r>
              <w:t>0.23</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Albedo</w:t>
            </w:r>
          </w:p>
        </w:tc>
        <w:tc>
          <w:tcPr>
            <w:tcW w:w="0" w:type="auto"/>
            <w:noWrap/>
            <w:hideMark/>
          </w:tcPr>
          <w:p w:rsidR="007C0E11" w:rsidRDefault="007C0E11" w:rsidP="00EC673F">
            <w:pPr>
              <w:pStyle w:val="Table"/>
            </w:pPr>
            <w:r>
              <w:t>0.3</w:t>
            </w:r>
          </w:p>
        </w:tc>
        <w:tc>
          <w:tcPr>
            <w:tcW w:w="0" w:type="auto"/>
            <w:noWrap/>
            <w:hideMark/>
          </w:tcPr>
          <w:p w:rsidR="007C0E11" w:rsidRDefault="007C0E11" w:rsidP="00EC673F">
            <w:pPr>
              <w:pStyle w:val="Table"/>
            </w:pPr>
            <w:r>
              <w:t>0.23</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Albedo</w:t>
            </w:r>
          </w:p>
        </w:tc>
        <w:tc>
          <w:tcPr>
            <w:tcW w:w="0" w:type="auto"/>
            <w:noWrap/>
            <w:hideMark/>
          </w:tcPr>
          <w:p w:rsidR="007C0E11" w:rsidRDefault="007C0E11" w:rsidP="00EC673F">
            <w:pPr>
              <w:pStyle w:val="Table"/>
            </w:pPr>
            <w:r>
              <w:t>0.3</w:t>
            </w:r>
          </w:p>
        </w:tc>
        <w:tc>
          <w:tcPr>
            <w:tcW w:w="0" w:type="auto"/>
            <w:noWrap/>
            <w:hideMark/>
          </w:tcPr>
          <w:p w:rsidR="007C0E11" w:rsidRDefault="007C0E11" w:rsidP="00EC673F">
            <w:pPr>
              <w:pStyle w:val="Table"/>
            </w:pPr>
            <w:r>
              <w:t>0.23</w:t>
            </w:r>
          </w:p>
        </w:tc>
      </w:tr>
      <w:tr w:rsidR="007C0E11" w:rsidTr="008D577C">
        <w:trPr>
          <w:trHeight w:val="255"/>
          <w:jc w:val="center"/>
        </w:trPr>
        <w:tc>
          <w:tcPr>
            <w:tcW w:w="1621" w:type="dxa"/>
            <w:noWrap/>
            <w:hideMark/>
          </w:tcPr>
          <w:p w:rsidR="007C0E11" w:rsidRDefault="007C0E11" w:rsidP="00EC673F">
            <w:pPr>
              <w:pStyle w:val="Table"/>
            </w:pPr>
            <w:r>
              <w:t>Earth IR</w:t>
            </w:r>
          </w:p>
        </w:tc>
        <w:tc>
          <w:tcPr>
            <w:tcW w:w="0" w:type="auto"/>
            <w:noWrap/>
            <w:hideMark/>
          </w:tcPr>
          <w:p w:rsidR="007C0E11" w:rsidRDefault="007C0E11" w:rsidP="00EC673F">
            <w:pPr>
              <w:pStyle w:val="Table"/>
            </w:pPr>
            <w:r>
              <w:t>244</w:t>
            </w:r>
          </w:p>
        </w:tc>
        <w:tc>
          <w:tcPr>
            <w:tcW w:w="0" w:type="auto"/>
            <w:noWrap/>
            <w:hideMark/>
          </w:tcPr>
          <w:p w:rsidR="007C0E11" w:rsidRDefault="007C0E11" w:rsidP="00EC673F">
            <w:pPr>
              <w:pStyle w:val="Table"/>
            </w:pPr>
            <w:r>
              <w:t>218</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Earth IR</w:t>
            </w:r>
          </w:p>
        </w:tc>
        <w:tc>
          <w:tcPr>
            <w:tcW w:w="0" w:type="auto"/>
            <w:noWrap/>
            <w:hideMark/>
          </w:tcPr>
          <w:p w:rsidR="007C0E11" w:rsidRDefault="007C0E11" w:rsidP="00EC673F">
            <w:pPr>
              <w:pStyle w:val="Table"/>
            </w:pPr>
            <w:r>
              <w:t>244</w:t>
            </w:r>
          </w:p>
        </w:tc>
        <w:tc>
          <w:tcPr>
            <w:tcW w:w="0" w:type="auto"/>
            <w:noWrap/>
            <w:hideMark/>
          </w:tcPr>
          <w:p w:rsidR="007C0E11" w:rsidRDefault="007C0E11" w:rsidP="00EC673F">
            <w:pPr>
              <w:pStyle w:val="Table"/>
            </w:pPr>
            <w:r>
              <w:t>218</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Earth IR</w:t>
            </w:r>
          </w:p>
        </w:tc>
        <w:tc>
          <w:tcPr>
            <w:tcW w:w="0" w:type="auto"/>
            <w:noWrap/>
            <w:hideMark/>
          </w:tcPr>
          <w:p w:rsidR="007C0E11" w:rsidRDefault="007C0E11" w:rsidP="00EC673F">
            <w:pPr>
              <w:pStyle w:val="Table"/>
            </w:pPr>
            <w:r>
              <w:t>244</w:t>
            </w:r>
          </w:p>
        </w:tc>
        <w:tc>
          <w:tcPr>
            <w:tcW w:w="0" w:type="auto"/>
            <w:noWrap/>
            <w:hideMark/>
          </w:tcPr>
          <w:p w:rsidR="007C0E11" w:rsidRDefault="007C0E11" w:rsidP="00EC673F">
            <w:pPr>
              <w:pStyle w:val="Table"/>
            </w:pPr>
            <w:r>
              <w:t>218</w:t>
            </w:r>
          </w:p>
        </w:tc>
      </w:tr>
      <w:tr w:rsidR="007C0E11" w:rsidTr="008D577C">
        <w:trPr>
          <w:trHeight w:val="255"/>
          <w:jc w:val="center"/>
        </w:trPr>
        <w:tc>
          <w:tcPr>
            <w:tcW w:w="1621" w:type="dxa"/>
            <w:noWrap/>
            <w:hideMark/>
          </w:tcPr>
          <w:p w:rsidR="007C0E11" w:rsidRPr="00B0106D" w:rsidRDefault="005740CF" w:rsidP="00EC673F">
            <w:pPr>
              <w:pStyle w:val="Table"/>
            </w:pPr>
            <w:r>
              <w:t>E</w:t>
            </w:r>
            <w:r w:rsidR="007C0E11">
              <w:t>missivity</w:t>
            </w:r>
            <w:r w:rsidR="007C0E11" w:rsidRPr="00B0106D">
              <w:t xml:space="preserve"> of side </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E</w:t>
            </w:r>
            <w:r w:rsidR="007C0E11">
              <w:t>missivity</w:t>
            </w:r>
            <w:r w:rsidR="007C0E11" w:rsidRPr="00B0106D">
              <w:t xml:space="preserve"> of side </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E</w:t>
            </w:r>
            <w:r w:rsidR="007C0E11">
              <w:t>missivity</w:t>
            </w:r>
            <w:r w:rsidR="007C0E11" w:rsidRPr="00B0106D">
              <w:t xml:space="preserve"> of side </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r>
              <w:t>0.85</w:t>
            </w:r>
          </w:p>
        </w:tc>
      </w:tr>
      <w:tr w:rsidR="007C0E11" w:rsidTr="008D577C">
        <w:trPr>
          <w:trHeight w:val="255"/>
          <w:jc w:val="center"/>
        </w:trPr>
        <w:tc>
          <w:tcPr>
            <w:tcW w:w="1621" w:type="dxa"/>
            <w:noWrap/>
            <w:hideMark/>
          </w:tcPr>
          <w:p w:rsidR="007C0E11" w:rsidRPr="00B0106D" w:rsidRDefault="005740CF" w:rsidP="00EC673F">
            <w:pPr>
              <w:pStyle w:val="Table"/>
            </w:pPr>
            <w:r>
              <w:t>A</w:t>
            </w:r>
            <w:r w:rsidR="007C0E11">
              <w:t>bsorption</w:t>
            </w:r>
            <w:r w:rsidR="007C0E11" w:rsidRPr="00B0106D">
              <w:t xml:space="preserve"> of side</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A</w:t>
            </w:r>
            <w:r w:rsidR="007C0E11">
              <w:t>bsorption</w:t>
            </w:r>
            <w:r w:rsidR="007C0E11" w:rsidRPr="00B0106D">
              <w:t xml:space="preserve"> of side</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A</w:t>
            </w:r>
            <w:r w:rsidR="007C0E11">
              <w:t>bsorption</w:t>
            </w:r>
            <w:r w:rsidR="007C0E11" w:rsidRPr="00B0106D">
              <w:t xml:space="preserve"> of side</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r>
              <w:t>0.92</w:t>
            </w:r>
          </w:p>
        </w:tc>
      </w:tr>
      <w:tr w:rsidR="007C0E11" w:rsidTr="008D577C">
        <w:trPr>
          <w:trHeight w:val="255"/>
          <w:jc w:val="center"/>
        </w:trPr>
        <w:tc>
          <w:tcPr>
            <w:tcW w:w="1621" w:type="dxa"/>
            <w:noWrap/>
            <w:hideMark/>
          </w:tcPr>
          <w:p w:rsidR="007C0E11" w:rsidRDefault="007C0E11" w:rsidP="00EC673F">
            <w:pPr>
              <w:pStyle w:val="Table"/>
            </w:pPr>
            <w:r>
              <w:t>Area</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Area</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Area</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r>
              <w:t>0.01</w:t>
            </w:r>
          </w:p>
        </w:tc>
      </w:tr>
      <w:tr w:rsidR="007C0E11" w:rsidTr="008D577C">
        <w:trPr>
          <w:trHeight w:val="255"/>
          <w:jc w:val="center"/>
        </w:trPr>
        <w:tc>
          <w:tcPr>
            <w:tcW w:w="1621" w:type="dxa"/>
            <w:noWrap/>
            <w:hideMark/>
          </w:tcPr>
          <w:p w:rsidR="007C0E11" w:rsidRPr="00B0106D" w:rsidRDefault="007C0E11" w:rsidP="00EC673F">
            <w:pPr>
              <w:pStyle w:val="Table"/>
            </w:pPr>
            <w:r>
              <w:t>F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solar</w:t>
            </w:r>
          </w:p>
        </w:tc>
        <w:tc>
          <w:tcPr>
            <w:tcW w:w="0" w:type="auto"/>
            <w:noWrap/>
            <w:hideMark/>
          </w:tcPr>
          <w:p w:rsidR="007C0E11" w:rsidRDefault="007C0E11" w:rsidP="00EC673F">
            <w:pPr>
              <w:pStyle w:val="Table"/>
            </w:pPr>
            <w:r>
              <w:t>1</w:t>
            </w:r>
          </w:p>
        </w:tc>
        <w:tc>
          <w:tcPr>
            <w:tcW w:w="0" w:type="auto"/>
            <w:noWrap/>
            <w:hideMark/>
          </w:tcPr>
          <w:p w:rsidR="007C0E11" w:rsidRDefault="007C0E11" w:rsidP="00EC673F">
            <w:pPr>
              <w:pStyle w:val="Table"/>
            </w:pPr>
            <w:r>
              <w:t>1</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8D577C">
        <w:trPr>
          <w:trHeight w:val="255"/>
          <w:jc w:val="center"/>
        </w:trPr>
        <w:tc>
          <w:tcPr>
            <w:tcW w:w="1621" w:type="dxa"/>
            <w:noWrap/>
            <w:hideMark/>
          </w:tcPr>
          <w:p w:rsidR="007C0E11" w:rsidRPr="00B0106D" w:rsidRDefault="007C0E11" w:rsidP="00EC673F">
            <w:pPr>
              <w:pStyle w:val="Table"/>
            </w:pPr>
            <w:r>
              <w:t>F Albedo</w:t>
            </w:r>
          </w:p>
        </w:tc>
        <w:tc>
          <w:tcPr>
            <w:tcW w:w="0" w:type="auto"/>
            <w:noWrap/>
            <w:hideMark/>
          </w:tcPr>
          <w:p w:rsidR="007C0E11" w:rsidRDefault="007C0E11" w:rsidP="00EC673F">
            <w:pPr>
              <w:pStyle w:val="Table"/>
            </w:pPr>
            <w:r>
              <w:t>0.8587</w:t>
            </w:r>
          </w:p>
        </w:tc>
        <w:tc>
          <w:tcPr>
            <w:tcW w:w="0" w:type="auto"/>
            <w:noWrap/>
            <w:hideMark/>
          </w:tcPr>
          <w:p w:rsidR="007C0E11" w:rsidRDefault="007C0E11" w:rsidP="00EC673F">
            <w:pPr>
              <w:pStyle w:val="Table"/>
            </w:pPr>
            <w:r>
              <w:t>0.8587</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Albedo</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Albedo</w:t>
            </w:r>
          </w:p>
        </w:tc>
        <w:tc>
          <w:tcPr>
            <w:tcW w:w="0" w:type="auto"/>
            <w:noWrap/>
            <w:hideMark/>
          </w:tcPr>
          <w:p w:rsidR="007C0E11" w:rsidRDefault="007C0E11" w:rsidP="00EC673F">
            <w:pPr>
              <w:pStyle w:val="Table"/>
            </w:pPr>
            <w:r>
              <w:t>0.0232</w:t>
            </w:r>
          </w:p>
        </w:tc>
        <w:tc>
          <w:tcPr>
            <w:tcW w:w="0" w:type="auto"/>
            <w:noWrap/>
            <w:hideMark/>
          </w:tcPr>
          <w:p w:rsidR="007C0E11" w:rsidRDefault="007C0E11" w:rsidP="00EC673F">
            <w:pPr>
              <w:pStyle w:val="Table"/>
            </w:pPr>
            <w:r>
              <w:t>0.0232</w:t>
            </w:r>
          </w:p>
        </w:tc>
      </w:tr>
      <w:tr w:rsidR="007C0E11" w:rsidTr="008D577C">
        <w:trPr>
          <w:trHeight w:val="255"/>
          <w:jc w:val="center"/>
        </w:trPr>
        <w:tc>
          <w:tcPr>
            <w:tcW w:w="1621" w:type="dxa"/>
            <w:noWrap/>
            <w:hideMark/>
          </w:tcPr>
          <w:p w:rsidR="007C0E11" w:rsidRDefault="007C0E11" w:rsidP="00EC673F">
            <w:pPr>
              <w:pStyle w:val="Table"/>
            </w:pPr>
            <w:r>
              <w:t>FEIR</w:t>
            </w:r>
          </w:p>
        </w:tc>
        <w:tc>
          <w:tcPr>
            <w:tcW w:w="0" w:type="auto"/>
            <w:noWrap/>
            <w:hideMark/>
          </w:tcPr>
          <w:p w:rsidR="007C0E11" w:rsidRDefault="007C0E11" w:rsidP="00EC673F">
            <w:pPr>
              <w:pStyle w:val="Table"/>
            </w:pPr>
            <w:r>
              <w:t>0.8618</w:t>
            </w:r>
          </w:p>
        </w:tc>
        <w:tc>
          <w:tcPr>
            <w:tcW w:w="0" w:type="auto"/>
            <w:noWrap/>
            <w:hideMark/>
          </w:tcPr>
          <w:p w:rsidR="007C0E11" w:rsidRDefault="007C0E11" w:rsidP="00EC673F">
            <w:pPr>
              <w:pStyle w:val="Table"/>
            </w:pPr>
            <w:r>
              <w:t>0.8618</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FEIR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FEIR</w:t>
            </w:r>
          </w:p>
        </w:tc>
        <w:tc>
          <w:tcPr>
            <w:tcW w:w="0" w:type="auto"/>
            <w:noWrap/>
            <w:hideMark/>
          </w:tcPr>
          <w:p w:rsidR="007C0E11" w:rsidRDefault="007C0E11" w:rsidP="00EC673F">
            <w:pPr>
              <w:pStyle w:val="Table"/>
            </w:pPr>
            <w:r>
              <w:t>0.2746</w:t>
            </w:r>
          </w:p>
        </w:tc>
        <w:tc>
          <w:tcPr>
            <w:tcW w:w="0" w:type="auto"/>
            <w:noWrap/>
            <w:hideMark/>
          </w:tcPr>
          <w:p w:rsidR="007C0E11" w:rsidRDefault="007C0E11" w:rsidP="00EC673F">
            <w:pPr>
              <w:pStyle w:val="Table"/>
            </w:pPr>
            <w:r>
              <w:t>0.2746</w:t>
            </w:r>
          </w:p>
        </w:tc>
      </w:tr>
      <w:tr w:rsidR="007C0E11" w:rsidTr="008D577C">
        <w:trPr>
          <w:trHeight w:val="255"/>
          <w:jc w:val="center"/>
        </w:trPr>
        <w:tc>
          <w:tcPr>
            <w:tcW w:w="1621"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1621" w:type="dxa"/>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1306.4</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8D577C">
        <w:trPr>
          <w:trHeight w:val="255"/>
          <w:jc w:val="center"/>
        </w:trPr>
        <w:tc>
          <w:tcPr>
            <w:tcW w:w="1621" w:type="dxa"/>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178.09438</w:t>
            </w:r>
          </w:p>
        </w:tc>
        <w:tc>
          <w:tcPr>
            <w:tcW w:w="0" w:type="auto"/>
            <w:noWrap/>
            <w:hideMark/>
          </w:tcPr>
          <w:p w:rsidR="007C0E11" w:rsidRDefault="007C0E11" w:rsidP="00EC673F">
            <w:pPr>
              <w:pStyle w:val="Table"/>
            </w:pPr>
            <w:r>
              <w:t>159.11711</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4.81168</w:t>
            </w:r>
          </w:p>
        </w:tc>
        <w:tc>
          <w:tcPr>
            <w:tcW w:w="0" w:type="auto"/>
            <w:noWrap/>
            <w:hideMark/>
          </w:tcPr>
          <w:p w:rsidR="007C0E11" w:rsidRDefault="007C0E11" w:rsidP="00EC673F">
            <w:pPr>
              <w:pStyle w:val="Table"/>
            </w:pPr>
            <w:r>
              <w:t>4.29896</w:t>
            </w:r>
          </w:p>
        </w:tc>
      </w:tr>
      <w:tr w:rsidR="007C0E11" w:rsidTr="008D577C">
        <w:trPr>
          <w:trHeight w:val="255"/>
          <w:jc w:val="center"/>
        </w:trPr>
        <w:tc>
          <w:tcPr>
            <w:tcW w:w="1621" w:type="dxa"/>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337.756656</w:t>
            </w:r>
          </w:p>
        </w:tc>
        <w:tc>
          <w:tcPr>
            <w:tcW w:w="0" w:type="auto"/>
            <w:noWrap/>
            <w:hideMark/>
          </w:tcPr>
          <w:p w:rsidR="007C0E11" w:rsidRDefault="007C0E11" w:rsidP="00EC673F">
            <w:pPr>
              <w:pStyle w:val="Table"/>
            </w:pPr>
            <w:r>
              <w:t>248.0053568</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79.02329</w:t>
            </w:r>
          </w:p>
        </w:tc>
      </w:tr>
      <w:tr w:rsidR="007C0E11" w:rsidTr="008D577C">
        <w:trPr>
          <w:trHeight w:val="255"/>
          <w:jc w:val="center"/>
        </w:trPr>
        <w:tc>
          <w:tcPr>
            <w:tcW w:w="1621"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1621"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1621" w:type="dxa"/>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13.064</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8D577C">
        <w:trPr>
          <w:trHeight w:val="255"/>
          <w:jc w:val="center"/>
        </w:trPr>
        <w:tc>
          <w:tcPr>
            <w:tcW w:w="1621" w:type="dxa"/>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1.7809438</w:t>
            </w:r>
          </w:p>
        </w:tc>
        <w:tc>
          <w:tcPr>
            <w:tcW w:w="0" w:type="auto"/>
            <w:noWrap/>
            <w:hideMark/>
          </w:tcPr>
          <w:p w:rsidR="007C0E11" w:rsidRDefault="007C0E11" w:rsidP="00EC673F">
            <w:pPr>
              <w:pStyle w:val="Table"/>
            </w:pPr>
            <w:r>
              <w:t>1.5911711</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0.048117</w:t>
            </w:r>
          </w:p>
        </w:tc>
        <w:tc>
          <w:tcPr>
            <w:tcW w:w="0" w:type="auto"/>
            <w:noWrap/>
            <w:hideMark/>
          </w:tcPr>
          <w:p w:rsidR="007C0E11" w:rsidRDefault="007C0E11" w:rsidP="00EC673F">
            <w:pPr>
              <w:pStyle w:val="Table"/>
            </w:pPr>
            <w:r>
              <w:t>0.04299</w:t>
            </w:r>
          </w:p>
        </w:tc>
      </w:tr>
      <w:tr w:rsidR="007C0E11" w:rsidTr="008D577C">
        <w:trPr>
          <w:trHeight w:val="255"/>
          <w:jc w:val="center"/>
        </w:trPr>
        <w:tc>
          <w:tcPr>
            <w:tcW w:w="1621" w:type="dxa"/>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3.37756656</w:t>
            </w:r>
          </w:p>
        </w:tc>
        <w:tc>
          <w:tcPr>
            <w:tcW w:w="0" w:type="auto"/>
            <w:noWrap/>
            <w:hideMark/>
          </w:tcPr>
          <w:p w:rsidR="007C0E11" w:rsidRDefault="007C0E11" w:rsidP="00EC673F">
            <w:pPr>
              <w:pStyle w:val="Table"/>
            </w:pPr>
            <w:r>
              <w:t>2.480053568</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0.790233</w:t>
            </w:r>
          </w:p>
        </w:tc>
      </w:tr>
      <w:tr w:rsidR="007C0E11" w:rsidTr="008D577C">
        <w:trPr>
          <w:trHeight w:val="255"/>
          <w:jc w:val="center"/>
        </w:trPr>
        <w:tc>
          <w:tcPr>
            <w:tcW w:w="1621" w:type="dxa"/>
            <w:noWrap/>
            <w:hideMark/>
          </w:tcPr>
          <w:p w:rsidR="007C0E11" w:rsidRPr="00B0106D" w:rsidRDefault="007C0E11" w:rsidP="00EC673F">
            <w:pPr>
              <w:pStyle w:val="Table"/>
            </w:pPr>
            <w:r>
              <w:t>Q backload</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backload</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backload</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8D577C">
        <w:trPr>
          <w:trHeight w:val="255"/>
          <w:jc w:val="center"/>
        </w:trPr>
        <w:tc>
          <w:tcPr>
            <w:tcW w:w="1621" w:type="dxa"/>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1621" w:type="dxa"/>
            <w:tcBorders>
              <w:bottom w:val="single" w:sz="24" w:space="0" w:color="auto"/>
            </w:tcBorders>
            <w:noWrap/>
            <w:hideMark/>
          </w:tcPr>
          <w:p w:rsidR="007C0E11" w:rsidRDefault="007C0E11" w:rsidP="00EC673F">
            <w:pPr>
              <w:pStyle w:val="Table"/>
            </w:pPr>
            <w:r>
              <w:t>Qface1</w:t>
            </w:r>
          </w:p>
        </w:tc>
        <w:tc>
          <w:tcPr>
            <w:tcW w:w="0" w:type="auto"/>
            <w:tcBorders>
              <w:bottom w:val="single" w:sz="24" w:space="0" w:color="auto"/>
            </w:tcBorders>
            <w:noWrap/>
            <w:hideMark/>
          </w:tcPr>
          <w:p w:rsidR="007C0E11" w:rsidRDefault="007C0E11" w:rsidP="00EC673F">
            <w:pPr>
              <w:pStyle w:val="Table"/>
            </w:pPr>
            <w:r>
              <w:t>5.15851036</w:t>
            </w:r>
          </w:p>
        </w:tc>
        <w:tc>
          <w:tcPr>
            <w:tcW w:w="0" w:type="auto"/>
            <w:tcBorders>
              <w:bottom w:val="single" w:sz="24" w:space="0" w:color="auto"/>
            </w:tcBorders>
            <w:noWrap/>
            <w:hideMark/>
          </w:tcPr>
          <w:p w:rsidR="007C0E11" w:rsidRDefault="007C0E11" w:rsidP="00EC673F">
            <w:pPr>
              <w:pStyle w:val="Table"/>
            </w:pPr>
            <w:r>
              <w:t>4.071224668</w:t>
            </w: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r>
              <w:t>13.064</w:t>
            </w:r>
          </w:p>
        </w:tc>
        <w:tc>
          <w:tcPr>
            <w:tcW w:w="0" w:type="auto"/>
            <w:tcBorders>
              <w:bottom w:val="single" w:sz="24" w:space="0" w:color="auto"/>
            </w:tcBorders>
            <w:noWrap/>
            <w:hideMark/>
          </w:tcPr>
          <w:p w:rsidR="007C0E11" w:rsidRDefault="007C0E11" w:rsidP="00EC673F">
            <w:pPr>
              <w:pStyle w:val="Table"/>
            </w:pPr>
            <w:r>
              <w:t>0</w:t>
            </w: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r>
              <w:t>1.124329</w:t>
            </w:r>
          </w:p>
        </w:tc>
        <w:tc>
          <w:tcPr>
            <w:tcW w:w="0" w:type="auto"/>
            <w:tcBorders>
              <w:bottom w:val="single" w:sz="24" w:space="0" w:color="auto"/>
            </w:tcBorders>
            <w:noWrap/>
            <w:hideMark/>
          </w:tcPr>
          <w:p w:rsidR="007C0E11" w:rsidRDefault="007C0E11" w:rsidP="00EC673F">
            <w:pPr>
              <w:pStyle w:val="Table"/>
            </w:pPr>
            <w:r>
              <w:t>0.833222</w:t>
            </w:r>
          </w:p>
        </w:tc>
      </w:tr>
    </w:tbl>
    <w:p w:rsidR="007C0E11" w:rsidRPr="006A1FE5" w:rsidRDefault="007C0E11" w:rsidP="007C0E11">
      <w:pPr>
        <w:pStyle w:val="Caption"/>
      </w:pPr>
      <w:r>
        <w:br w:type="page"/>
      </w:r>
      <w:bookmarkStart w:id="908" w:name="_Toc207775318"/>
      <w:r>
        <w:lastRenderedPageBreak/>
        <w:t xml:space="preserve">Table </w:t>
      </w:r>
      <w:fldSimple w:instr=" SEQ Table \* ARABIC ">
        <w:r w:rsidR="00D46473">
          <w:rPr>
            <w:noProof/>
          </w:rPr>
          <w:t>79</w:t>
        </w:r>
      </w:fldSimple>
      <w:r w:rsidRPr="006A1FE5">
        <w:t>: Sides 4- 6 in a 500 km orbit (hot and cold cases)</w:t>
      </w:r>
      <w:bookmarkEnd w:id="908"/>
    </w:p>
    <w:tbl>
      <w:tblPr>
        <w:tblW w:w="12837" w:type="dxa"/>
        <w:jc w:val="center"/>
        <w:tblBorders>
          <w:top w:val="single" w:sz="24" w:space="0" w:color="auto"/>
          <w:bottom w:val="single" w:sz="24" w:space="0" w:color="auto"/>
        </w:tblBorders>
        <w:tblLook w:val="04A0"/>
      </w:tblPr>
      <w:tblGrid>
        <w:gridCol w:w="1705"/>
        <w:gridCol w:w="977"/>
        <w:gridCol w:w="977"/>
        <w:gridCol w:w="960"/>
        <w:gridCol w:w="1705"/>
        <w:gridCol w:w="977"/>
        <w:gridCol w:w="977"/>
        <w:gridCol w:w="960"/>
        <w:gridCol w:w="1705"/>
        <w:gridCol w:w="977"/>
        <w:gridCol w:w="977"/>
      </w:tblGrid>
      <w:tr w:rsidR="007C0E11" w:rsidTr="008D577C">
        <w:trPr>
          <w:trHeight w:val="255"/>
          <w:jc w:val="center"/>
        </w:trPr>
        <w:tc>
          <w:tcPr>
            <w:tcW w:w="1685" w:type="dxa"/>
            <w:tcBorders>
              <w:top w:val="single" w:sz="24" w:space="0" w:color="auto"/>
            </w:tcBorders>
            <w:noWrap/>
            <w:hideMark/>
          </w:tcPr>
          <w:p w:rsidR="007C0E11" w:rsidRPr="00B0106D" w:rsidRDefault="007C0E11" w:rsidP="00EC673F">
            <w:pPr>
              <w:pStyle w:val="Table"/>
            </w:pPr>
            <w:bookmarkStart w:id="909" w:name="_Toc168464377"/>
            <w:r>
              <w:t>Side 4</w:t>
            </w:r>
          </w:p>
        </w:tc>
        <w:tc>
          <w:tcPr>
            <w:tcW w:w="1954" w:type="dxa"/>
            <w:gridSpan w:val="2"/>
            <w:tcBorders>
              <w:top w:val="single" w:sz="24" w:space="0" w:color="auto"/>
            </w:tcBorders>
            <w:noWrap/>
            <w:hideMark/>
          </w:tcPr>
          <w:p w:rsidR="007C0E11" w:rsidRPr="00B0106D" w:rsidRDefault="007C0E11" w:rsidP="00EC673F">
            <w:pPr>
              <w:pStyle w:val="Table"/>
            </w:pPr>
            <w:r>
              <w:t xml:space="preserve">space </w:t>
            </w:r>
            <w:r w:rsidRPr="00B0106D">
              <w:t>facing</w:t>
            </w:r>
          </w:p>
        </w:tc>
        <w:tc>
          <w:tcPr>
            <w:tcW w:w="960" w:type="dxa"/>
            <w:tcBorders>
              <w:top w:val="single" w:sz="24" w:space="0" w:color="auto"/>
            </w:tcBorders>
            <w:noWrap/>
            <w:hideMark/>
          </w:tcPr>
          <w:p w:rsidR="007C0E11" w:rsidRDefault="007C0E11" w:rsidP="00EC673F">
            <w:pPr>
              <w:pStyle w:val="Table"/>
            </w:pPr>
          </w:p>
        </w:tc>
        <w:tc>
          <w:tcPr>
            <w:tcW w:w="1685" w:type="dxa"/>
            <w:tcBorders>
              <w:top w:val="single" w:sz="24" w:space="0" w:color="auto"/>
            </w:tcBorders>
            <w:noWrap/>
            <w:hideMark/>
          </w:tcPr>
          <w:p w:rsidR="007C0E11" w:rsidRDefault="007C0E11" w:rsidP="00EC673F">
            <w:pPr>
              <w:pStyle w:val="Table"/>
            </w:pPr>
            <w:r>
              <w:t>Side 5</w:t>
            </w:r>
          </w:p>
        </w:tc>
        <w:tc>
          <w:tcPr>
            <w:tcW w:w="1954" w:type="dxa"/>
            <w:gridSpan w:val="2"/>
            <w:tcBorders>
              <w:top w:val="single" w:sz="24" w:space="0" w:color="auto"/>
            </w:tcBorders>
            <w:noWrap/>
            <w:hideMark/>
          </w:tcPr>
          <w:p w:rsidR="007C0E11" w:rsidRPr="00B0106D" w:rsidRDefault="007C0E11" w:rsidP="00EC673F">
            <w:pPr>
              <w:pStyle w:val="Table"/>
            </w:pPr>
            <w:r>
              <w:t xml:space="preserve">space </w:t>
            </w:r>
            <w:r w:rsidRPr="00B0106D">
              <w:t>facing</w:t>
            </w:r>
          </w:p>
        </w:tc>
        <w:tc>
          <w:tcPr>
            <w:tcW w:w="960" w:type="dxa"/>
            <w:tcBorders>
              <w:top w:val="single" w:sz="24" w:space="0" w:color="auto"/>
            </w:tcBorders>
            <w:noWrap/>
            <w:hideMark/>
          </w:tcPr>
          <w:p w:rsidR="007C0E11" w:rsidRDefault="007C0E11" w:rsidP="00EC673F">
            <w:pPr>
              <w:pStyle w:val="Table"/>
            </w:pPr>
          </w:p>
        </w:tc>
        <w:tc>
          <w:tcPr>
            <w:tcW w:w="1685" w:type="dxa"/>
            <w:tcBorders>
              <w:top w:val="single" w:sz="24" w:space="0" w:color="auto"/>
            </w:tcBorders>
            <w:noWrap/>
            <w:hideMark/>
          </w:tcPr>
          <w:p w:rsidR="007C0E11" w:rsidRDefault="007C0E11" w:rsidP="00EC673F">
            <w:pPr>
              <w:pStyle w:val="Table"/>
            </w:pPr>
            <w:r>
              <w:t>Side 6</w:t>
            </w:r>
          </w:p>
        </w:tc>
        <w:tc>
          <w:tcPr>
            <w:tcW w:w="1954" w:type="dxa"/>
            <w:gridSpan w:val="2"/>
            <w:tcBorders>
              <w:top w:val="single" w:sz="24" w:space="0" w:color="auto"/>
            </w:tcBorders>
            <w:noWrap/>
            <w:hideMark/>
          </w:tcPr>
          <w:p w:rsidR="007C0E11" w:rsidRPr="00B0106D" w:rsidRDefault="007C0E11" w:rsidP="00EC673F">
            <w:pPr>
              <w:pStyle w:val="Table"/>
            </w:pPr>
            <w:r>
              <w:t xml:space="preserve">space </w:t>
            </w:r>
            <w:r w:rsidRPr="00B0106D">
              <w:t>facing</w:t>
            </w:r>
          </w:p>
        </w:tc>
      </w:tr>
      <w:tr w:rsidR="007C0E11" w:rsidTr="008D577C">
        <w:trPr>
          <w:trHeight w:val="255"/>
          <w:jc w:val="center"/>
        </w:trPr>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0" w:type="auto"/>
            <w:noWrap/>
            <w:hideMark/>
          </w:tcPr>
          <w:p w:rsidR="007C0E11" w:rsidRDefault="007C0E11" w:rsidP="00EC673F">
            <w:pPr>
              <w:pStyle w:val="Table"/>
            </w:pPr>
            <w:r>
              <w:t>500 km alt</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500 km alt</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500 km alt</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Hot</w:t>
            </w:r>
          </w:p>
        </w:tc>
        <w:tc>
          <w:tcPr>
            <w:tcW w:w="0" w:type="auto"/>
            <w:noWrap/>
            <w:hideMark/>
          </w:tcPr>
          <w:p w:rsidR="007C0E11" w:rsidRDefault="007C0E11" w:rsidP="00EC673F">
            <w:pPr>
              <w:pStyle w:val="Table"/>
            </w:pPr>
            <w:r>
              <w:t>Cold</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Hot</w:t>
            </w:r>
          </w:p>
        </w:tc>
        <w:tc>
          <w:tcPr>
            <w:tcW w:w="0" w:type="auto"/>
            <w:noWrap/>
            <w:hideMark/>
          </w:tcPr>
          <w:p w:rsidR="007C0E11" w:rsidRDefault="007C0E11" w:rsidP="00EC673F">
            <w:pPr>
              <w:pStyle w:val="Table"/>
            </w:pPr>
            <w:r>
              <w:t>Cold</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Hot</w:t>
            </w:r>
          </w:p>
        </w:tc>
        <w:tc>
          <w:tcPr>
            <w:tcW w:w="0" w:type="auto"/>
            <w:noWrap/>
            <w:hideMark/>
          </w:tcPr>
          <w:p w:rsidR="007C0E11" w:rsidRDefault="007C0E11" w:rsidP="00EC673F">
            <w:pPr>
              <w:pStyle w:val="Table"/>
            </w:pPr>
            <w:r>
              <w:t>Cold</w:t>
            </w:r>
          </w:p>
        </w:tc>
      </w:tr>
      <w:tr w:rsidR="007C0E11" w:rsidTr="008D577C">
        <w:trPr>
          <w:trHeight w:val="255"/>
          <w:jc w:val="center"/>
        </w:trPr>
        <w:tc>
          <w:tcPr>
            <w:tcW w:w="0" w:type="auto"/>
            <w:noWrap/>
            <w:hideMark/>
          </w:tcPr>
          <w:p w:rsidR="007C0E11" w:rsidRPr="00B0106D" w:rsidRDefault="007C0E11" w:rsidP="00EC673F">
            <w:pPr>
              <w:pStyle w:val="Table"/>
            </w:pPr>
            <w:r>
              <w:t>solar constant</w:t>
            </w:r>
          </w:p>
        </w:tc>
        <w:tc>
          <w:tcPr>
            <w:tcW w:w="0" w:type="auto"/>
            <w:noWrap/>
            <w:hideMark/>
          </w:tcPr>
          <w:p w:rsidR="007C0E11" w:rsidRDefault="007C0E11" w:rsidP="00EC673F">
            <w:pPr>
              <w:pStyle w:val="Table"/>
            </w:pPr>
            <w:r>
              <w:t>1420</w:t>
            </w:r>
          </w:p>
        </w:tc>
        <w:tc>
          <w:tcPr>
            <w:tcW w:w="0" w:type="auto"/>
            <w:noWrap/>
            <w:hideMark/>
          </w:tcPr>
          <w:p w:rsidR="007C0E11" w:rsidRDefault="007C0E11" w:rsidP="00EC673F">
            <w:pPr>
              <w:pStyle w:val="Table"/>
            </w:pPr>
            <w:r>
              <w:t>1360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solar constant</w:t>
            </w:r>
          </w:p>
        </w:tc>
        <w:tc>
          <w:tcPr>
            <w:tcW w:w="0" w:type="auto"/>
            <w:noWrap/>
            <w:hideMark/>
          </w:tcPr>
          <w:p w:rsidR="007C0E11" w:rsidRDefault="007C0E11" w:rsidP="00EC673F">
            <w:pPr>
              <w:pStyle w:val="Table"/>
            </w:pPr>
            <w:r>
              <w:t>1420</w:t>
            </w:r>
          </w:p>
        </w:tc>
        <w:tc>
          <w:tcPr>
            <w:tcW w:w="0" w:type="auto"/>
            <w:noWrap/>
            <w:hideMark/>
          </w:tcPr>
          <w:p w:rsidR="007C0E11" w:rsidRDefault="007C0E11" w:rsidP="00EC673F">
            <w:pPr>
              <w:pStyle w:val="Table"/>
            </w:pPr>
            <w:r>
              <w:t>1360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solar constant</w:t>
            </w:r>
          </w:p>
        </w:tc>
        <w:tc>
          <w:tcPr>
            <w:tcW w:w="0" w:type="auto"/>
            <w:noWrap/>
            <w:hideMark/>
          </w:tcPr>
          <w:p w:rsidR="007C0E11" w:rsidRDefault="007C0E11" w:rsidP="00EC673F">
            <w:pPr>
              <w:pStyle w:val="Table"/>
            </w:pPr>
            <w:r>
              <w:t>1420</w:t>
            </w:r>
          </w:p>
        </w:tc>
        <w:tc>
          <w:tcPr>
            <w:tcW w:w="0" w:type="auto"/>
            <w:noWrap/>
            <w:hideMark/>
          </w:tcPr>
          <w:p w:rsidR="007C0E11" w:rsidRDefault="007C0E11" w:rsidP="00EC673F">
            <w:pPr>
              <w:pStyle w:val="Table"/>
            </w:pPr>
            <w:r>
              <w:t>1360</w:t>
            </w:r>
          </w:p>
        </w:tc>
      </w:tr>
      <w:tr w:rsidR="007C0E11" w:rsidTr="008D577C">
        <w:trPr>
          <w:trHeight w:val="255"/>
          <w:jc w:val="center"/>
        </w:trPr>
        <w:tc>
          <w:tcPr>
            <w:tcW w:w="0" w:type="auto"/>
            <w:noWrap/>
            <w:hideMark/>
          </w:tcPr>
          <w:p w:rsidR="007C0E11" w:rsidRDefault="007C0E11" w:rsidP="00EC673F">
            <w:pPr>
              <w:pStyle w:val="Table"/>
            </w:pPr>
            <w:r>
              <w:t>Albedo</w:t>
            </w:r>
          </w:p>
        </w:tc>
        <w:tc>
          <w:tcPr>
            <w:tcW w:w="0" w:type="auto"/>
            <w:noWrap/>
            <w:hideMark/>
          </w:tcPr>
          <w:p w:rsidR="007C0E11" w:rsidRDefault="007C0E11" w:rsidP="00EC673F">
            <w:pPr>
              <w:pStyle w:val="Table"/>
            </w:pPr>
            <w:r>
              <w:t>0.3</w:t>
            </w:r>
          </w:p>
        </w:tc>
        <w:tc>
          <w:tcPr>
            <w:tcW w:w="0" w:type="auto"/>
            <w:noWrap/>
            <w:hideMark/>
          </w:tcPr>
          <w:p w:rsidR="007C0E11" w:rsidRDefault="007C0E11" w:rsidP="00EC673F">
            <w:pPr>
              <w:pStyle w:val="Table"/>
            </w:pPr>
            <w:r>
              <w:t>0.23</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Albedo</w:t>
            </w:r>
          </w:p>
        </w:tc>
        <w:tc>
          <w:tcPr>
            <w:tcW w:w="0" w:type="auto"/>
            <w:noWrap/>
            <w:hideMark/>
          </w:tcPr>
          <w:p w:rsidR="007C0E11" w:rsidRDefault="007C0E11" w:rsidP="00EC673F">
            <w:pPr>
              <w:pStyle w:val="Table"/>
            </w:pPr>
            <w:r>
              <w:t>0.3</w:t>
            </w:r>
          </w:p>
        </w:tc>
        <w:tc>
          <w:tcPr>
            <w:tcW w:w="0" w:type="auto"/>
            <w:noWrap/>
            <w:hideMark/>
          </w:tcPr>
          <w:p w:rsidR="007C0E11" w:rsidRDefault="007C0E11" w:rsidP="00EC673F">
            <w:pPr>
              <w:pStyle w:val="Table"/>
            </w:pPr>
            <w:r>
              <w:t>0.23</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Albedo</w:t>
            </w:r>
          </w:p>
        </w:tc>
        <w:tc>
          <w:tcPr>
            <w:tcW w:w="0" w:type="auto"/>
            <w:noWrap/>
            <w:hideMark/>
          </w:tcPr>
          <w:p w:rsidR="007C0E11" w:rsidRDefault="007C0E11" w:rsidP="00EC673F">
            <w:pPr>
              <w:pStyle w:val="Table"/>
            </w:pPr>
            <w:r>
              <w:t>0.3</w:t>
            </w:r>
          </w:p>
        </w:tc>
        <w:tc>
          <w:tcPr>
            <w:tcW w:w="0" w:type="auto"/>
            <w:noWrap/>
            <w:hideMark/>
          </w:tcPr>
          <w:p w:rsidR="007C0E11" w:rsidRDefault="007C0E11" w:rsidP="00EC673F">
            <w:pPr>
              <w:pStyle w:val="Table"/>
            </w:pPr>
            <w:r>
              <w:t>0.23</w:t>
            </w:r>
          </w:p>
        </w:tc>
      </w:tr>
      <w:tr w:rsidR="007C0E11" w:rsidTr="008D577C">
        <w:trPr>
          <w:trHeight w:val="255"/>
          <w:jc w:val="center"/>
        </w:trPr>
        <w:tc>
          <w:tcPr>
            <w:tcW w:w="0" w:type="auto"/>
            <w:noWrap/>
            <w:hideMark/>
          </w:tcPr>
          <w:p w:rsidR="007C0E11" w:rsidRDefault="007C0E11" w:rsidP="00EC673F">
            <w:pPr>
              <w:pStyle w:val="Table"/>
            </w:pPr>
            <w:r>
              <w:t>Earth IR</w:t>
            </w:r>
          </w:p>
        </w:tc>
        <w:tc>
          <w:tcPr>
            <w:tcW w:w="0" w:type="auto"/>
            <w:noWrap/>
            <w:hideMark/>
          </w:tcPr>
          <w:p w:rsidR="007C0E11" w:rsidRDefault="007C0E11" w:rsidP="00EC673F">
            <w:pPr>
              <w:pStyle w:val="Table"/>
            </w:pPr>
            <w:r>
              <w:t>244</w:t>
            </w:r>
          </w:p>
        </w:tc>
        <w:tc>
          <w:tcPr>
            <w:tcW w:w="0" w:type="auto"/>
            <w:noWrap/>
            <w:hideMark/>
          </w:tcPr>
          <w:p w:rsidR="007C0E11" w:rsidRDefault="007C0E11" w:rsidP="00EC673F">
            <w:pPr>
              <w:pStyle w:val="Table"/>
            </w:pPr>
            <w:r>
              <w:t>218</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Earth IR</w:t>
            </w:r>
          </w:p>
        </w:tc>
        <w:tc>
          <w:tcPr>
            <w:tcW w:w="0" w:type="auto"/>
            <w:noWrap/>
            <w:hideMark/>
          </w:tcPr>
          <w:p w:rsidR="007C0E11" w:rsidRDefault="007C0E11" w:rsidP="00EC673F">
            <w:pPr>
              <w:pStyle w:val="Table"/>
            </w:pPr>
            <w:r>
              <w:t>244</w:t>
            </w:r>
          </w:p>
        </w:tc>
        <w:tc>
          <w:tcPr>
            <w:tcW w:w="0" w:type="auto"/>
            <w:noWrap/>
            <w:hideMark/>
          </w:tcPr>
          <w:p w:rsidR="007C0E11" w:rsidRDefault="007C0E11" w:rsidP="00EC673F">
            <w:pPr>
              <w:pStyle w:val="Table"/>
            </w:pPr>
            <w:r>
              <w:t>218</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Earth IR</w:t>
            </w:r>
          </w:p>
        </w:tc>
        <w:tc>
          <w:tcPr>
            <w:tcW w:w="0" w:type="auto"/>
            <w:noWrap/>
            <w:hideMark/>
          </w:tcPr>
          <w:p w:rsidR="007C0E11" w:rsidRDefault="007C0E11" w:rsidP="00EC673F">
            <w:pPr>
              <w:pStyle w:val="Table"/>
            </w:pPr>
            <w:r>
              <w:t>244</w:t>
            </w:r>
          </w:p>
        </w:tc>
        <w:tc>
          <w:tcPr>
            <w:tcW w:w="0" w:type="auto"/>
            <w:noWrap/>
            <w:hideMark/>
          </w:tcPr>
          <w:p w:rsidR="007C0E11" w:rsidRDefault="007C0E11" w:rsidP="00EC673F">
            <w:pPr>
              <w:pStyle w:val="Table"/>
            </w:pPr>
            <w:r>
              <w:t>218</w:t>
            </w:r>
          </w:p>
        </w:tc>
      </w:tr>
      <w:tr w:rsidR="007C0E11" w:rsidTr="008D577C">
        <w:trPr>
          <w:trHeight w:val="255"/>
          <w:jc w:val="center"/>
        </w:trPr>
        <w:tc>
          <w:tcPr>
            <w:tcW w:w="0" w:type="auto"/>
            <w:noWrap/>
            <w:hideMark/>
          </w:tcPr>
          <w:p w:rsidR="007C0E11" w:rsidRPr="00B0106D" w:rsidRDefault="005740CF" w:rsidP="00EC673F">
            <w:pPr>
              <w:pStyle w:val="Table"/>
            </w:pPr>
            <w:r>
              <w:t>E</w:t>
            </w:r>
            <w:r w:rsidR="007C0E11">
              <w:t>missivity</w:t>
            </w:r>
            <w:r w:rsidR="007C0E11" w:rsidRPr="00B0106D">
              <w:t xml:space="preserve"> of side </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E</w:t>
            </w:r>
            <w:r w:rsidR="007C0E11">
              <w:t>missivity</w:t>
            </w:r>
            <w:r w:rsidR="007C0E11" w:rsidRPr="00B0106D">
              <w:t xml:space="preserve"> of side </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E</w:t>
            </w:r>
            <w:r w:rsidR="007C0E11">
              <w:t>missivity</w:t>
            </w:r>
            <w:r w:rsidR="007C0E11" w:rsidRPr="00B0106D">
              <w:t xml:space="preserve"> of side </w:t>
            </w:r>
          </w:p>
        </w:tc>
        <w:tc>
          <w:tcPr>
            <w:tcW w:w="0" w:type="auto"/>
            <w:noWrap/>
            <w:hideMark/>
          </w:tcPr>
          <w:p w:rsidR="007C0E11" w:rsidRDefault="007C0E11" w:rsidP="00EC673F">
            <w:pPr>
              <w:pStyle w:val="Table"/>
            </w:pPr>
            <w:r>
              <w:t>0.85</w:t>
            </w:r>
          </w:p>
        </w:tc>
        <w:tc>
          <w:tcPr>
            <w:tcW w:w="0" w:type="auto"/>
            <w:noWrap/>
            <w:hideMark/>
          </w:tcPr>
          <w:p w:rsidR="007C0E11" w:rsidRDefault="007C0E11" w:rsidP="00EC673F">
            <w:pPr>
              <w:pStyle w:val="Table"/>
            </w:pPr>
            <w:r>
              <w:t>0.85</w:t>
            </w:r>
          </w:p>
        </w:tc>
      </w:tr>
      <w:tr w:rsidR="007C0E11" w:rsidTr="008D577C">
        <w:trPr>
          <w:trHeight w:val="255"/>
          <w:jc w:val="center"/>
        </w:trPr>
        <w:tc>
          <w:tcPr>
            <w:tcW w:w="0" w:type="auto"/>
            <w:noWrap/>
            <w:hideMark/>
          </w:tcPr>
          <w:p w:rsidR="007C0E11" w:rsidRPr="00B0106D" w:rsidRDefault="005740CF" w:rsidP="00EC673F">
            <w:pPr>
              <w:pStyle w:val="Table"/>
            </w:pPr>
            <w:r>
              <w:t>A</w:t>
            </w:r>
            <w:r w:rsidR="007C0E11">
              <w:t>bsorption</w:t>
            </w:r>
            <w:r w:rsidR="007C0E11" w:rsidRPr="00B0106D">
              <w:t xml:space="preserve"> of side</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A</w:t>
            </w:r>
            <w:r w:rsidR="007C0E11">
              <w:t>bsorption</w:t>
            </w:r>
            <w:r w:rsidR="007C0E11" w:rsidRPr="00B0106D">
              <w:t xml:space="preserve"> of side</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p>
        </w:tc>
        <w:tc>
          <w:tcPr>
            <w:tcW w:w="0" w:type="auto"/>
            <w:noWrap/>
            <w:hideMark/>
          </w:tcPr>
          <w:p w:rsidR="007C0E11" w:rsidRPr="00B0106D" w:rsidRDefault="005740CF" w:rsidP="00EC673F">
            <w:pPr>
              <w:pStyle w:val="Table"/>
            </w:pPr>
            <w:r>
              <w:t>A</w:t>
            </w:r>
            <w:r w:rsidR="007C0E11">
              <w:t>bsorption</w:t>
            </w:r>
            <w:r w:rsidR="007C0E11" w:rsidRPr="00B0106D">
              <w:t xml:space="preserve"> of side</w:t>
            </w:r>
          </w:p>
        </w:tc>
        <w:tc>
          <w:tcPr>
            <w:tcW w:w="0" w:type="auto"/>
            <w:noWrap/>
            <w:hideMark/>
          </w:tcPr>
          <w:p w:rsidR="007C0E11" w:rsidRDefault="007C0E11" w:rsidP="00EC673F">
            <w:pPr>
              <w:pStyle w:val="Table"/>
            </w:pPr>
            <w:r>
              <w:t>0.92</w:t>
            </w:r>
          </w:p>
        </w:tc>
        <w:tc>
          <w:tcPr>
            <w:tcW w:w="0" w:type="auto"/>
            <w:noWrap/>
            <w:hideMark/>
          </w:tcPr>
          <w:p w:rsidR="007C0E11" w:rsidRDefault="007C0E11" w:rsidP="00EC673F">
            <w:pPr>
              <w:pStyle w:val="Table"/>
            </w:pPr>
            <w:r>
              <w:t>0.92</w:t>
            </w:r>
          </w:p>
        </w:tc>
      </w:tr>
      <w:tr w:rsidR="007C0E11" w:rsidTr="008D577C">
        <w:trPr>
          <w:trHeight w:val="255"/>
          <w:jc w:val="center"/>
        </w:trPr>
        <w:tc>
          <w:tcPr>
            <w:tcW w:w="0" w:type="auto"/>
            <w:noWrap/>
            <w:hideMark/>
          </w:tcPr>
          <w:p w:rsidR="007C0E11" w:rsidRDefault="007C0E11" w:rsidP="00EC673F">
            <w:pPr>
              <w:pStyle w:val="Table"/>
            </w:pPr>
            <w:r>
              <w:t>Area</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Area</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Area</w:t>
            </w:r>
          </w:p>
        </w:tc>
        <w:tc>
          <w:tcPr>
            <w:tcW w:w="0" w:type="auto"/>
            <w:noWrap/>
            <w:hideMark/>
          </w:tcPr>
          <w:p w:rsidR="007C0E11" w:rsidRDefault="007C0E11" w:rsidP="00EC673F">
            <w:pPr>
              <w:pStyle w:val="Table"/>
            </w:pPr>
            <w:r>
              <w:t>0.01</w:t>
            </w:r>
          </w:p>
        </w:tc>
        <w:tc>
          <w:tcPr>
            <w:tcW w:w="0" w:type="auto"/>
            <w:noWrap/>
            <w:hideMark/>
          </w:tcPr>
          <w:p w:rsidR="007C0E11" w:rsidRDefault="007C0E11" w:rsidP="00EC673F">
            <w:pPr>
              <w:pStyle w:val="Table"/>
            </w:pPr>
            <w:r>
              <w:t>0.01</w:t>
            </w:r>
          </w:p>
        </w:tc>
      </w:tr>
      <w:tr w:rsidR="007C0E11" w:rsidTr="008D577C">
        <w:trPr>
          <w:trHeight w:val="255"/>
          <w:jc w:val="center"/>
        </w:trPr>
        <w:tc>
          <w:tcPr>
            <w:tcW w:w="0" w:type="auto"/>
            <w:noWrap/>
            <w:hideMark/>
          </w:tcPr>
          <w:p w:rsidR="007C0E11" w:rsidRPr="00B0106D" w:rsidRDefault="007C0E11" w:rsidP="00EC673F">
            <w:pPr>
              <w:pStyle w:val="Table"/>
            </w:pPr>
            <w:r>
              <w:t>F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8D577C">
        <w:trPr>
          <w:trHeight w:val="255"/>
          <w:jc w:val="center"/>
        </w:trPr>
        <w:tc>
          <w:tcPr>
            <w:tcW w:w="0" w:type="auto"/>
            <w:noWrap/>
            <w:hideMark/>
          </w:tcPr>
          <w:p w:rsidR="007C0E11" w:rsidRPr="00B0106D" w:rsidRDefault="007C0E11" w:rsidP="00EC673F">
            <w:pPr>
              <w:pStyle w:val="Table"/>
            </w:pPr>
            <w:r>
              <w:t>F Albedo</w:t>
            </w:r>
          </w:p>
        </w:tc>
        <w:tc>
          <w:tcPr>
            <w:tcW w:w="0" w:type="auto"/>
            <w:noWrap/>
            <w:hideMark/>
          </w:tcPr>
          <w:p w:rsidR="007C0E11" w:rsidRDefault="007C0E11" w:rsidP="00EC673F">
            <w:pPr>
              <w:pStyle w:val="Table"/>
            </w:pPr>
            <w:r>
              <w:t>0.0232</w:t>
            </w:r>
          </w:p>
        </w:tc>
        <w:tc>
          <w:tcPr>
            <w:tcW w:w="0" w:type="auto"/>
            <w:noWrap/>
            <w:hideMark/>
          </w:tcPr>
          <w:p w:rsidR="007C0E11" w:rsidRDefault="007C0E11" w:rsidP="00EC673F">
            <w:pPr>
              <w:pStyle w:val="Table"/>
            </w:pPr>
            <w:r>
              <w:t>0.0232</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Albedo</w:t>
            </w:r>
          </w:p>
        </w:tc>
        <w:tc>
          <w:tcPr>
            <w:tcW w:w="0" w:type="auto"/>
            <w:noWrap/>
            <w:hideMark/>
          </w:tcPr>
          <w:p w:rsidR="007C0E11" w:rsidRDefault="007C0E11" w:rsidP="00EC673F">
            <w:pPr>
              <w:pStyle w:val="Table"/>
            </w:pPr>
            <w:r>
              <w:t>0.0232</w:t>
            </w:r>
          </w:p>
        </w:tc>
        <w:tc>
          <w:tcPr>
            <w:tcW w:w="0" w:type="auto"/>
            <w:noWrap/>
            <w:hideMark/>
          </w:tcPr>
          <w:p w:rsidR="007C0E11" w:rsidRDefault="007C0E11" w:rsidP="00EC673F">
            <w:pPr>
              <w:pStyle w:val="Table"/>
            </w:pPr>
            <w:r>
              <w:t>0.0232</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F Albedo</w:t>
            </w:r>
          </w:p>
        </w:tc>
        <w:tc>
          <w:tcPr>
            <w:tcW w:w="0" w:type="auto"/>
            <w:noWrap/>
            <w:hideMark/>
          </w:tcPr>
          <w:p w:rsidR="007C0E11" w:rsidRDefault="007C0E11" w:rsidP="00EC673F">
            <w:pPr>
              <w:pStyle w:val="Table"/>
            </w:pPr>
            <w:r>
              <w:t>0.0232</w:t>
            </w:r>
          </w:p>
        </w:tc>
        <w:tc>
          <w:tcPr>
            <w:tcW w:w="0" w:type="auto"/>
            <w:noWrap/>
            <w:hideMark/>
          </w:tcPr>
          <w:p w:rsidR="007C0E11" w:rsidRDefault="007C0E11" w:rsidP="00EC673F">
            <w:pPr>
              <w:pStyle w:val="Table"/>
            </w:pPr>
            <w:r>
              <w:t>0.0232</w:t>
            </w:r>
          </w:p>
        </w:tc>
      </w:tr>
      <w:tr w:rsidR="007C0E11" w:rsidTr="008D577C">
        <w:trPr>
          <w:trHeight w:val="255"/>
          <w:jc w:val="center"/>
        </w:trPr>
        <w:tc>
          <w:tcPr>
            <w:tcW w:w="0" w:type="auto"/>
            <w:noWrap/>
            <w:hideMark/>
          </w:tcPr>
          <w:p w:rsidR="007C0E11" w:rsidRDefault="007C0E11" w:rsidP="00EC673F">
            <w:pPr>
              <w:pStyle w:val="Table"/>
            </w:pPr>
            <w:r>
              <w:t>FEIR</w:t>
            </w:r>
          </w:p>
        </w:tc>
        <w:tc>
          <w:tcPr>
            <w:tcW w:w="0" w:type="auto"/>
            <w:noWrap/>
            <w:hideMark/>
          </w:tcPr>
          <w:p w:rsidR="007C0E11" w:rsidRDefault="007C0E11" w:rsidP="00EC673F">
            <w:pPr>
              <w:pStyle w:val="Table"/>
            </w:pPr>
            <w:r>
              <w:t>0.2746</w:t>
            </w:r>
          </w:p>
        </w:tc>
        <w:tc>
          <w:tcPr>
            <w:tcW w:w="0" w:type="auto"/>
            <w:noWrap/>
            <w:hideMark/>
          </w:tcPr>
          <w:p w:rsidR="007C0E11" w:rsidRDefault="007C0E11" w:rsidP="00EC673F">
            <w:pPr>
              <w:pStyle w:val="Table"/>
            </w:pPr>
            <w:r>
              <w:t>0.2746</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FEIR</w:t>
            </w:r>
          </w:p>
        </w:tc>
        <w:tc>
          <w:tcPr>
            <w:tcW w:w="0" w:type="auto"/>
            <w:noWrap/>
            <w:hideMark/>
          </w:tcPr>
          <w:p w:rsidR="007C0E11" w:rsidRDefault="007C0E11" w:rsidP="00EC673F">
            <w:pPr>
              <w:pStyle w:val="Table"/>
            </w:pPr>
            <w:r>
              <w:t>0.2746</w:t>
            </w:r>
          </w:p>
        </w:tc>
        <w:tc>
          <w:tcPr>
            <w:tcW w:w="0" w:type="auto"/>
            <w:noWrap/>
            <w:hideMark/>
          </w:tcPr>
          <w:p w:rsidR="007C0E11" w:rsidRDefault="007C0E11" w:rsidP="00EC673F">
            <w:pPr>
              <w:pStyle w:val="Table"/>
            </w:pPr>
            <w:r>
              <w:t>0.2746</w:t>
            </w: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r>
              <w:t>FEIR</w:t>
            </w:r>
          </w:p>
        </w:tc>
        <w:tc>
          <w:tcPr>
            <w:tcW w:w="0" w:type="auto"/>
            <w:noWrap/>
            <w:hideMark/>
          </w:tcPr>
          <w:p w:rsidR="007C0E11" w:rsidRDefault="007C0E11" w:rsidP="00EC673F">
            <w:pPr>
              <w:pStyle w:val="Table"/>
            </w:pPr>
            <w:r>
              <w:t>0.2746</w:t>
            </w:r>
          </w:p>
        </w:tc>
        <w:tc>
          <w:tcPr>
            <w:tcW w:w="0" w:type="auto"/>
            <w:noWrap/>
            <w:hideMark/>
          </w:tcPr>
          <w:p w:rsidR="007C0E11" w:rsidRDefault="007C0E11" w:rsidP="00EC673F">
            <w:pPr>
              <w:pStyle w:val="Table"/>
            </w:pPr>
            <w:r>
              <w:t>0.2746</w:t>
            </w:r>
          </w:p>
        </w:tc>
      </w:tr>
      <w:tr w:rsidR="007C0E11" w:rsidTr="008D577C">
        <w:trPr>
          <w:trHeight w:val="255"/>
          <w:jc w:val="center"/>
        </w:trPr>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8D577C">
        <w:trPr>
          <w:trHeight w:val="255"/>
          <w:jc w:val="center"/>
        </w:trPr>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4.81168</w:t>
            </w:r>
          </w:p>
        </w:tc>
        <w:tc>
          <w:tcPr>
            <w:tcW w:w="0" w:type="auto"/>
            <w:noWrap/>
            <w:hideMark/>
          </w:tcPr>
          <w:p w:rsidR="007C0E11" w:rsidRDefault="007C0E11" w:rsidP="00EC673F">
            <w:pPr>
              <w:pStyle w:val="Table"/>
            </w:pPr>
            <w:r>
              <w:t>4.29896</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4.81168</w:t>
            </w:r>
          </w:p>
        </w:tc>
        <w:tc>
          <w:tcPr>
            <w:tcW w:w="0" w:type="auto"/>
            <w:noWrap/>
            <w:hideMark/>
          </w:tcPr>
          <w:p w:rsidR="007C0E11" w:rsidRDefault="007C0E11" w:rsidP="00EC673F">
            <w:pPr>
              <w:pStyle w:val="Table"/>
            </w:pPr>
            <w:r>
              <w:t>4.29896</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4.81168</w:t>
            </w:r>
          </w:p>
        </w:tc>
        <w:tc>
          <w:tcPr>
            <w:tcW w:w="0" w:type="auto"/>
            <w:noWrap/>
            <w:hideMark/>
          </w:tcPr>
          <w:p w:rsidR="007C0E11" w:rsidRDefault="007C0E11" w:rsidP="00EC673F">
            <w:pPr>
              <w:pStyle w:val="Table"/>
            </w:pPr>
            <w:r>
              <w:t>4.29896</w:t>
            </w:r>
          </w:p>
        </w:tc>
      </w:tr>
      <w:tr w:rsidR="007C0E11" w:rsidTr="008D577C">
        <w:trPr>
          <w:trHeight w:val="255"/>
          <w:jc w:val="center"/>
        </w:trPr>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79.02329</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79.02329</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79.02329</w:t>
            </w:r>
          </w:p>
        </w:tc>
      </w:tr>
      <w:tr w:rsidR="007C0E11" w:rsidTr="008D577C">
        <w:trPr>
          <w:trHeight w:val="255"/>
          <w:jc w:val="center"/>
        </w:trPr>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solar</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8D577C">
        <w:trPr>
          <w:trHeight w:val="255"/>
          <w:jc w:val="center"/>
        </w:trPr>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0.048117</w:t>
            </w:r>
          </w:p>
        </w:tc>
        <w:tc>
          <w:tcPr>
            <w:tcW w:w="0" w:type="auto"/>
            <w:noWrap/>
            <w:hideMark/>
          </w:tcPr>
          <w:p w:rsidR="007C0E11" w:rsidRDefault="007C0E11" w:rsidP="00EC673F">
            <w:pPr>
              <w:pStyle w:val="Table"/>
            </w:pPr>
            <w:r>
              <w:t>0.04299</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0.048117</w:t>
            </w:r>
          </w:p>
        </w:tc>
        <w:tc>
          <w:tcPr>
            <w:tcW w:w="0" w:type="auto"/>
            <w:noWrap/>
            <w:hideMark/>
          </w:tcPr>
          <w:p w:rsidR="007C0E11" w:rsidRDefault="007C0E11" w:rsidP="00EC673F">
            <w:pPr>
              <w:pStyle w:val="Table"/>
            </w:pPr>
            <w:r>
              <w:t>0.04299</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Albedo</w:t>
            </w:r>
          </w:p>
        </w:tc>
        <w:tc>
          <w:tcPr>
            <w:tcW w:w="0" w:type="auto"/>
            <w:noWrap/>
            <w:hideMark/>
          </w:tcPr>
          <w:p w:rsidR="007C0E11" w:rsidRDefault="007C0E11" w:rsidP="00EC673F">
            <w:pPr>
              <w:pStyle w:val="Table"/>
            </w:pPr>
            <w:r>
              <w:t>0.048117</w:t>
            </w:r>
          </w:p>
        </w:tc>
        <w:tc>
          <w:tcPr>
            <w:tcW w:w="0" w:type="auto"/>
            <w:noWrap/>
            <w:hideMark/>
          </w:tcPr>
          <w:p w:rsidR="007C0E11" w:rsidRDefault="007C0E11" w:rsidP="00EC673F">
            <w:pPr>
              <w:pStyle w:val="Table"/>
            </w:pPr>
            <w:r>
              <w:t>0.04299</w:t>
            </w:r>
          </w:p>
        </w:tc>
      </w:tr>
      <w:tr w:rsidR="007C0E11" w:rsidTr="008D577C">
        <w:trPr>
          <w:trHeight w:val="255"/>
          <w:jc w:val="center"/>
        </w:trPr>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0.790233</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0.790233</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EarthIR</w:t>
            </w:r>
          </w:p>
        </w:tc>
        <w:tc>
          <w:tcPr>
            <w:tcW w:w="0" w:type="auto"/>
            <w:noWrap/>
            <w:hideMark/>
          </w:tcPr>
          <w:p w:rsidR="007C0E11" w:rsidRDefault="007C0E11" w:rsidP="00EC673F">
            <w:pPr>
              <w:pStyle w:val="Table"/>
            </w:pPr>
            <w:r>
              <w:t>1.076212</w:t>
            </w:r>
          </w:p>
        </w:tc>
        <w:tc>
          <w:tcPr>
            <w:tcW w:w="0" w:type="auto"/>
            <w:noWrap/>
            <w:hideMark/>
          </w:tcPr>
          <w:p w:rsidR="007C0E11" w:rsidRDefault="007C0E11" w:rsidP="00EC673F">
            <w:pPr>
              <w:pStyle w:val="Table"/>
            </w:pPr>
            <w:r>
              <w:t>0.790233</w:t>
            </w:r>
          </w:p>
        </w:tc>
      </w:tr>
      <w:tr w:rsidR="007C0E11" w:rsidTr="008D577C">
        <w:trPr>
          <w:trHeight w:val="255"/>
          <w:jc w:val="center"/>
        </w:trPr>
        <w:tc>
          <w:tcPr>
            <w:tcW w:w="0" w:type="auto"/>
            <w:noWrap/>
            <w:hideMark/>
          </w:tcPr>
          <w:p w:rsidR="007C0E11" w:rsidRPr="00B0106D" w:rsidRDefault="007C0E11" w:rsidP="00EC673F">
            <w:pPr>
              <w:pStyle w:val="Table"/>
            </w:pPr>
            <w:r>
              <w:t>Q backload</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backload</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p>
        </w:tc>
        <w:tc>
          <w:tcPr>
            <w:tcW w:w="0" w:type="auto"/>
            <w:noWrap/>
            <w:hideMark/>
          </w:tcPr>
          <w:p w:rsidR="007C0E11" w:rsidRPr="00B0106D" w:rsidRDefault="007C0E11" w:rsidP="00EC673F">
            <w:pPr>
              <w:pStyle w:val="Table"/>
            </w:pPr>
            <w:r>
              <w:t>Q backload</w:t>
            </w:r>
          </w:p>
        </w:tc>
        <w:tc>
          <w:tcPr>
            <w:tcW w:w="0" w:type="auto"/>
            <w:noWrap/>
            <w:hideMark/>
          </w:tcPr>
          <w:p w:rsidR="007C0E11" w:rsidRDefault="007C0E11" w:rsidP="00EC673F">
            <w:pPr>
              <w:pStyle w:val="Table"/>
            </w:pPr>
            <w:r>
              <w:t>0</w:t>
            </w:r>
          </w:p>
        </w:tc>
        <w:tc>
          <w:tcPr>
            <w:tcW w:w="0" w:type="auto"/>
            <w:noWrap/>
            <w:hideMark/>
          </w:tcPr>
          <w:p w:rsidR="007C0E11" w:rsidRDefault="007C0E11" w:rsidP="00EC673F">
            <w:pPr>
              <w:pStyle w:val="Table"/>
            </w:pPr>
            <w:r>
              <w:t>0</w:t>
            </w:r>
          </w:p>
        </w:tc>
      </w:tr>
      <w:tr w:rsidR="007C0E11" w:rsidTr="008D577C">
        <w:trPr>
          <w:trHeight w:val="255"/>
          <w:jc w:val="center"/>
        </w:trPr>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c>
          <w:tcPr>
            <w:tcW w:w="0" w:type="auto"/>
            <w:noWrap/>
            <w:hideMark/>
          </w:tcPr>
          <w:p w:rsidR="007C0E11" w:rsidRDefault="007C0E11" w:rsidP="00EC673F">
            <w:pPr>
              <w:pStyle w:val="Table"/>
            </w:pPr>
          </w:p>
        </w:tc>
      </w:tr>
      <w:tr w:rsidR="007C0E11" w:rsidTr="008D577C">
        <w:trPr>
          <w:trHeight w:val="255"/>
          <w:jc w:val="center"/>
        </w:trPr>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r>
              <w:t>1.124329</w:t>
            </w:r>
          </w:p>
        </w:tc>
        <w:tc>
          <w:tcPr>
            <w:tcW w:w="0" w:type="auto"/>
            <w:tcBorders>
              <w:bottom w:val="single" w:sz="24" w:space="0" w:color="auto"/>
            </w:tcBorders>
            <w:noWrap/>
            <w:hideMark/>
          </w:tcPr>
          <w:p w:rsidR="007C0E11" w:rsidRDefault="007C0E11" w:rsidP="00EC673F">
            <w:pPr>
              <w:pStyle w:val="Table"/>
            </w:pPr>
            <w:r>
              <w:t>0.833222</w:t>
            </w: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r>
              <w:t>1.124329</w:t>
            </w:r>
          </w:p>
        </w:tc>
        <w:tc>
          <w:tcPr>
            <w:tcW w:w="0" w:type="auto"/>
            <w:tcBorders>
              <w:bottom w:val="single" w:sz="24" w:space="0" w:color="auto"/>
            </w:tcBorders>
            <w:noWrap/>
            <w:hideMark/>
          </w:tcPr>
          <w:p w:rsidR="007C0E11" w:rsidRDefault="007C0E11" w:rsidP="00EC673F">
            <w:pPr>
              <w:pStyle w:val="Table"/>
            </w:pPr>
            <w:r>
              <w:t>0.833222</w:t>
            </w: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p>
        </w:tc>
        <w:tc>
          <w:tcPr>
            <w:tcW w:w="0" w:type="auto"/>
            <w:tcBorders>
              <w:bottom w:val="single" w:sz="24" w:space="0" w:color="auto"/>
            </w:tcBorders>
            <w:noWrap/>
            <w:hideMark/>
          </w:tcPr>
          <w:p w:rsidR="007C0E11" w:rsidRDefault="007C0E11" w:rsidP="00EC673F">
            <w:pPr>
              <w:pStyle w:val="Table"/>
            </w:pPr>
            <w:r>
              <w:t>1.124329</w:t>
            </w:r>
          </w:p>
        </w:tc>
        <w:tc>
          <w:tcPr>
            <w:tcW w:w="0" w:type="auto"/>
            <w:tcBorders>
              <w:bottom w:val="single" w:sz="24" w:space="0" w:color="auto"/>
            </w:tcBorders>
            <w:noWrap/>
            <w:hideMark/>
          </w:tcPr>
          <w:p w:rsidR="007C0E11" w:rsidRDefault="007C0E11" w:rsidP="00EC673F">
            <w:pPr>
              <w:pStyle w:val="Table"/>
            </w:pPr>
            <w:r>
              <w:t>0.833222</w:t>
            </w:r>
          </w:p>
        </w:tc>
      </w:tr>
    </w:tbl>
    <w:p w:rsidR="00F83F98" w:rsidRDefault="00F83F98" w:rsidP="007C0E11">
      <w:pPr>
        <w:sectPr w:rsidR="00F83F98" w:rsidSect="002C2DCC">
          <w:headerReference w:type="even" r:id="rId98"/>
          <w:headerReference w:type="default" r:id="rId99"/>
          <w:headerReference w:type="first" r:id="rId100"/>
          <w:type w:val="nextColumn"/>
          <w:pgSz w:w="15842" w:h="12242" w:orient="landscape" w:code="1"/>
          <w:pgMar w:top="1440" w:right="1440" w:bottom="1440" w:left="1797" w:header="720" w:footer="720" w:gutter="284"/>
          <w:cols w:space="720"/>
          <w:titlePg/>
          <w:docGrid w:linePitch="360"/>
        </w:sectPr>
      </w:pPr>
    </w:p>
    <w:p w:rsidR="007C0E11" w:rsidRDefault="007C0E11" w:rsidP="007C0E11">
      <w:r>
        <w:lastRenderedPageBreak/>
        <w:t>The following is an elaboration of the methods used in the previous tables</w:t>
      </w:r>
    </w:p>
    <w:tbl>
      <w:tblPr>
        <w:tblW w:w="0" w:type="auto"/>
        <w:tblLook w:val="04A0"/>
      </w:tblPr>
      <w:tblGrid>
        <w:gridCol w:w="8477"/>
        <w:gridCol w:w="460"/>
      </w:tblGrid>
      <w:tr w:rsidR="007C0E11" w:rsidTr="008D577C">
        <w:trPr>
          <w:trHeight w:val="765"/>
        </w:trPr>
        <w:tc>
          <w:tcPr>
            <w:tcW w:w="8755" w:type="dxa"/>
          </w:tcPr>
          <w:p w:rsidR="007C0E11" w:rsidRPr="006A1FE5" w:rsidRDefault="00C64352" w:rsidP="008D577C">
            <w:pPr>
              <w:pStyle w:val="NoSpacing"/>
            </w:pPr>
            <m:oMathPara>
              <m:oMath>
                <m:sSub>
                  <m:sSubPr>
                    <m:ctrlPr>
                      <w:rPr>
                        <w:rFonts w:ascii="Cambria Math" w:hAnsi="Cambria Math"/>
                      </w:rPr>
                    </m:ctrlPr>
                  </m:sSubPr>
                  <m:e>
                    <m:r>
                      <w:rPr>
                        <w:rFonts w:ascii="Cambria Math" w:hAnsi="Cambria Math"/>
                      </w:rPr>
                      <m:t>Q</m:t>
                    </m:r>
                  </m:e>
                  <m:sub>
                    <m:r>
                      <w:rPr>
                        <w:rFonts w:ascii="Cambria Math" w:hAnsi="Cambria Math"/>
                      </w:rPr>
                      <m:t>net</m:t>
                    </m:r>
                  </m:sub>
                </m:sSub>
                <m:r>
                  <m:rPr>
                    <m:sty m:val="p"/>
                  </m:rPr>
                  <w:rPr>
                    <w:rFonts w:ascii="Cambria Math" w:hAnsi="Cambria Math"/>
                  </w:rPr>
                  <m:t>=</m:t>
                </m:r>
                <m:nary>
                  <m:naryPr>
                    <m:chr m:val="∑"/>
                    <m:limLoc m:val="undOvr"/>
                    <m:supHide m:val="on"/>
                    <m:ctrlPr>
                      <w:rPr>
                        <w:rFonts w:ascii="Cambria Math" w:hAnsi="Cambria Math"/>
                      </w:rPr>
                    </m:ctrlPr>
                  </m:naryPr>
                  <m:sub>
                    <m:r>
                      <w:rPr>
                        <w:rFonts w:ascii="Cambria Math" w:hAnsi="Cambria Math"/>
                      </w:rPr>
                      <m:t>sides</m:t>
                    </m:r>
                  </m:sub>
                  <m:sup/>
                  <m:e>
                    <m:sSub>
                      <m:sSubPr>
                        <m:ctrlPr>
                          <w:rPr>
                            <w:rFonts w:ascii="Cambria Math" w:hAnsi="Cambria Math"/>
                          </w:rPr>
                        </m:ctrlPr>
                      </m:sSubPr>
                      <m:e>
                        <m:r>
                          <w:rPr>
                            <w:rFonts w:ascii="Cambria Math" w:hAnsi="Cambria Math"/>
                          </w:rPr>
                          <m:t>Q</m:t>
                        </m:r>
                      </m:e>
                      <m:sub>
                        <m:r>
                          <w:rPr>
                            <w:rFonts w:ascii="Cambria Math" w:hAnsi="Cambria Math"/>
                          </w:rPr>
                          <m:t>solar</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albedo</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earthIR</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backload</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heatgenerated</m:t>
                    </m:r>
                  </m:sub>
                </m:sSub>
              </m:oMath>
            </m:oMathPara>
          </w:p>
        </w:tc>
        <w:tc>
          <w:tcPr>
            <w:tcW w:w="461" w:type="dxa"/>
            <w:vAlign w:val="center"/>
          </w:tcPr>
          <w:p w:rsidR="007C0E11" w:rsidRPr="006A1FE5" w:rsidRDefault="00C64352" w:rsidP="008D577C">
            <w:pPr>
              <w:pStyle w:val="Caption"/>
            </w:pPr>
            <w:fldSimple w:instr=" STYLEREF 1 \s ">
              <w:r w:rsidR="00D46473">
                <w:rPr>
                  <w:noProof/>
                </w:rPr>
                <w:t>6</w:t>
              </w:r>
            </w:fldSimple>
            <w:r w:rsidR="007C0E11">
              <w:noBreakHyphen/>
            </w:r>
            <w:fldSimple w:instr=" SEQ Equation \* ARABIC \s 1 ">
              <w:r w:rsidR="00D46473">
                <w:rPr>
                  <w:noProof/>
                </w:rPr>
                <w:t>1</w:t>
              </w:r>
            </w:fldSimple>
          </w:p>
        </w:tc>
      </w:tr>
      <w:tr w:rsidR="007C0E11" w:rsidTr="008D577C">
        <w:trPr>
          <w:trHeight w:val="1838"/>
        </w:trPr>
        <w:tc>
          <w:tcPr>
            <w:tcW w:w="8755" w:type="dxa"/>
          </w:tcPr>
          <w:p w:rsidR="007C0E11" w:rsidRPr="006A1FE5" w:rsidRDefault="00C64352" w:rsidP="008D577C">
            <w:pPr>
              <w:pStyle w:val="centerednormalpictureseqns"/>
            </w:pPr>
            <m:oMathPara>
              <m:oMath>
                <m:m>
                  <m:mPr>
                    <m:plcHide m:val="on"/>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Q</m:t>
                          </m:r>
                        </m:e>
                        <m:sub>
                          <m:r>
                            <w:rPr>
                              <w:rFonts w:ascii="Cambria Math" w:hAnsi="Cambria Math"/>
                            </w:rPr>
                            <m:t>net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inside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space</m:t>
                              </m:r>
                            </m:sub>
                          </m:sSub>
                        </m:num>
                        <m:den>
                          <m:sSub>
                            <m:sSubPr>
                              <m:ctrlPr>
                                <w:rPr>
                                  <w:rFonts w:ascii="Cambria Math" w:hAnsi="Cambria Math"/>
                                </w:rPr>
                              </m:ctrlPr>
                            </m:sSubPr>
                            <m:e>
                              <m:r>
                                <w:rPr>
                                  <w:rFonts w:ascii="Cambria Math" w:hAnsi="Cambria Math"/>
                                </w:rPr>
                                <m:t>R</m:t>
                              </m:r>
                            </m:e>
                            <m:sub>
                              <m:r>
                                <w:rPr>
                                  <w:rFonts w:ascii="Cambria Math" w:hAnsi="Cambria Math"/>
                                </w:rPr>
                                <m:t>total</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surface</m:t>
                              </m:r>
                            </m:sub>
                          </m:sSub>
                          <m:r>
                            <m:rPr>
                              <m:sty m:val="p"/>
                            </m:rPr>
                            <w:rPr>
                              <w:rFonts w:ascii="Cambria Math" w:hAnsi="Cambria Math"/>
                            </w:rPr>
                            <m:t>-0</m:t>
                          </m:r>
                        </m:num>
                        <m:den>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h</m:t>
                                  </m:r>
                                </m:e>
                                <m:sub>
                                  <m:r>
                                    <w:rPr>
                                      <w:rFonts w:ascii="Cambria Math" w:hAnsi="Cambria Math"/>
                                    </w:rPr>
                                    <m:t>radiative</m:t>
                                  </m:r>
                                </m:sub>
                              </m:sSub>
                              <m:r>
                                <w:rPr>
                                  <w:rFonts w:ascii="Cambria Math" w:hAnsi="Cambria Math"/>
                                </w:rPr>
                                <m:t>A</m:t>
                              </m:r>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surface</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inside</m:t>
                              </m:r>
                            </m:sub>
                          </m:sSub>
                        </m:num>
                        <m:den>
                          <m:f>
                            <m:fPr>
                              <m:ctrlPr>
                                <w:rPr>
                                  <w:rFonts w:ascii="Cambria Math" w:hAnsi="Cambria Math"/>
                                </w:rPr>
                              </m:ctrlPr>
                            </m:fPr>
                            <m:num>
                              <m:r>
                                <w:rPr>
                                  <w:rFonts w:ascii="Cambria Math" w:hAnsi="Cambria Math"/>
                                </w:rPr>
                                <m:t>L</m:t>
                              </m:r>
                            </m:num>
                            <m:den>
                              <m:sSub>
                                <m:sSubPr>
                                  <m:ctrlPr>
                                    <w:rPr>
                                      <w:rFonts w:ascii="Cambria Math" w:hAnsi="Cambria Math"/>
                                    </w:rPr>
                                  </m:ctrlPr>
                                </m:sSubPr>
                                <m:e>
                                  <m:r>
                                    <w:rPr>
                                      <w:rFonts w:ascii="Cambria Math" w:hAnsi="Cambria Math"/>
                                    </w:rPr>
                                    <m:t>K</m:t>
                                  </m:r>
                                </m:e>
                                <m:sub>
                                  <m:r>
                                    <w:rPr>
                                      <w:rFonts w:ascii="Cambria Math" w:hAnsi="Cambria Math"/>
                                    </w:rPr>
                                    <m:t>solarcell</m:t>
                                  </m:r>
                                  <m:r>
                                    <m:rPr>
                                      <m:sty m:val="p"/>
                                    </m:rPr>
                                    <w:rPr>
                                      <w:rFonts w:ascii="Cambria Math" w:hAnsi="Cambria Math"/>
                                    </w:rPr>
                                    <m:t>(</m:t>
                                  </m:r>
                                  <m:r>
                                    <w:rPr>
                                      <w:rFonts w:ascii="Cambria Math" w:hAnsi="Cambria Math"/>
                                    </w:rPr>
                                    <m:t>glass</m:t>
                                  </m:r>
                                  <m:r>
                                    <m:rPr>
                                      <m:sty m:val="p"/>
                                    </m:rPr>
                                    <w:rPr>
                                      <w:rFonts w:ascii="Cambria Math" w:hAnsi="Cambria Math"/>
                                    </w:rPr>
                                    <m:t>)</m:t>
                                  </m:r>
                                </m:sub>
                              </m:sSub>
                              <m:r>
                                <w:rPr>
                                  <w:rFonts w:ascii="Cambria Math" w:hAnsi="Cambria Math"/>
                                </w:rPr>
                                <m:t>A</m:t>
                              </m:r>
                            </m:den>
                          </m:f>
                        </m:den>
                      </m:f>
                    </m:e>
                  </m:mr>
                  <m:mr>
                    <m:e>
                      <m:r>
                        <w:rPr>
                          <w:rFonts w:ascii="Cambria Math" w:hAnsi="Cambria Math"/>
                        </w:rPr>
                        <m:t>and</m:t>
                      </m:r>
                    </m:e>
                  </m:mr>
                  <m:mr>
                    <m:e>
                      <m:sSub>
                        <m:sSubPr>
                          <m:ctrlPr>
                            <w:rPr>
                              <w:rFonts w:ascii="Cambria Math" w:hAnsi="Cambria Math"/>
                            </w:rPr>
                          </m:ctrlPr>
                        </m:sSubPr>
                        <m:e>
                          <m:r>
                            <w:rPr>
                              <w:rFonts w:ascii="Cambria Math" w:hAnsi="Cambria Math"/>
                            </w:rPr>
                            <m:t>R</m:t>
                          </m:r>
                        </m:e>
                        <m:sub>
                          <m:r>
                            <w:rPr>
                              <w:rFonts w:ascii="Cambria Math" w:hAnsi="Cambria Math"/>
                            </w:rPr>
                            <m:t>total</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h</m:t>
                              </m:r>
                            </m:e>
                            <m:sub>
                              <m:r>
                                <w:rPr>
                                  <w:rFonts w:ascii="Cambria Math" w:hAnsi="Cambria Math"/>
                                </w:rPr>
                                <m:t>radiative</m:t>
                              </m:r>
                            </m:sub>
                          </m:sSub>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L</m:t>
                          </m:r>
                        </m:num>
                        <m:den>
                          <m:sSub>
                            <m:sSubPr>
                              <m:ctrlPr>
                                <w:rPr>
                                  <w:rFonts w:ascii="Cambria Math" w:hAnsi="Cambria Math"/>
                                </w:rPr>
                              </m:ctrlPr>
                            </m:sSubPr>
                            <m:e>
                              <m:r>
                                <w:rPr>
                                  <w:rFonts w:ascii="Cambria Math" w:hAnsi="Cambria Math"/>
                                </w:rPr>
                                <m:t>K</m:t>
                              </m:r>
                            </m:e>
                            <m:sub>
                              <m:r>
                                <w:rPr>
                                  <w:rFonts w:ascii="Cambria Math" w:hAnsi="Cambria Math"/>
                                </w:rPr>
                                <m:t>solarcell</m:t>
                              </m:r>
                              <m:r>
                                <m:rPr>
                                  <m:sty m:val="p"/>
                                </m:rPr>
                                <w:rPr>
                                  <w:rFonts w:ascii="Cambria Math" w:hAnsi="Cambria Math"/>
                                </w:rPr>
                                <m:t>(</m:t>
                              </m:r>
                              <m:r>
                                <w:rPr>
                                  <w:rFonts w:ascii="Cambria Math" w:hAnsi="Cambria Math"/>
                                </w:rPr>
                                <m:t>glass</m:t>
                              </m:r>
                              <m:r>
                                <m:rPr>
                                  <m:sty m:val="p"/>
                                </m:rPr>
                                <w:rPr>
                                  <w:rFonts w:ascii="Cambria Math" w:hAnsi="Cambria Math"/>
                                </w:rPr>
                                <m:t>)</m:t>
                              </m:r>
                            </m:sub>
                          </m:sSub>
                          <m:r>
                            <w:rPr>
                              <w:rFonts w:ascii="Cambria Math" w:hAnsi="Cambria Math"/>
                            </w:rPr>
                            <m:t>A</m:t>
                          </m:r>
                        </m:den>
                      </m:f>
                    </m:e>
                  </m:mr>
                </m:m>
              </m:oMath>
            </m:oMathPara>
          </w:p>
        </w:tc>
        <w:tc>
          <w:tcPr>
            <w:tcW w:w="461" w:type="dxa"/>
            <w:vAlign w:val="center"/>
          </w:tcPr>
          <w:p w:rsidR="007C0E11" w:rsidRPr="006A1FE5" w:rsidRDefault="00C64352" w:rsidP="008D577C">
            <w:pPr>
              <w:pStyle w:val="Caption"/>
            </w:pPr>
            <w:fldSimple w:instr=" STYLEREF 1 \s ">
              <w:r w:rsidR="00D46473">
                <w:rPr>
                  <w:noProof/>
                </w:rPr>
                <w:t>6</w:t>
              </w:r>
            </w:fldSimple>
            <w:r w:rsidR="007C0E11">
              <w:noBreakHyphen/>
            </w:r>
            <w:fldSimple w:instr=" SEQ Equation \* ARABIC \s 1 ">
              <w:r w:rsidR="00D46473">
                <w:rPr>
                  <w:noProof/>
                </w:rPr>
                <w:t>2</w:t>
              </w:r>
            </w:fldSimple>
          </w:p>
        </w:tc>
      </w:tr>
      <w:tr w:rsidR="007C0E11" w:rsidTr="008D577C">
        <w:trPr>
          <w:trHeight w:val="277"/>
        </w:trPr>
        <w:tc>
          <w:tcPr>
            <w:tcW w:w="8755" w:type="dxa"/>
          </w:tcPr>
          <w:p w:rsidR="007C0E11" w:rsidRPr="006A1FE5" w:rsidRDefault="00C64352" w:rsidP="008D577C">
            <w:pPr>
              <w:pStyle w:val="centerednormalpictureseqns"/>
            </w:pPr>
            <m:oMathPara>
              <m:oMath>
                <m:sSub>
                  <m:sSubPr>
                    <m:ctrlPr>
                      <w:rPr>
                        <w:rFonts w:ascii="Cambria Math" w:hAnsi="Cambria Math"/>
                      </w:rPr>
                    </m:ctrlPr>
                  </m:sSubPr>
                  <m:e>
                    <m:r>
                      <w:rPr>
                        <w:rFonts w:ascii="Cambria Math" w:hAnsi="Cambria Math"/>
                      </w:rPr>
                      <m:t>h</m:t>
                    </m:r>
                  </m:e>
                  <m:sub>
                    <m:r>
                      <w:rPr>
                        <w:rFonts w:ascii="Cambria Math" w:hAnsi="Cambria Math"/>
                      </w:rPr>
                      <m:t>radiative</m:t>
                    </m:r>
                  </m:sub>
                </m:sSub>
                <m:r>
                  <m:rPr>
                    <m:sty m:val="p"/>
                  </m:rPr>
                  <w:rPr>
                    <w:rFonts w:ascii="Cambria Math" w:hAnsi="Cambria Math"/>
                  </w:rPr>
                  <m:t>≈</m:t>
                </m:r>
                <m:r>
                  <w:rPr>
                    <w:rFonts w:ascii="Cambria Math" w:hAnsi="Cambria Math"/>
                  </w:rPr>
                  <m:t>εσA</m:t>
                </m:r>
                <m:sSup>
                  <m:sSupPr>
                    <m:ctrlPr>
                      <w:rPr>
                        <w:rFonts w:ascii="Cambria Math" w:hAnsi="Cambria Math"/>
                      </w:rPr>
                    </m:ctrlPr>
                  </m:sSupPr>
                  <m:e>
                    <m:r>
                      <w:rPr>
                        <w:rFonts w:ascii="Cambria Math" w:hAnsi="Cambria Math"/>
                      </w:rPr>
                      <m:t>T</m:t>
                    </m:r>
                  </m:e>
                  <m:sup>
                    <m:r>
                      <m:rPr>
                        <m:sty m:val="p"/>
                      </m:rPr>
                      <w:rPr>
                        <w:rFonts w:ascii="Cambria Math" w:hAnsi="Cambria Math"/>
                      </w:rPr>
                      <m:t>4</m:t>
                    </m:r>
                  </m:sup>
                </m:sSup>
              </m:oMath>
            </m:oMathPara>
          </w:p>
        </w:tc>
        <w:tc>
          <w:tcPr>
            <w:tcW w:w="461" w:type="dxa"/>
            <w:vAlign w:val="center"/>
          </w:tcPr>
          <w:p w:rsidR="007C0E11" w:rsidRPr="006A1FE5" w:rsidRDefault="00C64352" w:rsidP="008D577C">
            <w:pPr>
              <w:pStyle w:val="Caption"/>
            </w:pPr>
            <w:fldSimple w:instr=" STYLEREF 1 \s ">
              <w:r w:rsidR="00D46473">
                <w:rPr>
                  <w:noProof/>
                </w:rPr>
                <w:t>6</w:t>
              </w:r>
            </w:fldSimple>
            <w:r w:rsidR="007C0E11">
              <w:noBreakHyphen/>
            </w:r>
            <w:fldSimple w:instr=" SEQ Equation \* ARABIC \s 1 ">
              <w:r w:rsidR="00D46473">
                <w:rPr>
                  <w:noProof/>
                </w:rPr>
                <w:t>3</w:t>
              </w:r>
            </w:fldSimple>
          </w:p>
        </w:tc>
      </w:tr>
    </w:tbl>
    <w:p w:rsidR="007C0E11" w:rsidRDefault="007C0E11" w:rsidP="007C0E11">
      <w:r>
        <w:t>Where:</w:t>
      </w:r>
    </w:p>
    <w:p w:rsidR="007C0E11" w:rsidRPr="006A1FE5" w:rsidRDefault="007C0E11" w:rsidP="007C0E11">
      <m:oMath>
        <m:r>
          <w:rPr>
            <w:rFonts w:ascii="Cambria Math" w:hAnsi="Cambria Math"/>
          </w:rPr>
          <m:t>ε</m:t>
        </m:r>
      </m:oMath>
      <w:r w:rsidR="00C37B52">
        <w:t xml:space="preserve"> </w:t>
      </w:r>
      <w:proofErr w:type="gramStart"/>
      <w:r w:rsidR="00C37B52">
        <w:t>i</w:t>
      </w:r>
      <w:r w:rsidRPr="006A1FE5">
        <w:t>s</w:t>
      </w:r>
      <w:proofErr w:type="gramEnd"/>
      <w:r w:rsidRPr="006A1FE5">
        <w:t xml:space="preserve"> the emissivity of the solar cell (major covering on the spacecraft)</w:t>
      </w:r>
    </w:p>
    <w:p w:rsidR="007C0E11" w:rsidRPr="006A1FE5" w:rsidRDefault="007C0E11" w:rsidP="007C0E11">
      <m:oMath>
        <m:r>
          <w:rPr>
            <w:rFonts w:ascii="Cambria Math" w:hAnsi="Cambria Math"/>
          </w:rPr>
          <m:t>σ</m:t>
        </m:r>
        <w:proofErr w:type="gramStart"/>
      </m:oMath>
      <w:r w:rsidR="00C37B52">
        <w:t>i</w:t>
      </w:r>
      <w:r w:rsidRPr="006A1FE5">
        <w:t>s</w:t>
      </w:r>
      <w:proofErr w:type="gramEnd"/>
      <w:r w:rsidRPr="006A1FE5">
        <w:t xml:space="preserve"> the Boltzmann constant 5.67051x10-8W/m2K4</w:t>
      </w:r>
    </w:p>
    <w:p w:rsidR="007C0E11" w:rsidRDefault="007C0E11" w:rsidP="007C0E11">
      <w:r>
        <w:t>A is the area of the face of the spacecraft</w:t>
      </w:r>
    </w:p>
    <w:p w:rsidR="007C0E11" w:rsidRDefault="007C0E11" w:rsidP="007C0E11">
      <w:r>
        <w:t>T is the temperature (for the given subscript)</w:t>
      </w:r>
    </w:p>
    <w:p w:rsidR="007C0E11" w:rsidRDefault="007C0E11" w:rsidP="007C0E11">
      <w:r>
        <w:t xml:space="preserve">The following is the equation relating the trip point on the thermostat to a particular resistor value  </w:t>
      </w:r>
    </w:p>
    <w:tbl>
      <w:tblPr>
        <w:tblW w:w="0" w:type="auto"/>
        <w:tblLook w:val="04A0"/>
      </w:tblPr>
      <w:tblGrid>
        <w:gridCol w:w="8476"/>
        <w:gridCol w:w="461"/>
      </w:tblGrid>
      <w:tr w:rsidR="007C0E11" w:rsidTr="008D577C">
        <w:trPr>
          <w:trHeight w:val="339"/>
        </w:trPr>
        <w:tc>
          <w:tcPr>
            <w:tcW w:w="8755" w:type="dxa"/>
          </w:tcPr>
          <w:p w:rsidR="007C0E11" w:rsidRPr="006A1FE5" w:rsidRDefault="00C64352" w:rsidP="00C37B52">
            <w:pPr>
              <w:pStyle w:val="centerednormalpictureseqns"/>
            </w:pPr>
            <m:oMathPara>
              <m:oMath>
                <m:sSub>
                  <m:sSubPr>
                    <m:ctrlPr>
                      <w:rPr>
                        <w:rFonts w:ascii="Cambria Math" w:hAnsi="Cambria Math"/>
                      </w:rPr>
                    </m:ctrlPr>
                  </m:sSubPr>
                  <m:e>
                    <m:r>
                      <w:rPr>
                        <w:rFonts w:ascii="Cambria Math" w:hAnsi="Cambria Math"/>
                      </w:rPr>
                      <m:t>R</m:t>
                    </m:r>
                  </m:e>
                  <m:sub>
                    <m:r>
                      <w:rPr>
                        <w:rFonts w:ascii="Cambria Math" w:hAnsi="Cambria Math"/>
                      </w:rPr>
                      <m:t>Trip</m:t>
                    </m:r>
                  </m:sub>
                </m:sSub>
                <m:r>
                  <m:rPr>
                    <m:sty m:val="p"/>
                  </m:rPr>
                  <w:rPr>
                    <w:rFonts w:ascii="Cambria Math" w:hAnsi="Cambria Math"/>
                  </w:rPr>
                  <m:t>=0.5997×</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desired</m:t>
                            </m:r>
                          </m:sub>
                        </m:sSub>
                      </m:e>
                    </m:d>
                  </m:e>
                  <m:sup>
                    <m:r>
                      <m:rPr>
                        <m:sty m:val="p"/>
                      </m:rPr>
                      <w:rPr>
                        <w:rFonts w:ascii="Cambria Math" w:hAnsi="Cambria Math"/>
                      </w:rPr>
                      <m:t>2.1312</m:t>
                    </m:r>
                  </m:sup>
                </m:sSup>
              </m:oMath>
            </m:oMathPara>
          </w:p>
        </w:tc>
        <w:tc>
          <w:tcPr>
            <w:tcW w:w="461" w:type="dxa"/>
            <w:vAlign w:val="center"/>
          </w:tcPr>
          <w:p w:rsidR="007C0E11" w:rsidRPr="006A1FE5" w:rsidRDefault="00C64352" w:rsidP="008D577C">
            <w:pPr>
              <w:pStyle w:val="Caption"/>
            </w:pPr>
            <w:fldSimple w:instr=" STYLEREF 1 \s ">
              <w:r w:rsidR="00D46473">
                <w:rPr>
                  <w:noProof/>
                </w:rPr>
                <w:t>6</w:t>
              </w:r>
            </w:fldSimple>
            <w:r w:rsidR="007C0E11">
              <w:noBreakHyphen/>
            </w:r>
            <w:fldSimple w:instr=" SEQ Equation \* ARABIC \s 1 ">
              <w:r w:rsidR="00D46473">
                <w:rPr>
                  <w:noProof/>
                </w:rPr>
                <w:t>4</w:t>
              </w:r>
            </w:fldSimple>
          </w:p>
        </w:tc>
      </w:tr>
    </w:tbl>
    <w:p w:rsidR="007C0E11" w:rsidRDefault="007C0E11" w:rsidP="007C0E11">
      <w:pPr>
        <w:pStyle w:val="Caption"/>
      </w:pPr>
    </w:p>
    <w:p w:rsidR="007C0E11" w:rsidRDefault="007C0E11" w:rsidP="007C0E11">
      <w:pPr>
        <w:spacing w:line="276" w:lineRule="auto"/>
        <w:jc w:val="left"/>
        <w:rPr>
          <w:rFonts w:eastAsiaTheme="minorEastAsia"/>
          <w:b/>
          <w:bCs/>
          <w:color w:val="4F81BD" w:themeColor="accent1"/>
          <w:sz w:val="18"/>
          <w:szCs w:val="18"/>
          <w:lang w:val="en-US" w:bidi="en-US"/>
        </w:rPr>
      </w:pPr>
      <w:r>
        <w:br w:type="page"/>
      </w:r>
    </w:p>
    <w:bookmarkEnd w:id="909"/>
    <w:p w:rsidR="00D90582" w:rsidRDefault="00D90582" w:rsidP="007C0E11">
      <w:pPr>
        <w:sectPr w:rsidR="00D90582" w:rsidSect="002C2DCC">
          <w:headerReference w:type="even" r:id="rId101"/>
          <w:headerReference w:type="first" r:id="rId102"/>
          <w:type w:val="nextColumn"/>
          <w:pgSz w:w="12242" w:h="15842" w:code="1"/>
          <w:pgMar w:top="1440" w:right="1440" w:bottom="1440" w:left="1797" w:header="720" w:footer="720" w:gutter="284"/>
          <w:cols w:space="720"/>
          <w:docGrid w:linePitch="360"/>
        </w:sectPr>
      </w:pPr>
    </w:p>
    <w:p w:rsidR="007C0E11" w:rsidRPr="008F31F5" w:rsidRDefault="00226768" w:rsidP="000B6F67">
      <w:pPr>
        <w:pStyle w:val="AppendixHeading1"/>
      </w:pPr>
      <w:bookmarkStart w:id="910" w:name="_Toc200387144"/>
      <w:bookmarkStart w:id="911" w:name="_Toc200387842"/>
      <w:bookmarkStart w:id="912" w:name="_Toc200388113"/>
      <w:bookmarkStart w:id="913" w:name="_Toc207775167"/>
      <w:r>
        <w:lastRenderedPageBreak/>
        <w:t xml:space="preserve">I²C </w:t>
      </w:r>
      <w:r w:rsidR="00F66B12">
        <w:t xml:space="preserve"> Communications T</w:t>
      </w:r>
      <w:r w:rsidR="007C0E11" w:rsidRPr="008F31F5">
        <w:t xml:space="preserve">est </w:t>
      </w:r>
      <w:r w:rsidR="00F66B12">
        <w:t>C</w:t>
      </w:r>
      <w:r w:rsidR="007C0E11" w:rsidRPr="008F31F5">
        <w:t>ode</w:t>
      </w:r>
      <w:bookmarkEnd w:id="910"/>
      <w:bookmarkEnd w:id="911"/>
      <w:bookmarkEnd w:id="912"/>
      <w:bookmarkEnd w:id="913"/>
    </w:p>
    <w:p w:rsidR="007C0E11" w:rsidRPr="008F31F5" w:rsidRDefault="007C0E11" w:rsidP="007C0E11">
      <w:pPr>
        <w:pStyle w:val="AppendixHeading2"/>
      </w:pPr>
      <w:bookmarkStart w:id="914" w:name="_Toc200387145"/>
      <w:bookmarkStart w:id="915" w:name="_Toc200387843"/>
      <w:bookmarkStart w:id="916" w:name="_Toc200388114"/>
      <w:bookmarkStart w:id="917" w:name="_Toc204748323"/>
      <w:bookmarkStart w:id="918" w:name="_Toc207775168"/>
      <w:r w:rsidRPr="008F31F5">
        <w:t xml:space="preserve">Single </w:t>
      </w:r>
      <w:r>
        <w:t>B</w:t>
      </w:r>
      <w:r w:rsidRPr="008F31F5">
        <w:t xml:space="preserve">yte </w:t>
      </w:r>
      <w:r>
        <w:t>E</w:t>
      </w:r>
      <w:r w:rsidRPr="008F31F5">
        <w:t xml:space="preserve">ach </w:t>
      </w:r>
      <w:r>
        <w:t>W</w:t>
      </w:r>
      <w:r w:rsidRPr="008F31F5">
        <w:t>ay</w:t>
      </w:r>
      <w:bookmarkEnd w:id="914"/>
      <w:bookmarkEnd w:id="915"/>
      <w:bookmarkEnd w:id="916"/>
      <w:bookmarkEnd w:id="917"/>
      <w:bookmarkEnd w:id="918"/>
    </w:p>
    <w:p w:rsidR="007C0E11" w:rsidRPr="000B35A8" w:rsidRDefault="007C0E11" w:rsidP="007C0E11">
      <w:pPr>
        <w:pStyle w:val="AppendixHeading3"/>
      </w:pPr>
      <w:bookmarkStart w:id="919" w:name="_Toc200387146"/>
      <w:bookmarkStart w:id="920" w:name="_Toc200387844"/>
      <w:bookmarkStart w:id="921" w:name="_Toc200388115"/>
      <w:bookmarkStart w:id="922" w:name="_Toc204748324"/>
      <w:bookmarkStart w:id="923" w:name="_Toc207775169"/>
      <w:r w:rsidRPr="000B35A8">
        <w:t>Overview</w:t>
      </w:r>
      <w:bookmarkEnd w:id="919"/>
      <w:bookmarkEnd w:id="920"/>
      <w:bookmarkEnd w:id="921"/>
      <w:bookmarkEnd w:id="922"/>
      <w:bookmarkEnd w:id="923"/>
    </w:p>
    <w:p w:rsidR="007C0E11" w:rsidRDefault="007C0E11" w:rsidP="007C0E11">
      <w:r>
        <w:t>The following code was used as a reference to test and demonstrate the proposed system bus communication standard. This early iteration of the code utilized two different series of PIC microcontrollers a PIC24F as the master and a PIC16 as the slave. Either of these processors could have been the master or slave however in the interest to save power and increase reliability the 8Bit Pic16 series is more commonly used throughout the spacecraft as a slave device. So for this test it made sense to have the 16 series as the slave</w:t>
      </w:r>
    </w:p>
    <w:p w:rsidR="007C0E11" w:rsidRPr="000B35A8" w:rsidRDefault="007C0E11" w:rsidP="007C0E11">
      <w:pPr>
        <w:pStyle w:val="AppendixHeading3"/>
      </w:pPr>
      <w:bookmarkStart w:id="924" w:name="_Toc200387147"/>
      <w:bookmarkStart w:id="925" w:name="_Toc200387845"/>
      <w:bookmarkStart w:id="926" w:name="_Toc200388116"/>
      <w:bookmarkStart w:id="927" w:name="_Toc204748325"/>
      <w:bookmarkStart w:id="928" w:name="_Toc207775170"/>
      <w:r w:rsidRPr="000B35A8">
        <w:t>Slave</w:t>
      </w:r>
      <w:bookmarkEnd w:id="924"/>
      <w:bookmarkEnd w:id="925"/>
      <w:bookmarkEnd w:id="926"/>
      <w:bookmarkEnd w:id="927"/>
      <w:bookmarkEnd w:id="928"/>
    </w:p>
    <w:p w:rsidR="007C0E11" w:rsidRDefault="007C0E11" w:rsidP="007C0E11">
      <w:r>
        <w:t>The slave is a PIC16F777 is shown below.</w:t>
      </w:r>
    </w:p>
    <w:p w:rsidR="007C0E11" w:rsidRPr="006A1FE5" w:rsidRDefault="007C0E11" w:rsidP="007C0E11">
      <w:pPr>
        <w:pStyle w:val="centerednormalpictureseqns"/>
      </w:pPr>
      <w:r>
        <w:rPr>
          <w:noProof/>
          <w:lang w:val="en-CA" w:eastAsia="en-CA" w:bidi="ar-SA"/>
        </w:rPr>
        <w:drawing>
          <wp:inline distT="0" distB="0" distL="0" distR="0">
            <wp:extent cx="4286250" cy="3238500"/>
            <wp:effectExtent l="19050" t="0" r="0" b="0"/>
            <wp:docPr id="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srcRect/>
                    <a:stretch>
                      <a:fillRect/>
                    </a:stretch>
                  </pic:blipFill>
                  <pic:spPr bwMode="auto">
                    <a:xfrm>
                      <a:off x="0" y="0"/>
                      <a:ext cx="4286250" cy="3238500"/>
                    </a:xfrm>
                    <a:prstGeom prst="rect">
                      <a:avLst/>
                    </a:prstGeom>
                    <a:noFill/>
                    <a:ln w="9525">
                      <a:noFill/>
                      <a:miter lim="800000"/>
                      <a:headEnd/>
                      <a:tailEnd/>
                    </a:ln>
                  </pic:spPr>
                </pic:pic>
              </a:graphicData>
            </a:graphic>
          </wp:inline>
        </w:drawing>
      </w:r>
    </w:p>
    <w:p w:rsidR="007C0E11" w:rsidRPr="006A1FE5" w:rsidRDefault="007C0E11" w:rsidP="007C0E11">
      <w:pPr>
        <w:pStyle w:val="Caption"/>
      </w:pPr>
      <w:r>
        <w:t xml:space="preserve">Code Excerpt </w:t>
      </w:r>
      <w:fldSimple w:instr=" SEQ Code_Excerpt \* ARABIC ">
        <w:r w:rsidR="00D46473">
          <w:rPr>
            <w:noProof/>
          </w:rPr>
          <w:t>1</w:t>
        </w:r>
      </w:fldSimple>
      <w:r w:rsidRPr="006A1FE5">
        <w:t xml:space="preserve">: Slave Code for </w:t>
      </w:r>
      <w:r>
        <w:t>PIC</w:t>
      </w:r>
      <w:r w:rsidRPr="006A1FE5">
        <w:t xml:space="preserve"> 16 series</w:t>
      </w:r>
    </w:p>
    <w:tbl>
      <w:tblPr>
        <w:tblW w:w="5000" w:type="pct"/>
        <w:tblBorders>
          <w:top w:val="single" w:sz="4" w:space="0" w:color="auto"/>
          <w:left w:val="single" w:sz="4" w:space="0" w:color="auto"/>
          <w:bottom w:val="single" w:sz="4" w:space="0" w:color="auto"/>
          <w:right w:val="single" w:sz="4" w:space="0" w:color="auto"/>
        </w:tblBorders>
        <w:tblLook w:val="04A0"/>
      </w:tblPr>
      <w:tblGrid>
        <w:gridCol w:w="8937"/>
      </w:tblGrid>
      <w:tr w:rsidR="007C0E11" w:rsidRPr="00821881" w:rsidTr="00C13DA0">
        <w:tc>
          <w:tcPr>
            <w:tcW w:w="5000" w:type="pct"/>
            <w:tcBorders>
              <w:top w:val="single" w:sz="4" w:space="0" w:color="auto"/>
              <w:bottom w:val="single" w:sz="4" w:space="0" w:color="auto"/>
            </w:tcBorders>
          </w:tcPr>
          <w:p w:rsidR="007C0E11" w:rsidRPr="00821881" w:rsidRDefault="007C0E11" w:rsidP="008D577C">
            <w:pPr>
              <w:pStyle w:val="Code"/>
            </w:pPr>
            <w:r w:rsidRPr="00821881">
              <w:t>//unit Powerboardfirmwarev0002;</w:t>
            </w:r>
          </w:p>
          <w:p w:rsidR="007C0E11" w:rsidRPr="00821881" w:rsidRDefault="007C0E11" w:rsidP="008D577C">
            <w:pPr>
              <w:pStyle w:val="Code"/>
            </w:pPr>
          </w:p>
          <w:p w:rsidR="007C0E11" w:rsidRPr="00821881" w:rsidRDefault="007C0E11" w:rsidP="008D577C">
            <w:pPr>
              <w:pStyle w:val="Code"/>
            </w:pPr>
            <w:r w:rsidRPr="00821881">
              <w:t>//control port/ttl port definition</w:t>
            </w:r>
          </w:p>
          <w:p w:rsidR="007C0E11" w:rsidRPr="00821881" w:rsidRDefault="007C0E11" w:rsidP="008D577C">
            <w:pPr>
              <w:pStyle w:val="Code"/>
            </w:pPr>
            <w:r w:rsidRPr="00821881">
              <w:t>#define PS1           PORTD.F4</w:t>
            </w:r>
          </w:p>
          <w:p w:rsidR="007C0E11" w:rsidRPr="00821881" w:rsidRDefault="007C0E11" w:rsidP="008D577C">
            <w:pPr>
              <w:pStyle w:val="Code"/>
            </w:pPr>
            <w:r w:rsidRPr="00821881">
              <w:t>#define PS2           PORTD.F5</w:t>
            </w:r>
          </w:p>
          <w:p w:rsidR="007C0E11" w:rsidRPr="00821881" w:rsidRDefault="007C0E11" w:rsidP="008D577C">
            <w:pPr>
              <w:pStyle w:val="Code"/>
            </w:pPr>
            <w:r w:rsidRPr="00821881">
              <w:t>#define PS3           PORTD.F6</w:t>
            </w:r>
          </w:p>
          <w:p w:rsidR="007C0E11" w:rsidRPr="00821881" w:rsidRDefault="007C0E11" w:rsidP="008D577C">
            <w:pPr>
              <w:pStyle w:val="Code"/>
            </w:pPr>
            <w:r w:rsidRPr="00821881">
              <w:t>#define PS4           PORTD.F7</w:t>
            </w:r>
          </w:p>
          <w:p w:rsidR="007C0E11" w:rsidRPr="00821881" w:rsidRDefault="007C0E11" w:rsidP="008D577C">
            <w:pPr>
              <w:pStyle w:val="Code"/>
            </w:pPr>
            <w:r w:rsidRPr="00821881">
              <w:t>#define busenable     PORTD.F2</w:t>
            </w:r>
          </w:p>
          <w:p w:rsidR="007C0E11" w:rsidRPr="00821881" w:rsidRDefault="007C0E11" w:rsidP="008D577C">
            <w:pPr>
              <w:pStyle w:val="Code"/>
            </w:pPr>
            <w:r w:rsidRPr="00821881">
              <w:t>#define chargeenable  PORTD.F3</w:t>
            </w:r>
          </w:p>
          <w:p w:rsidR="007C0E11" w:rsidRPr="00821881" w:rsidRDefault="007C0E11" w:rsidP="008D577C">
            <w:pPr>
              <w:pStyle w:val="Code"/>
            </w:pPr>
            <w:r w:rsidRPr="00821881">
              <w:t>#define STAT1         PORTD.F1</w:t>
            </w:r>
          </w:p>
          <w:p w:rsidR="007C0E11" w:rsidRPr="00821881" w:rsidRDefault="007C0E11" w:rsidP="008D577C">
            <w:pPr>
              <w:pStyle w:val="Code"/>
            </w:pPr>
            <w:r w:rsidRPr="00821881">
              <w:t>#define STAT2         PORTD.F0</w:t>
            </w:r>
          </w:p>
          <w:p w:rsidR="007C0E11" w:rsidRPr="00821881" w:rsidRDefault="007C0E11" w:rsidP="008D577C">
            <w:pPr>
              <w:pStyle w:val="Code"/>
            </w:pPr>
          </w:p>
          <w:p w:rsidR="007C0E11" w:rsidRPr="00821881" w:rsidRDefault="007C0E11" w:rsidP="008D577C">
            <w:pPr>
              <w:pStyle w:val="Code"/>
            </w:pPr>
            <w:r w:rsidRPr="00821881">
              <w:t>//#define SCLK          PORTC.F3</w:t>
            </w:r>
          </w:p>
          <w:p w:rsidR="007C0E11" w:rsidRPr="00821881" w:rsidRDefault="007C0E11" w:rsidP="008D577C">
            <w:pPr>
              <w:pStyle w:val="Code"/>
            </w:pPr>
            <w:r w:rsidRPr="00821881">
              <w:t>//#define SDA           PORTC.F4</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//analog channel definition</w:t>
            </w:r>
          </w:p>
          <w:p w:rsidR="007C0E11" w:rsidRPr="00821881" w:rsidRDefault="007C0E11" w:rsidP="008D577C">
            <w:pPr>
              <w:pStyle w:val="Code"/>
            </w:pPr>
            <w:r w:rsidRPr="00821881">
              <w:t>#define getSolCel_1      Adc_Read(12)</w:t>
            </w:r>
          </w:p>
          <w:p w:rsidR="007C0E11" w:rsidRPr="00821881" w:rsidRDefault="007C0E11" w:rsidP="008D577C">
            <w:pPr>
              <w:pStyle w:val="Code"/>
            </w:pPr>
            <w:r w:rsidRPr="00821881">
              <w:t>#define getSolCel_2      Adc_Read(10)</w:t>
            </w:r>
          </w:p>
          <w:p w:rsidR="007C0E11" w:rsidRPr="00821881" w:rsidRDefault="007C0E11" w:rsidP="008D577C">
            <w:pPr>
              <w:pStyle w:val="Code"/>
            </w:pPr>
            <w:r w:rsidRPr="00821881">
              <w:t>#define getSolCel_3      Adc_Read(8)</w:t>
            </w:r>
          </w:p>
          <w:p w:rsidR="007C0E11" w:rsidRPr="00821881" w:rsidRDefault="007C0E11" w:rsidP="008D577C">
            <w:pPr>
              <w:pStyle w:val="Code"/>
            </w:pPr>
            <w:r w:rsidRPr="00821881">
              <w:t>#define getSolCel_4      Adc_Read(9)</w:t>
            </w:r>
          </w:p>
          <w:p w:rsidR="007C0E11" w:rsidRPr="00821881" w:rsidRDefault="007C0E11" w:rsidP="008D577C">
            <w:pPr>
              <w:pStyle w:val="Code"/>
            </w:pPr>
            <w:r w:rsidRPr="00821881">
              <w:t>#define getSolCel_5      Adc_Read(11)</w:t>
            </w:r>
          </w:p>
          <w:p w:rsidR="007C0E11" w:rsidRPr="00821881" w:rsidRDefault="007C0E11" w:rsidP="008D577C">
            <w:pPr>
              <w:pStyle w:val="Code"/>
            </w:pPr>
            <w:r w:rsidRPr="00821881">
              <w:t>#define getSolCel_6      Adc_Read(13)</w:t>
            </w:r>
          </w:p>
          <w:p w:rsidR="007C0E11" w:rsidRPr="00821881" w:rsidRDefault="007C0E11" w:rsidP="008D577C">
            <w:pPr>
              <w:pStyle w:val="Code"/>
            </w:pPr>
            <w:r w:rsidRPr="00821881">
              <w:t>#define getSolVolt       Adc_Read(2)</w:t>
            </w:r>
          </w:p>
          <w:p w:rsidR="007C0E11" w:rsidRPr="00821881" w:rsidRDefault="007C0E11" w:rsidP="008D577C">
            <w:pPr>
              <w:pStyle w:val="Code"/>
            </w:pPr>
            <w:r w:rsidRPr="00821881">
              <w:t>#define getBattVolt      Adc_Read(0)</w:t>
            </w:r>
          </w:p>
          <w:p w:rsidR="007C0E11" w:rsidRPr="00821881" w:rsidRDefault="007C0E11" w:rsidP="008D577C">
            <w:pPr>
              <w:pStyle w:val="Code"/>
            </w:pPr>
            <w:r w:rsidRPr="00821881">
              <w:t>#define</w:t>
            </w:r>
            <w:r w:rsidRPr="00CB3364">
              <w:rPr>
                <w:lang w:val="en-CA"/>
              </w:rPr>
              <w:t xml:space="preserve"> getBattDraw</w:t>
            </w:r>
            <w:r w:rsidRPr="00821881">
              <w:t xml:space="preserve">      Adc_Read(1)</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//Built in functions from MikroC</w:t>
            </w:r>
          </w:p>
          <w:p w:rsidR="007C0E11" w:rsidRPr="00821881" w:rsidRDefault="007C0E11" w:rsidP="008D577C">
            <w:pPr>
              <w:pStyle w:val="Code"/>
            </w:pPr>
            <w:r w:rsidRPr="00821881">
              <w:t>#define Lo(param) ((char *)&amp;param)[0]</w:t>
            </w:r>
          </w:p>
          <w:p w:rsidR="007C0E11" w:rsidRPr="00821881" w:rsidRDefault="007C0E11" w:rsidP="008D577C">
            <w:pPr>
              <w:pStyle w:val="Code"/>
            </w:pPr>
            <w:r w:rsidRPr="00821881">
              <w:t>#define Hi(param) ((char *)&amp;param)[1]</w:t>
            </w:r>
          </w:p>
          <w:p w:rsidR="007C0E11" w:rsidRPr="00821881" w:rsidRDefault="007C0E11" w:rsidP="008D577C">
            <w:pPr>
              <w:pStyle w:val="Code"/>
            </w:pPr>
            <w:r w:rsidRPr="00821881">
              <w:t>#define Higher(param) ((char *)&amp;param)[2]</w:t>
            </w:r>
          </w:p>
          <w:p w:rsidR="007C0E11" w:rsidRPr="00821881" w:rsidRDefault="007C0E11" w:rsidP="008D577C">
            <w:pPr>
              <w:pStyle w:val="Code"/>
            </w:pPr>
            <w:r w:rsidRPr="00821881">
              <w:t>#define Highest(param) ((char *)&amp;param)[3]</w:t>
            </w:r>
          </w:p>
          <w:p w:rsidR="007C0E11" w:rsidRPr="00821881" w:rsidRDefault="007C0E11" w:rsidP="008D577C">
            <w:pPr>
              <w:pStyle w:val="Code"/>
            </w:pPr>
          </w:p>
          <w:p w:rsidR="007C0E11" w:rsidRPr="00821881" w:rsidRDefault="007C0E11" w:rsidP="008D577C">
            <w:pPr>
              <w:pStyle w:val="Code"/>
            </w:pPr>
            <w:r w:rsidRPr="00821881">
              <w:t>#define lo(param) ((char *)&amp;param)[0]</w:t>
            </w:r>
          </w:p>
          <w:p w:rsidR="007C0E11" w:rsidRPr="00821881" w:rsidRDefault="007C0E11" w:rsidP="008D577C">
            <w:pPr>
              <w:pStyle w:val="Code"/>
            </w:pPr>
            <w:r w:rsidRPr="00821881">
              <w:t>#define hi(param) ((char *)&amp;param)[1]</w:t>
            </w:r>
          </w:p>
          <w:p w:rsidR="007C0E11" w:rsidRPr="00821881" w:rsidRDefault="007C0E11" w:rsidP="008D577C">
            <w:pPr>
              <w:pStyle w:val="Code"/>
            </w:pPr>
            <w:r w:rsidRPr="00821881">
              <w:t>#define higher(param) ((char *)&amp;param)[2]</w:t>
            </w:r>
          </w:p>
          <w:p w:rsidR="007C0E11" w:rsidRPr="00821881" w:rsidRDefault="007C0E11" w:rsidP="008D577C">
            <w:pPr>
              <w:pStyle w:val="Code"/>
            </w:pPr>
            <w:r w:rsidRPr="00821881">
              <w:t>#define highest(param) ((char *)&amp;param)[3]</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 Global Variables</w:t>
            </w:r>
          </w:p>
          <w:p w:rsidR="007C0E11" w:rsidRPr="00821881" w:rsidRDefault="007C0E11" w:rsidP="008D577C">
            <w:pPr>
              <w:pStyle w:val="Code"/>
            </w:pPr>
            <w:r w:rsidRPr="00821881">
              <w:t>*******************************************************************************/</w:t>
            </w:r>
          </w:p>
          <w:p w:rsidR="007C0E11" w:rsidRPr="00821881" w:rsidRDefault="007C0E11" w:rsidP="008D577C">
            <w:pPr>
              <w:pStyle w:val="Code"/>
            </w:pPr>
            <w:r w:rsidRPr="00821881">
              <w:t>char junk; // a place to dump extraneous data i.e. Address after it is checked</w:t>
            </w:r>
          </w:p>
          <w:p w:rsidR="007C0E11" w:rsidRPr="00821881" w:rsidRDefault="007C0E11" w:rsidP="008D577C">
            <w:pPr>
              <w:pStyle w:val="Code"/>
            </w:pPr>
            <w:r w:rsidRPr="00821881">
              <w:t>unsigned char ctrlbyte;</w:t>
            </w:r>
          </w:p>
          <w:p w:rsidR="007C0E11" w:rsidRPr="00821881" w:rsidRDefault="007C0E11" w:rsidP="008D577C">
            <w:pPr>
              <w:pStyle w:val="Code"/>
            </w:pPr>
            <w:r w:rsidRPr="00821881">
              <w:t>unsigned char length_msb, length_lsb,check_msb,check_lsb;</w:t>
            </w:r>
          </w:p>
          <w:p w:rsidR="007C0E11" w:rsidRPr="00821881" w:rsidRDefault="007C0E11" w:rsidP="008D577C">
            <w:pPr>
              <w:pStyle w:val="Code"/>
            </w:pPr>
            <w:r w:rsidRPr="00821881">
              <w:t>char Datain[20];</w:t>
            </w:r>
          </w:p>
          <w:p w:rsidR="007C0E11" w:rsidRPr="00821881" w:rsidRDefault="007C0E11" w:rsidP="008D577C">
            <w:pPr>
              <w:pStyle w:val="Code"/>
            </w:pPr>
            <w:r w:rsidRPr="00821881">
              <w:t>unsigned char dataout[20]={"\x00\x00\x05\x00\x05\xFF"} ;</w:t>
            </w:r>
          </w:p>
          <w:p w:rsidR="007C0E11" w:rsidRPr="00821881" w:rsidRDefault="007C0E11" w:rsidP="008D577C">
            <w:pPr>
              <w:pStyle w:val="Code"/>
            </w:pPr>
            <w:r w:rsidRPr="00821881">
              <w:t>char i,j=0 ;</w:t>
            </w:r>
          </w:p>
          <w:p w:rsidR="007C0E11" w:rsidRPr="00821881" w:rsidRDefault="007C0E11" w:rsidP="008D577C">
            <w:pPr>
              <w:pStyle w:val="Code"/>
            </w:pPr>
            <w:r w:rsidRPr="00821881">
              <w:t>unsigned int length, checkcalc=0, checkreceived, lasterror=0;</w:t>
            </w:r>
          </w:p>
          <w:p w:rsidR="007C0E11" w:rsidRPr="00821881" w:rsidRDefault="007C0E11" w:rsidP="008D577C">
            <w:pPr>
              <w:pStyle w:val="Code"/>
            </w:pPr>
            <w:r w:rsidRPr="00821881">
              <w:t>unsigned int BattVolt, Battdraw, Sol_1, Sol_2, Sol_3, Sol_4, Sol_5, Sol_6, Sol_volt;</w:t>
            </w:r>
          </w:p>
          <w:p w:rsidR="007C0E11" w:rsidRPr="00821881" w:rsidRDefault="007C0E11" w:rsidP="008D577C">
            <w:pPr>
              <w:pStyle w:val="Code"/>
            </w:pPr>
          </w:p>
          <w:p w:rsidR="007C0E11" w:rsidRPr="00821881" w:rsidRDefault="007C0E11" w:rsidP="008D577C">
            <w:pPr>
              <w:pStyle w:val="Code"/>
            </w:pPr>
            <w:r w:rsidRPr="00821881">
              <w:t>unsigned char temp3[13]="sucks";</w:t>
            </w: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char readi2cbyte(void);</w:t>
            </w:r>
          </w:p>
          <w:p w:rsidR="007C0E11" w:rsidRPr="00821881" w:rsidRDefault="007C0E11" w:rsidP="008D577C">
            <w:pPr>
              <w:pStyle w:val="Code"/>
            </w:pPr>
            <w:r w:rsidRPr="00821881">
              <w:t>void S_writei2cbyte(unsigned char data_out);</w:t>
            </w:r>
          </w:p>
          <w:p w:rsidR="007C0E11" w:rsidRPr="00821881" w:rsidRDefault="007C0E11" w:rsidP="008D577C">
            <w:pPr>
              <w:pStyle w:val="Code"/>
            </w:pPr>
            <w:r w:rsidRPr="00821881">
              <w:t>void S_PUTS( char * wrptr);</w:t>
            </w:r>
          </w:p>
          <w:p w:rsidR="007C0E11" w:rsidRPr="00821881" w:rsidRDefault="007C0E11" w:rsidP="008D577C">
            <w:pPr>
              <w:pStyle w:val="Code"/>
            </w:pPr>
            <w:r w:rsidRPr="00821881">
              <w:t>void readADC (void);</w:t>
            </w:r>
          </w:p>
          <w:p w:rsidR="007C0E11" w:rsidRPr="00821881" w:rsidRDefault="007C0E11" w:rsidP="008D577C">
            <w:pPr>
              <w:pStyle w:val="Code"/>
            </w:pPr>
            <w:r w:rsidRPr="00821881">
              <w:t>void clearwdt(void);</w:t>
            </w:r>
          </w:p>
          <w:p w:rsidR="007C0E11" w:rsidRPr="00821881" w:rsidRDefault="007C0E11" w:rsidP="008D577C">
            <w:pPr>
              <w:pStyle w:val="Code"/>
            </w:pPr>
            <w:r w:rsidRPr="00821881">
              <w:t>void howdy (void);</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interrupt function</w:t>
            </w: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void interrupt (void)</w:t>
            </w:r>
          </w:p>
          <w:p w:rsidR="007C0E11" w:rsidRPr="00821881" w:rsidRDefault="007C0E11" w:rsidP="008D577C">
            <w:pPr>
              <w:pStyle w:val="Code"/>
            </w:pPr>
            <w:r w:rsidRPr="00821881">
              <w:t>{</w:t>
            </w:r>
          </w:p>
          <w:p w:rsidR="007C0E11" w:rsidRPr="00821881" w:rsidRDefault="007C0E11" w:rsidP="008D577C">
            <w:pPr>
              <w:pStyle w:val="Code"/>
            </w:pPr>
            <w:r w:rsidRPr="00821881">
              <w:t xml:space="preserve"> INTCON.GIE=0;   /* turn of further interrupts*/</w:t>
            </w:r>
          </w:p>
          <w:p w:rsidR="007C0E11" w:rsidRPr="00821881" w:rsidRDefault="007C0E11" w:rsidP="008D577C">
            <w:pPr>
              <w:pStyle w:val="Code"/>
            </w:pPr>
            <w:r w:rsidRPr="00821881">
              <w:t xml:space="preserve"> //PORTD=0xFF;    // turn on test port</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lastRenderedPageBreak/>
              <w:t xml:space="preserve"> if(!SSPSTAT.F2 &amp;&amp; !SSPSTAT.F5){  /* checks i2c state: for our protocol only</w:t>
            </w:r>
          </w:p>
          <w:p w:rsidR="007C0E11" w:rsidRPr="00821881" w:rsidRDefault="007C0E11" w:rsidP="008D577C">
            <w:pPr>
              <w:pStyle w:val="Code"/>
            </w:pPr>
            <w:r w:rsidRPr="00821881">
              <w:t xml:space="preserve">                                     state 1 works slave receive and last packet</w:t>
            </w:r>
          </w:p>
          <w:p w:rsidR="007C0E11" w:rsidRPr="00821881" w:rsidRDefault="007C0E11" w:rsidP="008D577C">
            <w:pPr>
              <w:pStyle w:val="Code"/>
            </w:pPr>
            <w:r w:rsidRPr="00821881">
              <w:t xml:space="preserve">                                     was and address other states are interpreted as errors*/</w:t>
            </w:r>
          </w:p>
          <w:p w:rsidR="007C0E11" w:rsidRPr="00821881" w:rsidRDefault="007C0E11" w:rsidP="008D577C">
            <w:pPr>
              <w:pStyle w:val="Code"/>
            </w:pPr>
          </w:p>
          <w:p w:rsidR="007C0E11" w:rsidRPr="00821881" w:rsidRDefault="007C0E11" w:rsidP="008D577C">
            <w:pPr>
              <w:pStyle w:val="Code"/>
            </w:pPr>
            <w:r w:rsidRPr="00821881">
              <w:t xml:space="preserve">   PORTC.F7=1;     /* flick a bit to indicate receive mode has started.*/</w:t>
            </w:r>
          </w:p>
          <w:p w:rsidR="007C0E11" w:rsidRPr="00821881" w:rsidRDefault="007C0E11" w:rsidP="008D577C">
            <w:pPr>
              <w:pStyle w:val="Code"/>
            </w:pPr>
            <w:r w:rsidRPr="00821881">
              <w:t xml:space="preserve">   checkcalc=0;    /* reset the checksum as some is done in a loop*/</w:t>
            </w:r>
          </w:p>
          <w:p w:rsidR="007C0E11" w:rsidRPr="00821881" w:rsidRDefault="007C0E11" w:rsidP="008D577C">
            <w:pPr>
              <w:pStyle w:val="Code"/>
            </w:pPr>
            <w:r w:rsidRPr="00821881">
              <w:t xml:space="preserve">   junk=readi2cbyte();     /*  empty the SSPBUFF  OF THE ADDRESS*/</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 xml:space="preserve">   ctrlbyte=readi2cbyte();    /* read control byte  */</w:t>
            </w:r>
          </w:p>
          <w:p w:rsidR="007C0E11" w:rsidRPr="00821881" w:rsidRDefault="007C0E11" w:rsidP="008D577C">
            <w:pPr>
              <w:pStyle w:val="Code"/>
            </w:pPr>
            <w:r w:rsidRPr="00821881">
              <w:t xml:space="preserve">   length_msb=readi2cbyte();  /* read the high byte of length */</w:t>
            </w:r>
          </w:p>
          <w:p w:rsidR="007C0E11" w:rsidRPr="00821881" w:rsidRDefault="007C0E11" w:rsidP="008D577C">
            <w:pPr>
              <w:pStyle w:val="Code"/>
            </w:pPr>
            <w:r w:rsidRPr="00821881">
              <w:t xml:space="preserve">   length_lsb=readi2cbyte();  /* read the low byte of sentence length*/</w:t>
            </w:r>
          </w:p>
          <w:p w:rsidR="007C0E11" w:rsidRPr="00821881" w:rsidRDefault="007C0E11" w:rsidP="008D577C">
            <w:pPr>
              <w:pStyle w:val="Code"/>
            </w:pPr>
          </w:p>
          <w:p w:rsidR="007C0E11" w:rsidRPr="00821881" w:rsidRDefault="007C0E11" w:rsidP="008D577C">
            <w:pPr>
              <w:pStyle w:val="Code"/>
            </w:pPr>
            <w:r w:rsidRPr="00821881">
              <w:t xml:space="preserve">   length=length_msb*0x100+length_lsb;  /* calculate length for the data loop*/</w:t>
            </w:r>
          </w:p>
          <w:p w:rsidR="007C0E11" w:rsidRPr="00821881" w:rsidRDefault="007C0E11" w:rsidP="008D577C">
            <w:pPr>
              <w:pStyle w:val="Code"/>
            </w:pPr>
            <w:r w:rsidRPr="00821881">
              <w:t xml:space="preserve">   if (length&lt;20){                      /* check to see if its smaller then predefined size*/</w:t>
            </w:r>
          </w:p>
          <w:p w:rsidR="007C0E11" w:rsidRPr="00821881" w:rsidRDefault="007C0E11" w:rsidP="008D577C">
            <w:pPr>
              <w:pStyle w:val="Code"/>
            </w:pPr>
            <w:r w:rsidRPr="00821881">
              <w:t xml:space="preserve">      for (i=0;i&lt;(length_lsb-5);i++){</w:t>
            </w:r>
          </w:p>
          <w:p w:rsidR="007C0E11" w:rsidRPr="00821881" w:rsidRDefault="007C0E11" w:rsidP="008D577C">
            <w:pPr>
              <w:pStyle w:val="Code"/>
            </w:pPr>
            <w:r w:rsidRPr="00821881">
              <w:t xml:space="preserve">       Datain[i]=readi2cbyte();           /*read in data bytes into an array*/</w:t>
            </w:r>
          </w:p>
          <w:p w:rsidR="007C0E11" w:rsidRPr="00821881" w:rsidRDefault="007C0E11" w:rsidP="008D577C">
            <w:pPr>
              <w:pStyle w:val="Code"/>
            </w:pPr>
            <w:r w:rsidRPr="00821881">
              <w:t xml:space="preserve">       checkcalc=checkcalc+Datain[i] ;    /*add them up as a checksum now;  to save a loop later*/</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else{</w:t>
            </w:r>
          </w:p>
          <w:p w:rsidR="007C0E11" w:rsidRPr="00821881" w:rsidRDefault="007C0E11" w:rsidP="008D577C">
            <w:pPr>
              <w:pStyle w:val="Code"/>
            </w:pPr>
            <w:r w:rsidRPr="00821881">
              <w:t xml:space="preserve">    lasterror=0xE1;       /*error condition sentence is to big */</w:t>
            </w:r>
          </w:p>
          <w:p w:rsidR="007C0E11" w:rsidRPr="00821881" w:rsidRDefault="007C0E11" w:rsidP="008D577C">
            <w:pPr>
              <w:pStyle w:val="Code"/>
            </w:pPr>
            <w:r w:rsidRPr="00821881">
              <w:t xml:space="preserve">   // TRISD=~0xE1;          /* flash the error on the test port */</w:t>
            </w:r>
          </w:p>
          <w:p w:rsidR="007C0E11" w:rsidRPr="00821881" w:rsidRDefault="007C0E11" w:rsidP="008D577C">
            <w:pPr>
              <w:pStyle w:val="Code"/>
            </w:pPr>
            <w:r w:rsidRPr="00821881">
              <w:t xml:space="preserve">   }</w:t>
            </w:r>
          </w:p>
          <w:p w:rsidR="007C0E11" w:rsidRPr="00821881" w:rsidRDefault="007C0E11" w:rsidP="008D577C">
            <w:pPr>
              <w:pStyle w:val="Code"/>
            </w:pPr>
          </w:p>
          <w:p w:rsidR="007C0E11" w:rsidRPr="00821881" w:rsidRDefault="007C0E11" w:rsidP="008D577C">
            <w:pPr>
              <w:pStyle w:val="Code"/>
            </w:pPr>
            <w:r w:rsidRPr="00821881">
              <w:t xml:space="preserve">   check_msb   =readi2cbyte();  /* read the high byte of checksum*/</w:t>
            </w:r>
          </w:p>
          <w:p w:rsidR="007C0E11" w:rsidRPr="00821881" w:rsidRDefault="007C0E11" w:rsidP="008D577C">
            <w:pPr>
              <w:pStyle w:val="Code"/>
            </w:pPr>
            <w:r w:rsidRPr="00821881">
              <w:t xml:space="preserve">   check_lsb   =readi2cbyte();  /* read the low byte of checksum*/</w:t>
            </w:r>
          </w:p>
          <w:p w:rsidR="007C0E11" w:rsidRPr="00821881" w:rsidRDefault="007C0E11" w:rsidP="008D577C">
            <w:pPr>
              <w:pStyle w:val="Code"/>
            </w:pPr>
            <w:r w:rsidRPr="00821881">
              <w:t xml:space="preserve">   /* check the checksum first turn the received one back to an int */</w:t>
            </w:r>
          </w:p>
          <w:p w:rsidR="007C0E11" w:rsidRPr="00821881" w:rsidRDefault="007C0E11" w:rsidP="008D577C">
            <w:pPr>
              <w:pStyle w:val="Code"/>
            </w:pPr>
            <w:r w:rsidRPr="00821881">
              <w:t xml:space="preserve">   checkreceived=(unsigned int)check_msb*0x100 +(unsigned int)check_lsb ;</w:t>
            </w:r>
          </w:p>
          <w:p w:rsidR="007C0E11" w:rsidRPr="00821881" w:rsidRDefault="007C0E11" w:rsidP="008D577C">
            <w:pPr>
              <w:pStyle w:val="Code"/>
            </w:pPr>
            <w:r w:rsidRPr="00821881">
              <w:t xml:space="preserve">   /* then  add up all the received bytes*/</w:t>
            </w:r>
          </w:p>
          <w:p w:rsidR="007C0E11" w:rsidRPr="00821881" w:rsidRDefault="007C0E11" w:rsidP="008D577C">
            <w:pPr>
              <w:pStyle w:val="Code"/>
            </w:pPr>
            <w:r w:rsidRPr="00821881">
              <w:t xml:space="preserve">   checkcalc=ctrlbyte+length_msb+length_lsb+  checkcalc  ;</w:t>
            </w:r>
          </w:p>
          <w:p w:rsidR="007C0E11" w:rsidRPr="00821881" w:rsidRDefault="007C0E11" w:rsidP="008D577C">
            <w:pPr>
              <w:pStyle w:val="Code"/>
            </w:pPr>
          </w:p>
          <w:p w:rsidR="007C0E11" w:rsidRPr="00821881" w:rsidRDefault="007C0E11" w:rsidP="008D577C">
            <w:pPr>
              <w:pStyle w:val="Code"/>
            </w:pPr>
            <w:r w:rsidRPr="00821881">
              <w:t xml:space="preserve">   if (checkcalc==checkreceived){</w:t>
            </w:r>
          </w:p>
          <w:p w:rsidR="007C0E11" w:rsidRPr="00821881" w:rsidRDefault="007C0E11" w:rsidP="008D577C">
            <w:pPr>
              <w:pStyle w:val="Code"/>
            </w:pPr>
            <w:r w:rsidRPr="00821881">
              <w:t xml:space="preserve">   /* this is the main heart of the isr  thus far, the slave is synced with the master</w:t>
            </w:r>
          </w:p>
          <w:p w:rsidR="007C0E11" w:rsidRPr="00821881" w:rsidRDefault="007C0E11" w:rsidP="008D577C">
            <w:pPr>
              <w:pStyle w:val="Code"/>
            </w:pPr>
            <w:r w:rsidRPr="00821881">
              <w:t xml:space="preserve">   the datachecksum is ok and the sentence is an appropriate length</w:t>
            </w:r>
          </w:p>
          <w:p w:rsidR="007C0E11" w:rsidRPr="00821881" w:rsidRDefault="007C0E11" w:rsidP="008D577C">
            <w:pPr>
              <w:pStyle w:val="Code"/>
            </w:pPr>
            <w:r w:rsidRPr="00821881">
              <w:t xml:space="preserve">   now is the time to i</w:t>
            </w:r>
            <w:r>
              <w:t>nterpret</w:t>
            </w:r>
            <w:r w:rsidRPr="00821881">
              <w:t xml:space="preserve"> the ctrlbyte  and utilize the data received</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switch   (ctrlbyte)   {</w:t>
            </w:r>
          </w:p>
          <w:p w:rsidR="007C0E11" w:rsidRPr="00821881" w:rsidRDefault="007C0E11" w:rsidP="008D577C">
            <w:pPr>
              <w:pStyle w:val="Code"/>
            </w:pPr>
            <w:r w:rsidRPr="00821881">
              <w:t xml:space="preserve">           case  0x00: howdy();  break;</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 PORTD=Datain[0];</w:t>
            </w:r>
          </w:p>
          <w:p w:rsidR="007C0E11" w:rsidRPr="00821881" w:rsidRDefault="007C0E11" w:rsidP="008D577C">
            <w:pPr>
              <w:pStyle w:val="Code"/>
            </w:pP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else  if (lasterror!=0xE1){  /*check to see if this is not because of previous error*/</w:t>
            </w:r>
          </w:p>
          <w:p w:rsidR="007C0E11" w:rsidRPr="00821881" w:rsidRDefault="007C0E11" w:rsidP="008D577C">
            <w:pPr>
              <w:pStyle w:val="Code"/>
            </w:pPr>
          </w:p>
          <w:p w:rsidR="007C0E11" w:rsidRPr="00821881" w:rsidRDefault="007C0E11" w:rsidP="008D577C">
            <w:pPr>
              <w:pStyle w:val="Code"/>
            </w:pPr>
            <w:r w:rsidRPr="00821881">
              <w:t xml:space="preserve">    lasterror=0xE4 ;       /*error condition Checksum wrong*/</w:t>
            </w:r>
          </w:p>
          <w:p w:rsidR="007C0E11" w:rsidRPr="00821881" w:rsidRDefault="007C0E11" w:rsidP="008D577C">
            <w:pPr>
              <w:pStyle w:val="Code"/>
            </w:pPr>
            <w:r w:rsidRPr="00821881">
              <w:t xml:space="preserve">   // TRISD=~0xE4;            /* flash the error on the test port */</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 xml:space="preserve"> else  if(SSPSTAT.F2&amp;&amp;!SSPSTAT.F5){    /* checks i2c state: for our protocol only</w:t>
            </w:r>
          </w:p>
          <w:p w:rsidR="007C0E11" w:rsidRPr="00821881" w:rsidRDefault="007C0E11" w:rsidP="008D577C">
            <w:pPr>
              <w:pStyle w:val="Code"/>
            </w:pPr>
            <w:r w:rsidRPr="00821881">
              <w:t xml:space="preserve">                                     state 3 works slave transmit and last packet</w:t>
            </w:r>
          </w:p>
          <w:p w:rsidR="007C0E11" w:rsidRPr="00821881" w:rsidRDefault="007C0E11" w:rsidP="008D577C">
            <w:pPr>
              <w:pStyle w:val="Code"/>
            </w:pPr>
            <w:r w:rsidRPr="00821881">
              <w:t xml:space="preserve">                                     was and address other states are interpreted as errors*/</w:t>
            </w:r>
          </w:p>
          <w:p w:rsidR="007C0E11" w:rsidRPr="00821881" w:rsidRDefault="007C0E11" w:rsidP="008D577C">
            <w:pPr>
              <w:pStyle w:val="Code"/>
            </w:pPr>
          </w:p>
          <w:p w:rsidR="007C0E11" w:rsidRPr="00821881" w:rsidRDefault="007C0E11" w:rsidP="008D577C">
            <w:pPr>
              <w:pStyle w:val="Code"/>
            </w:pPr>
            <w:r w:rsidRPr="00821881">
              <w:t xml:space="preserve"> // PORTC.F6=1 ;</w:t>
            </w:r>
          </w:p>
          <w:p w:rsidR="007C0E11" w:rsidRPr="00821881" w:rsidRDefault="007C0E11" w:rsidP="008D577C">
            <w:pPr>
              <w:pStyle w:val="Code"/>
            </w:pPr>
            <w:r w:rsidRPr="00821881">
              <w:t xml:space="preserve">  S_PUTS(dataout) ;</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else if(SSPSTAT.F2){</w:t>
            </w:r>
          </w:p>
          <w:p w:rsidR="007C0E11" w:rsidRPr="00821881" w:rsidRDefault="007C0E11" w:rsidP="008D577C">
            <w:pPr>
              <w:pStyle w:val="Code"/>
            </w:pPr>
            <w:r w:rsidRPr="00821881">
              <w:t xml:space="preserve">      lasterror=0xE3;</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else if(!SSPSTAT.F2){</w:t>
            </w:r>
          </w:p>
          <w:p w:rsidR="007C0E11" w:rsidRPr="00821881" w:rsidRDefault="007C0E11" w:rsidP="008D577C">
            <w:pPr>
              <w:pStyle w:val="Code"/>
            </w:pPr>
            <w:r w:rsidRPr="00821881">
              <w:t xml:space="preserve">     lasterror=0xE2;</w:t>
            </w:r>
          </w:p>
          <w:p w:rsidR="007C0E11" w:rsidRPr="00821881" w:rsidRDefault="007C0E11" w:rsidP="008D577C">
            <w:pPr>
              <w:pStyle w:val="Code"/>
            </w:pPr>
            <w:r w:rsidRPr="00821881">
              <w:t xml:space="preserve">     }</w:t>
            </w:r>
          </w:p>
          <w:p w:rsidR="007C0E11" w:rsidRPr="00821881" w:rsidRDefault="007C0E11" w:rsidP="008D577C">
            <w:pPr>
              <w:pStyle w:val="Code"/>
            </w:pPr>
          </w:p>
          <w:p w:rsidR="007C0E11" w:rsidRPr="00821881" w:rsidRDefault="007C0E11" w:rsidP="008D577C">
            <w:pPr>
              <w:pStyle w:val="Code"/>
            </w:pPr>
            <w:r w:rsidRPr="00821881">
              <w:t xml:space="preserve"> else{lasterror=0xEE;}</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 xml:space="preserve">  /*  Reset interrupts and before leaving interrupt function*/</w:t>
            </w:r>
          </w:p>
          <w:p w:rsidR="007C0E11" w:rsidRPr="00821881" w:rsidRDefault="007C0E11" w:rsidP="008D577C">
            <w:pPr>
              <w:pStyle w:val="Code"/>
            </w:pPr>
            <w:r w:rsidRPr="00821881">
              <w:lastRenderedPageBreak/>
              <w:t xml:space="preserve"> PIR1.SSPIF=0;</w:t>
            </w:r>
          </w:p>
          <w:p w:rsidR="007C0E11" w:rsidRPr="00821881" w:rsidRDefault="007C0E11" w:rsidP="008D577C">
            <w:pPr>
              <w:pStyle w:val="Code"/>
            </w:pPr>
            <w:r w:rsidRPr="00821881">
              <w:t xml:space="preserve"> INTCON.GIE=1;</w:t>
            </w:r>
          </w:p>
          <w:p w:rsidR="007C0E11" w:rsidRPr="00821881" w:rsidRDefault="007C0E11" w:rsidP="008D577C">
            <w:pPr>
              <w:pStyle w:val="Code"/>
            </w:pPr>
            <w:r w:rsidRPr="00821881">
              <w:t>}</w:t>
            </w:r>
          </w:p>
          <w:p w:rsidR="007C0E11" w:rsidRPr="00821881" w:rsidRDefault="007C0E11" w:rsidP="008D577C">
            <w:pPr>
              <w:pStyle w:val="Code"/>
            </w:pPr>
            <w:r w:rsidRPr="00821881">
              <w:t xml:space="preserve"> //////////////////////////////////////////////////////////////////////////////</w:t>
            </w: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 Main</w:t>
            </w:r>
          </w:p>
          <w:p w:rsidR="007C0E11" w:rsidRPr="00821881" w:rsidRDefault="007C0E11" w:rsidP="008D577C">
            <w:pPr>
              <w:pStyle w:val="Code"/>
            </w:pPr>
            <w:r w:rsidRPr="00821881">
              <w:t>*******************************************************************************/</w:t>
            </w:r>
          </w:p>
          <w:p w:rsidR="007C0E11" w:rsidRPr="00821881" w:rsidRDefault="007C0E11" w:rsidP="008D577C">
            <w:pPr>
              <w:pStyle w:val="Code"/>
            </w:pPr>
            <w:r w:rsidRPr="00821881">
              <w:t>void main (void)</w:t>
            </w: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|configuration of i2c on MSSP port</w:t>
            </w:r>
          </w:p>
          <w:p w:rsidR="007C0E11" w:rsidRPr="00821881" w:rsidRDefault="007C0E11" w:rsidP="008D577C">
            <w:pPr>
              <w:pStyle w:val="Code"/>
            </w:pPr>
            <w:r w:rsidRPr="00821881">
              <w:t>------------------------------------------------------------------------------*/</w:t>
            </w:r>
          </w:p>
          <w:p w:rsidR="007C0E11" w:rsidRPr="00821881" w:rsidRDefault="007C0E11" w:rsidP="008D577C">
            <w:pPr>
              <w:pStyle w:val="Code"/>
            </w:pPr>
            <w:r w:rsidRPr="00821881">
              <w:t xml:space="preserve">   //(*pic16)</w:t>
            </w:r>
          </w:p>
          <w:p w:rsidR="007C0E11" w:rsidRPr="00821881" w:rsidRDefault="007C0E11" w:rsidP="008D577C">
            <w:pPr>
              <w:pStyle w:val="Code"/>
            </w:pPr>
            <w:r w:rsidRPr="00821881">
              <w:t xml:space="preserve">     TRISC.F3=1;// configure clock as input</w:t>
            </w:r>
          </w:p>
          <w:p w:rsidR="007C0E11" w:rsidRPr="00821881" w:rsidRDefault="007C0E11" w:rsidP="008D577C">
            <w:pPr>
              <w:pStyle w:val="Code"/>
            </w:pPr>
            <w:r w:rsidRPr="00821881">
              <w:t xml:space="preserve">     TRISC.F4=1;// configure data as input</w:t>
            </w:r>
          </w:p>
          <w:p w:rsidR="007C0E11" w:rsidRPr="00821881" w:rsidRDefault="007C0E11" w:rsidP="008D577C">
            <w:pPr>
              <w:pStyle w:val="Code"/>
            </w:pPr>
            <w:r w:rsidRPr="00821881">
              <w:t>//     SSPBUF   =0x00;</w:t>
            </w:r>
          </w:p>
          <w:p w:rsidR="007C0E11" w:rsidRPr="00821881" w:rsidRDefault="007C0E11" w:rsidP="008D577C">
            <w:pPr>
              <w:pStyle w:val="Code"/>
            </w:pPr>
            <w:r w:rsidRPr="00821881">
              <w:t xml:space="preserve">     SSPADD   =0xE6;</w:t>
            </w:r>
          </w:p>
          <w:p w:rsidR="007C0E11" w:rsidRPr="00821881" w:rsidRDefault="007C0E11" w:rsidP="008D577C">
            <w:pPr>
              <w:pStyle w:val="Code"/>
            </w:pPr>
            <w:r w:rsidRPr="00821881">
              <w:t xml:space="preserve">     SSPSTAT  =0b10000000;</w:t>
            </w:r>
          </w:p>
          <w:p w:rsidR="007C0E11" w:rsidRPr="00821881" w:rsidRDefault="007C0E11" w:rsidP="008D577C">
            <w:pPr>
              <w:pStyle w:val="Code"/>
            </w:pPr>
            <w:r w:rsidRPr="00821881">
              <w:t xml:space="preserve">     SSPCON   =0b00110110; // see section 10.4 pic 16f7x7 data sheet for specifics</w:t>
            </w:r>
          </w:p>
          <w:p w:rsidR="007C0E11" w:rsidRPr="00821881" w:rsidRDefault="007C0E11" w:rsidP="008D577C">
            <w:pPr>
              <w:pStyle w:val="Code"/>
            </w:pPr>
            <w:r w:rsidRPr="00821881">
              <w:t>//   SSPCON2  =0b00      ;</w:t>
            </w:r>
          </w:p>
          <w:p w:rsidR="007C0E11" w:rsidRPr="00821881" w:rsidRDefault="007C0E11" w:rsidP="008D577C">
            <w:pPr>
              <w:pStyle w:val="Code"/>
            </w:pPr>
          </w:p>
          <w:p w:rsidR="007C0E11" w:rsidRPr="00821881" w:rsidRDefault="00C37B52" w:rsidP="008D577C">
            <w:pPr>
              <w:pStyle w:val="Code"/>
            </w:pPr>
            <w:r>
              <w:t xml:space="preserve">   //18 ser</w:t>
            </w:r>
            <w:r w:rsidR="007C0E11" w:rsidRPr="00821881">
              <w:t>ies has two available i2c ports [4 registers] (SSP1CON,SSP1CON2) &amp;(SSP2CON,SSP2CON2)</w:t>
            </w:r>
          </w:p>
          <w:p w:rsidR="007C0E11" w:rsidRPr="00821881" w:rsidRDefault="007C0E11" w:rsidP="008D577C">
            <w:pPr>
              <w:pStyle w:val="Code"/>
            </w:pPr>
            <w:r w:rsidRPr="00821881">
              <w:t xml:space="preserve">   // although their configuration is similar if not identical to the following</w:t>
            </w: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|inter</w:t>
            </w:r>
            <w:r w:rsidR="00C37B52">
              <w:t>r</w:t>
            </w:r>
            <w:r w:rsidRPr="00821881">
              <w:t>upt setup</w:t>
            </w:r>
          </w:p>
          <w:p w:rsidR="007C0E11" w:rsidRPr="00821881" w:rsidRDefault="007C0E11" w:rsidP="008D577C">
            <w:pPr>
              <w:pStyle w:val="Code"/>
            </w:pPr>
            <w:r w:rsidRPr="00821881">
              <w:t>------------------------------------------------------------------------------*/</w:t>
            </w:r>
          </w:p>
          <w:p w:rsidR="007C0E11" w:rsidRPr="00821881" w:rsidRDefault="007C0E11" w:rsidP="008D577C">
            <w:pPr>
              <w:pStyle w:val="Code"/>
            </w:pPr>
            <w:r w:rsidRPr="00821881">
              <w:t xml:space="preserve">   //(*pic16)</w:t>
            </w:r>
          </w:p>
          <w:p w:rsidR="007C0E11" w:rsidRPr="00821881" w:rsidRDefault="007C0E11" w:rsidP="008D577C">
            <w:pPr>
              <w:pStyle w:val="Code"/>
            </w:pPr>
            <w:r w:rsidRPr="00821881">
              <w:t xml:space="preserve">     PIE1=0x00;</w:t>
            </w:r>
          </w:p>
          <w:p w:rsidR="007C0E11" w:rsidRPr="00821881" w:rsidRDefault="007C0E11" w:rsidP="008D577C">
            <w:pPr>
              <w:pStyle w:val="Code"/>
            </w:pPr>
            <w:r w:rsidRPr="00821881">
              <w:t xml:space="preserve">     PIE1.SSPIF=1;</w:t>
            </w:r>
          </w:p>
          <w:p w:rsidR="007C0E11" w:rsidRPr="00821881" w:rsidRDefault="007C0E11" w:rsidP="008D577C">
            <w:pPr>
              <w:pStyle w:val="Code"/>
            </w:pPr>
            <w:r w:rsidRPr="00821881">
              <w:t xml:space="preserve">     PIE2=0x00;// turn off all other</w:t>
            </w:r>
          </w:p>
          <w:p w:rsidR="007C0E11" w:rsidRPr="00821881" w:rsidRDefault="007C0E11" w:rsidP="008D577C">
            <w:pPr>
              <w:pStyle w:val="Code"/>
            </w:pPr>
            <w:r w:rsidRPr="00821881">
              <w:t xml:space="preserve">     INTCON=0;</w:t>
            </w:r>
          </w:p>
          <w:p w:rsidR="007C0E11" w:rsidRPr="00821881" w:rsidRDefault="007C0E11" w:rsidP="008D577C">
            <w:pPr>
              <w:pStyle w:val="Code"/>
            </w:pPr>
            <w:r w:rsidRPr="00821881">
              <w:t xml:space="preserve">     INTCON.PEIE=1;</w:t>
            </w:r>
          </w:p>
          <w:p w:rsidR="007C0E11" w:rsidRPr="00821881" w:rsidRDefault="007C0E11" w:rsidP="008D577C">
            <w:pPr>
              <w:pStyle w:val="Code"/>
            </w:pPr>
            <w:r w:rsidRPr="00821881">
              <w:t xml:space="preserve">     INTCON.GIE=1;</w:t>
            </w:r>
          </w:p>
          <w:p w:rsidR="007C0E11" w:rsidRPr="00821881" w:rsidRDefault="007C0E11" w:rsidP="008D577C">
            <w:pPr>
              <w:pStyle w:val="Code"/>
            </w:pPr>
            <w:r w:rsidRPr="00821881">
              <w:t xml:space="preserve">     PORTD=0b00001100;</w:t>
            </w:r>
          </w:p>
          <w:p w:rsidR="007C0E11" w:rsidRPr="00821881" w:rsidRDefault="007C0E11" w:rsidP="008D577C">
            <w:pPr>
              <w:pStyle w:val="Code"/>
            </w:pPr>
            <w:r w:rsidRPr="00821881">
              <w:t xml:space="preserve">     //busenable=1;</w:t>
            </w:r>
          </w:p>
          <w:p w:rsidR="007C0E11" w:rsidRPr="00821881" w:rsidRDefault="007C0E11" w:rsidP="008D577C">
            <w:pPr>
              <w:pStyle w:val="Code"/>
            </w:pPr>
            <w:r w:rsidRPr="00821881">
              <w:t xml:space="preserve">    // chargeenable=1;</w:t>
            </w: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|ADC setup</w:t>
            </w:r>
          </w:p>
          <w:p w:rsidR="007C0E11" w:rsidRPr="00821881" w:rsidRDefault="007C0E11" w:rsidP="008D577C">
            <w:pPr>
              <w:pStyle w:val="Code"/>
            </w:pPr>
            <w:r w:rsidRPr="00821881">
              <w:t>------------------------------------------------------------------------------*/</w:t>
            </w:r>
          </w:p>
          <w:p w:rsidR="007C0E11" w:rsidRPr="00821881" w:rsidRDefault="007C0E11" w:rsidP="008D577C">
            <w:pPr>
              <w:pStyle w:val="Code"/>
            </w:pPr>
            <w:r w:rsidRPr="00821881">
              <w:t>ADCON1 = 0x00;  // Configure analog inputs and Vref</w:t>
            </w:r>
          </w:p>
          <w:p w:rsidR="007C0E11" w:rsidRPr="00821881" w:rsidRDefault="007C0E11" w:rsidP="008D577C">
            <w:pPr>
              <w:pStyle w:val="Code"/>
            </w:pPr>
          </w:p>
          <w:p w:rsidR="007C0E11" w:rsidRPr="00821881" w:rsidRDefault="007C0E11" w:rsidP="008D577C">
            <w:pPr>
              <w:pStyle w:val="Code"/>
            </w:pPr>
            <w:r w:rsidRPr="00821881">
              <w:t>TRISA=0b00000111;</w:t>
            </w:r>
          </w:p>
          <w:p w:rsidR="007C0E11" w:rsidRPr="00821881" w:rsidRDefault="007C0E11" w:rsidP="008D577C">
            <w:pPr>
              <w:pStyle w:val="Code"/>
            </w:pPr>
            <w:r w:rsidRPr="00821881">
              <w:t>TRISB=0b00111111;</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TRISD = 0b00000011;  // set direction of control outputs and charge stat inputs</w:t>
            </w:r>
          </w:p>
          <w:p w:rsidR="007C0E11" w:rsidRPr="00821881" w:rsidRDefault="007C0E11" w:rsidP="008D577C">
            <w:pPr>
              <w:pStyle w:val="Code"/>
            </w:pPr>
            <w:r w:rsidRPr="00821881">
              <w:t>//PORTD=0xFF;</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 xml:space="preserve">  readADC();</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 xml:space="preserve"> do</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Delay_ms(500);</w:t>
            </w:r>
          </w:p>
          <w:p w:rsidR="007C0E11" w:rsidRPr="00821881" w:rsidRDefault="007C0E11" w:rsidP="008D577C">
            <w:pPr>
              <w:pStyle w:val="Code"/>
            </w:pPr>
            <w:r w:rsidRPr="00821881">
              <w:t xml:space="preserve">  PS1=~PS1;</w:t>
            </w:r>
          </w:p>
          <w:p w:rsidR="007C0E11" w:rsidRPr="00821881" w:rsidRDefault="007C0E11" w:rsidP="008D577C">
            <w:pPr>
              <w:pStyle w:val="Code"/>
            </w:pPr>
            <w:r w:rsidRPr="00821881">
              <w:t xml:space="preserve">  PS2=~PS2;</w:t>
            </w:r>
          </w:p>
          <w:p w:rsidR="007C0E11" w:rsidRPr="00821881" w:rsidRDefault="007C0E11" w:rsidP="008D577C">
            <w:pPr>
              <w:pStyle w:val="Code"/>
            </w:pPr>
            <w:r w:rsidRPr="00821881">
              <w:t xml:space="preserve">  PS3=~PS3;</w:t>
            </w:r>
          </w:p>
          <w:p w:rsidR="007C0E11" w:rsidRPr="00821881" w:rsidRDefault="007C0E11" w:rsidP="008D577C">
            <w:pPr>
              <w:pStyle w:val="Code"/>
            </w:pPr>
            <w:r w:rsidRPr="00821881">
              <w:lastRenderedPageBreak/>
              <w:t xml:space="preserve">  PS4=~PS4;</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 xml:space="preserve">  INTCON.GIE=0;</w:t>
            </w:r>
          </w:p>
          <w:p w:rsidR="007C0E11" w:rsidRPr="00821881" w:rsidRDefault="007C0E11" w:rsidP="008D577C">
            <w:pPr>
              <w:pStyle w:val="Code"/>
            </w:pPr>
            <w:r w:rsidRPr="00821881">
              <w:t xml:space="preserve">  readADC();</w:t>
            </w:r>
          </w:p>
          <w:p w:rsidR="007C0E11" w:rsidRPr="00821881" w:rsidRDefault="007C0E11" w:rsidP="008D577C">
            <w:pPr>
              <w:pStyle w:val="Code"/>
            </w:pPr>
            <w:r w:rsidRPr="00821881">
              <w:t xml:space="preserve">  INTCON.GIE=1;</w:t>
            </w:r>
          </w:p>
          <w:p w:rsidR="007C0E11" w:rsidRPr="00821881" w:rsidRDefault="007C0E11" w:rsidP="008D577C">
            <w:pPr>
              <w:pStyle w:val="Code"/>
            </w:pPr>
          </w:p>
          <w:p w:rsidR="007C0E11" w:rsidRPr="00821881" w:rsidRDefault="007C0E11" w:rsidP="008D577C">
            <w:pPr>
              <w:pStyle w:val="Code"/>
            </w:pPr>
            <w:r w:rsidRPr="00821881">
              <w:t xml:space="preserve"> // clearwdt();</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while (1);</w:t>
            </w: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 Watchdog reset function</w:t>
            </w:r>
          </w:p>
          <w:p w:rsidR="007C0E11" w:rsidRPr="00821881" w:rsidRDefault="007C0E11" w:rsidP="008D577C">
            <w:pPr>
              <w:pStyle w:val="Code"/>
            </w:pPr>
            <w:r w:rsidRPr="00821881">
              <w:t>*******************************************************************************/</w:t>
            </w:r>
          </w:p>
          <w:p w:rsidR="007C0E11" w:rsidRPr="00821881" w:rsidRDefault="007C0E11" w:rsidP="008D577C">
            <w:pPr>
              <w:pStyle w:val="Code"/>
            </w:pPr>
            <w:r w:rsidRPr="00821881">
              <w:t>void clearwdt(void){</w:t>
            </w:r>
          </w:p>
          <w:p w:rsidR="007C0E11" w:rsidRPr="00821881" w:rsidRDefault="007C0E11" w:rsidP="008D577C">
            <w:pPr>
              <w:pStyle w:val="Code"/>
            </w:pPr>
            <w:r w:rsidRPr="00821881">
              <w:t>asm {</w:t>
            </w:r>
          </w:p>
          <w:p w:rsidR="007C0E11" w:rsidRPr="00821881" w:rsidRDefault="007C0E11" w:rsidP="008D577C">
            <w:pPr>
              <w:pStyle w:val="Code"/>
            </w:pPr>
            <w:r w:rsidRPr="00821881">
              <w:t xml:space="preserve">     CLRWDT</w:t>
            </w:r>
          </w:p>
          <w:p w:rsidR="007C0E11" w:rsidRPr="00821881" w:rsidRDefault="007C0E11" w:rsidP="008D577C">
            <w:pPr>
              <w:pStyle w:val="Code"/>
            </w:pPr>
            <w:r w:rsidRPr="00821881">
              <w:t xml:space="preserve">    }</w:t>
            </w:r>
          </w:p>
          <w:p w:rsidR="007C0E11" w:rsidRPr="00821881" w:rsidRDefault="007C0E11" w:rsidP="008D577C">
            <w:pPr>
              <w:pStyle w:val="Code"/>
            </w:pPr>
            <w:r w:rsidRPr="00821881">
              <w:t>}</w:t>
            </w: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//Slave Read</w:t>
            </w:r>
          </w:p>
          <w:p w:rsidR="007C0E11" w:rsidRPr="00821881" w:rsidRDefault="007C0E11" w:rsidP="008D577C">
            <w:pPr>
              <w:pStyle w:val="Code"/>
            </w:pPr>
            <w:r w:rsidRPr="00821881">
              <w:t>//*****************************************************************************</w:t>
            </w:r>
          </w:p>
          <w:p w:rsidR="007C0E11" w:rsidRPr="00821881" w:rsidRDefault="007C0E11" w:rsidP="008D577C">
            <w:pPr>
              <w:pStyle w:val="Code"/>
            </w:pPr>
            <w:r w:rsidRPr="00821881">
              <w:t>char readi2cbyte(void)</w:t>
            </w:r>
          </w:p>
          <w:p w:rsidR="007C0E11" w:rsidRPr="00821881" w:rsidRDefault="007C0E11" w:rsidP="008D577C">
            <w:pPr>
              <w:pStyle w:val="Code"/>
            </w:pPr>
            <w:r w:rsidRPr="00821881">
              <w:t xml:space="preserve"> {</w:t>
            </w:r>
          </w:p>
          <w:p w:rsidR="007C0E11" w:rsidRPr="00821881" w:rsidRDefault="007C0E11" w:rsidP="008D577C">
            <w:pPr>
              <w:pStyle w:val="Code"/>
            </w:pPr>
            <w:r w:rsidRPr="00821881">
              <w:t xml:space="preserve">  while(!SSPSTAT.BF);    // wait till the buffer is full</w:t>
            </w:r>
          </w:p>
          <w:p w:rsidR="007C0E11" w:rsidRPr="00821881" w:rsidRDefault="007C0E11" w:rsidP="008D577C">
            <w:pPr>
              <w:pStyle w:val="Code"/>
            </w:pPr>
            <w:r w:rsidRPr="00821881">
              <w:t xml:space="preserve">  PIR1.SSPIF=0;          // reset the overflow </w:t>
            </w:r>
            <w:r w:rsidR="00C37B52" w:rsidRPr="00821881">
              <w:t>interrupt</w:t>
            </w:r>
            <w:r w:rsidRPr="00821881">
              <w:t>(sspov is tied to this)</w:t>
            </w:r>
          </w:p>
          <w:p w:rsidR="007C0E11" w:rsidRPr="00821881" w:rsidRDefault="007C0E11" w:rsidP="008D577C">
            <w:pPr>
              <w:pStyle w:val="Code"/>
            </w:pPr>
            <w:r w:rsidRPr="00821881">
              <w:t xml:space="preserve">  return (SSPBUF);       // return databyte in buffer</w:t>
            </w:r>
          </w:p>
          <w:p w:rsidR="007C0E11" w:rsidRPr="00821881" w:rsidRDefault="007C0E11" w:rsidP="008D577C">
            <w:pPr>
              <w:pStyle w:val="Code"/>
            </w:pPr>
            <w:r w:rsidRPr="00821881">
              <w:t xml:space="preserve"> }</w:t>
            </w: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//Slave Write</w:t>
            </w:r>
          </w:p>
          <w:p w:rsidR="007C0E11" w:rsidRPr="00821881" w:rsidRDefault="007C0E11" w:rsidP="008D577C">
            <w:pPr>
              <w:pStyle w:val="Code"/>
            </w:pPr>
            <w:r w:rsidRPr="00821881">
              <w:t>//*****************************************************************************</w:t>
            </w:r>
          </w:p>
          <w:p w:rsidR="007C0E11" w:rsidRPr="00821881" w:rsidRDefault="007C0E11" w:rsidP="008D577C">
            <w:pPr>
              <w:pStyle w:val="Code"/>
            </w:pPr>
            <w:r w:rsidRPr="00821881">
              <w:t>void S_writei2cbyte(char data_out)</w:t>
            </w:r>
          </w:p>
          <w:p w:rsidR="007C0E11" w:rsidRPr="00821881" w:rsidRDefault="007C0E11" w:rsidP="008D577C">
            <w:pPr>
              <w:pStyle w:val="Code"/>
            </w:pPr>
            <w:r w:rsidRPr="00821881">
              <w:t>{</w:t>
            </w:r>
          </w:p>
          <w:p w:rsidR="007C0E11" w:rsidRPr="00821881" w:rsidRDefault="007C0E11" w:rsidP="008D577C">
            <w:pPr>
              <w:pStyle w:val="Code"/>
            </w:pPr>
            <w:r w:rsidRPr="00821881">
              <w:t xml:space="preserve">     SSPBUF = data_out;     /* data byte loaded into buffer */</w:t>
            </w:r>
          </w:p>
          <w:p w:rsidR="007C0E11" w:rsidRPr="00821881" w:rsidRDefault="007C0E11" w:rsidP="008D577C">
            <w:pPr>
              <w:pStyle w:val="Code"/>
            </w:pPr>
            <w:r w:rsidRPr="00821881">
              <w:t xml:space="preserve">     SSPCON.CKP = 1;        /* Release the clock */</w:t>
            </w: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r w:rsidRPr="00821881">
              <w:t>//******************************************************************************</w:t>
            </w: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void S_PUTS(char *wrptr) {</w:t>
            </w:r>
          </w:p>
          <w:p w:rsidR="007C0E11" w:rsidRPr="00821881" w:rsidRDefault="007C0E11" w:rsidP="008D577C">
            <w:pPr>
              <w:pStyle w:val="Code"/>
            </w:pPr>
            <w:r w:rsidRPr="00821881">
              <w:t xml:space="preserve"> while(*wrptr!=0xFF &amp;&amp; *wrptr+1!=0x00) {</w:t>
            </w:r>
          </w:p>
          <w:p w:rsidR="007C0E11" w:rsidRPr="00821881" w:rsidRDefault="007C0E11" w:rsidP="008D577C">
            <w:pPr>
              <w:pStyle w:val="Code"/>
            </w:pPr>
            <w:r w:rsidRPr="00821881">
              <w:t xml:space="preserve">  SSPBUF=(*wrptr++);</w:t>
            </w:r>
          </w:p>
          <w:p w:rsidR="007C0E11" w:rsidRPr="00821881" w:rsidRDefault="007C0E11" w:rsidP="008D577C">
            <w:pPr>
              <w:pStyle w:val="Code"/>
            </w:pPr>
            <w:r w:rsidRPr="00821881">
              <w:t xml:space="preserve">  SSPCON.CKP=1;</w:t>
            </w:r>
          </w:p>
          <w:p w:rsidR="007C0E11" w:rsidRPr="00821881" w:rsidRDefault="007C0E11" w:rsidP="008D577C">
            <w:pPr>
              <w:pStyle w:val="Code"/>
            </w:pPr>
            <w:r w:rsidRPr="00821881">
              <w:t xml:space="preserve">  while(SSPSTAT.BF);</w:t>
            </w:r>
          </w:p>
          <w:p w:rsidR="007C0E11" w:rsidRPr="00821881" w:rsidRDefault="007C0E11" w:rsidP="008D577C">
            <w:pPr>
              <w:pStyle w:val="Code"/>
            </w:pPr>
            <w:r w:rsidRPr="00821881">
              <w:t xml:space="preserve"> }</w:t>
            </w: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void readADC (void)</w:t>
            </w: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r w:rsidRPr="00821881">
              <w:t>BattVolt = getBattVolt;</w:t>
            </w:r>
          </w:p>
          <w:p w:rsidR="007C0E11" w:rsidRPr="00821881" w:rsidRDefault="007C0E11" w:rsidP="008D577C">
            <w:pPr>
              <w:pStyle w:val="Code"/>
            </w:pPr>
            <w:r w:rsidRPr="00821881">
              <w:t>Battdraw = getBattDraw;</w:t>
            </w:r>
          </w:p>
          <w:p w:rsidR="007C0E11" w:rsidRPr="00821881" w:rsidRDefault="007C0E11" w:rsidP="008D577C">
            <w:pPr>
              <w:pStyle w:val="Code"/>
            </w:pPr>
            <w:r w:rsidRPr="00821881">
              <w:t>Sol_1    = getSolCel_1;</w:t>
            </w:r>
          </w:p>
          <w:p w:rsidR="007C0E11" w:rsidRPr="00821881" w:rsidRDefault="007C0E11" w:rsidP="008D577C">
            <w:pPr>
              <w:pStyle w:val="Code"/>
            </w:pPr>
            <w:r w:rsidRPr="00821881">
              <w:t>Sol_2    = getSolCel_2;</w:t>
            </w:r>
          </w:p>
          <w:p w:rsidR="007C0E11" w:rsidRPr="00821881" w:rsidRDefault="007C0E11" w:rsidP="008D577C">
            <w:pPr>
              <w:pStyle w:val="Code"/>
            </w:pPr>
            <w:r w:rsidRPr="00821881">
              <w:t>Sol_3    = getSolCel_3;</w:t>
            </w:r>
          </w:p>
          <w:p w:rsidR="007C0E11" w:rsidRPr="00821881" w:rsidRDefault="007C0E11" w:rsidP="008D577C">
            <w:pPr>
              <w:pStyle w:val="Code"/>
            </w:pPr>
            <w:r w:rsidRPr="00821881">
              <w:t>Sol_4    = getSolCel_4;</w:t>
            </w:r>
          </w:p>
          <w:p w:rsidR="007C0E11" w:rsidRPr="00821881" w:rsidRDefault="007C0E11" w:rsidP="008D577C">
            <w:pPr>
              <w:pStyle w:val="Code"/>
            </w:pPr>
            <w:r w:rsidRPr="00821881">
              <w:t>Sol_5    = getSolCel_5;</w:t>
            </w:r>
          </w:p>
          <w:p w:rsidR="007C0E11" w:rsidRPr="00821881" w:rsidRDefault="007C0E11" w:rsidP="008D577C">
            <w:pPr>
              <w:pStyle w:val="Code"/>
            </w:pPr>
            <w:r w:rsidRPr="00821881">
              <w:t>Sol_6    = getSolCel_6;</w:t>
            </w:r>
          </w:p>
          <w:p w:rsidR="007C0E11" w:rsidRPr="00821881" w:rsidRDefault="007C0E11" w:rsidP="008D577C">
            <w:pPr>
              <w:pStyle w:val="Code"/>
            </w:pPr>
            <w:r w:rsidRPr="00821881">
              <w:lastRenderedPageBreak/>
              <w:t>Sol_volt = getSolVolt;</w:t>
            </w:r>
          </w:p>
          <w:p w:rsidR="007C0E11" w:rsidRPr="00821881" w:rsidRDefault="007C0E11" w:rsidP="008D577C">
            <w:pPr>
              <w:pStyle w:val="Code"/>
            </w:pPr>
          </w:p>
          <w:p w:rsidR="007C0E11" w:rsidRPr="00821881" w:rsidRDefault="007C0E11" w:rsidP="008D577C">
            <w:pPr>
              <w:pStyle w:val="Code"/>
            </w:pPr>
            <w:r w:rsidRPr="00821881">
              <w:t>WordToStr(BattVolt, temp3);</w:t>
            </w:r>
          </w:p>
          <w:p w:rsidR="007C0E11" w:rsidRPr="00821881" w:rsidRDefault="007C0E11" w:rsidP="008D577C">
            <w:pPr>
              <w:pStyle w:val="Code"/>
            </w:pPr>
          </w:p>
          <w:p w:rsidR="007C0E11" w:rsidRPr="00821881" w:rsidRDefault="007C0E11" w:rsidP="008D577C">
            <w:pPr>
              <w:pStyle w:val="Code"/>
            </w:pPr>
            <w:r w:rsidRPr="00821881">
              <w:t>}</w:t>
            </w: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p>
          <w:p w:rsidR="007C0E11" w:rsidRPr="00821881" w:rsidRDefault="007C0E11" w:rsidP="008D577C">
            <w:pPr>
              <w:pStyle w:val="Code"/>
            </w:pPr>
            <w:r w:rsidRPr="00821881">
              <w:t>void howdy (void){</w:t>
            </w:r>
          </w:p>
          <w:p w:rsidR="007C0E11" w:rsidRPr="00821881" w:rsidRDefault="007C0E11" w:rsidP="008D577C">
            <w:pPr>
              <w:pStyle w:val="Code"/>
            </w:pPr>
            <w:r w:rsidRPr="00821881">
              <w:t xml:space="preserve">  dataout[0]='b';</w:t>
            </w:r>
          </w:p>
          <w:p w:rsidR="007C0E11" w:rsidRPr="00821881" w:rsidRDefault="007C0E11" w:rsidP="008D577C">
            <w:pPr>
              <w:pStyle w:val="Code"/>
            </w:pPr>
            <w:r w:rsidRPr="00821881">
              <w:t xml:space="preserve">  dataout[1]=0;</w:t>
            </w:r>
          </w:p>
          <w:p w:rsidR="007C0E11" w:rsidRPr="00821881" w:rsidRDefault="007C0E11" w:rsidP="008D577C">
            <w:pPr>
              <w:pStyle w:val="Code"/>
            </w:pPr>
            <w:r w:rsidRPr="00821881">
              <w:t xml:space="preserve">  dataout[2]=0x0A;</w:t>
            </w:r>
          </w:p>
          <w:p w:rsidR="007C0E11" w:rsidRPr="00821881" w:rsidRDefault="007C0E11" w:rsidP="008D577C">
            <w:pPr>
              <w:pStyle w:val="Code"/>
            </w:pPr>
            <w:r w:rsidRPr="00821881">
              <w:t xml:space="preserve">  dataout[3]=temp3[0];</w:t>
            </w:r>
          </w:p>
          <w:p w:rsidR="007C0E11" w:rsidRPr="00821881" w:rsidRDefault="007C0E11" w:rsidP="008D577C">
            <w:pPr>
              <w:pStyle w:val="Code"/>
            </w:pPr>
            <w:r w:rsidRPr="00821881">
              <w:t xml:space="preserve">  dataout[4]=temp3[1];</w:t>
            </w:r>
          </w:p>
          <w:p w:rsidR="007C0E11" w:rsidRPr="00821881" w:rsidRDefault="007C0E11" w:rsidP="008D577C">
            <w:pPr>
              <w:pStyle w:val="Code"/>
            </w:pPr>
            <w:r w:rsidRPr="00821881">
              <w:t xml:space="preserve">  dataout[5]=temp3[2];</w:t>
            </w:r>
          </w:p>
          <w:p w:rsidR="007C0E11" w:rsidRPr="00821881" w:rsidRDefault="007C0E11" w:rsidP="008D577C">
            <w:pPr>
              <w:pStyle w:val="Code"/>
            </w:pPr>
            <w:r w:rsidRPr="00821881">
              <w:t xml:space="preserve">  dataout[6]=temp3[3];</w:t>
            </w:r>
          </w:p>
          <w:p w:rsidR="007C0E11" w:rsidRPr="00821881" w:rsidRDefault="007C0E11" w:rsidP="008D577C">
            <w:pPr>
              <w:pStyle w:val="Code"/>
            </w:pPr>
            <w:r w:rsidRPr="00821881">
              <w:t xml:space="preserve">  dataout[7]=temp3[4];</w:t>
            </w:r>
          </w:p>
          <w:p w:rsidR="007C0E11" w:rsidRPr="00821881" w:rsidRDefault="007C0E11" w:rsidP="008D577C">
            <w:pPr>
              <w:pStyle w:val="Code"/>
            </w:pPr>
            <w:r w:rsidRPr="00821881">
              <w:t xml:space="preserve">  dataout[8]='h';</w:t>
            </w:r>
          </w:p>
          <w:p w:rsidR="007C0E11" w:rsidRPr="00821881" w:rsidRDefault="007C0E11" w:rsidP="008D577C">
            <w:pPr>
              <w:pStyle w:val="Code"/>
            </w:pPr>
            <w:r w:rsidRPr="00821881">
              <w:t xml:space="preserve">  dataout[9]='i';</w:t>
            </w:r>
          </w:p>
          <w:p w:rsidR="007C0E11" w:rsidRPr="00821881" w:rsidRDefault="007C0E11" w:rsidP="008D577C">
            <w:pPr>
              <w:pStyle w:val="Code"/>
            </w:pPr>
            <w:r w:rsidRPr="00821881">
              <w:t xml:space="preserve">  dataout[10]=0xFF;//null to end string</w:t>
            </w:r>
          </w:p>
          <w:p w:rsidR="007C0E11" w:rsidRPr="00821881" w:rsidRDefault="007C0E11" w:rsidP="008D577C">
            <w:pPr>
              <w:pStyle w:val="Code"/>
            </w:pPr>
            <w:r w:rsidRPr="00821881">
              <w:t xml:space="preserve">  dataout[11]=0x00;</w:t>
            </w:r>
          </w:p>
          <w:p w:rsidR="007C0E11" w:rsidRPr="00821881" w:rsidRDefault="007C0E11" w:rsidP="008D577C">
            <w:pPr>
              <w:pStyle w:val="Code"/>
            </w:pPr>
            <w:r w:rsidRPr="00821881">
              <w:t>}</w:t>
            </w:r>
          </w:p>
          <w:p w:rsidR="007C0E11" w:rsidRPr="00821881" w:rsidRDefault="007C0E11" w:rsidP="008D577C">
            <w:pPr>
              <w:pStyle w:val="Code"/>
            </w:pPr>
          </w:p>
        </w:tc>
      </w:tr>
    </w:tbl>
    <w:p w:rsidR="007C0E11" w:rsidRDefault="007C0E11" w:rsidP="007C0E11"/>
    <w:p w:rsidR="007C0E11" w:rsidRDefault="007C0E11" w:rsidP="007C0E11">
      <w:pPr>
        <w:pStyle w:val="AppendixHeading3"/>
      </w:pPr>
      <w:bookmarkStart w:id="929" w:name="_Toc200387148"/>
      <w:bookmarkStart w:id="930" w:name="_Toc200387846"/>
      <w:bookmarkStart w:id="931" w:name="_Toc200388117"/>
      <w:bookmarkStart w:id="932" w:name="_Toc204748326"/>
      <w:bookmarkStart w:id="933" w:name="_Toc207775171"/>
      <w:r w:rsidRPr="000B35A8">
        <w:t>Master</w:t>
      </w:r>
      <w:bookmarkEnd w:id="929"/>
      <w:bookmarkEnd w:id="930"/>
      <w:bookmarkEnd w:id="931"/>
      <w:bookmarkEnd w:id="932"/>
      <w:bookmarkEnd w:id="933"/>
    </w:p>
    <w:p w:rsidR="007C0E11" w:rsidRPr="000B35A8" w:rsidRDefault="007C0E11" w:rsidP="007C0E11">
      <w:r>
        <w:t xml:space="preserve">The master is built around the 28 pin starter kit from microchip details are found in </w:t>
      </w:r>
      <w:fldSimple w:instr=" CITATION Mic071 \l 4105 ">
        <w:r w:rsidR="00D46473">
          <w:rPr>
            <w:noProof/>
          </w:rPr>
          <w:t>(Microchip 2007)</w:t>
        </w:r>
      </w:fldSimple>
      <w:r>
        <w:t xml:space="preserve">, for this particular application the second </w:t>
      </w:r>
      <w:r w:rsidR="00C37B52">
        <w:t>I²C bus</w:t>
      </w:r>
      <w:r>
        <w:t xml:space="preserve"> on the microchip kit was used. </w:t>
      </w:r>
    </w:p>
    <w:p w:rsidR="007C0E11" w:rsidRPr="006A1FE5" w:rsidRDefault="007C0E11" w:rsidP="007C0E11">
      <w:pPr>
        <w:pStyle w:val="Caption"/>
      </w:pPr>
      <w:r>
        <w:t xml:space="preserve">Code Excerpt </w:t>
      </w:r>
      <w:fldSimple w:instr=" SEQ Code_Excerpt \* ARABIC ">
        <w:r w:rsidR="00D46473">
          <w:rPr>
            <w:noProof/>
          </w:rPr>
          <w:t>2</w:t>
        </w:r>
      </w:fldSimple>
      <w:r w:rsidRPr="006A1FE5">
        <w:t xml:space="preserve">: Slave Code for </w:t>
      </w:r>
      <w:r>
        <w:t>PIC</w:t>
      </w:r>
      <w:r w:rsidRPr="006A1FE5">
        <w:t xml:space="preserve"> 16 series</w:t>
      </w:r>
    </w:p>
    <w:tbl>
      <w:tblPr>
        <w:tblW w:w="5000" w:type="pct"/>
        <w:tblBorders>
          <w:top w:val="single" w:sz="4" w:space="0" w:color="auto"/>
          <w:left w:val="single" w:sz="4" w:space="0" w:color="auto"/>
          <w:bottom w:val="single" w:sz="4" w:space="0" w:color="auto"/>
          <w:right w:val="single" w:sz="4" w:space="0" w:color="auto"/>
        </w:tblBorders>
        <w:tblLook w:val="04A0"/>
      </w:tblPr>
      <w:tblGrid>
        <w:gridCol w:w="8937"/>
      </w:tblGrid>
      <w:tr w:rsidR="007C0E11" w:rsidRPr="00E25CEC" w:rsidTr="00C13DA0">
        <w:tc>
          <w:tcPr>
            <w:tcW w:w="5000" w:type="pct"/>
            <w:tcBorders>
              <w:top w:val="single" w:sz="4" w:space="0" w:color="auto"/>
              <w:bottom w:val="single" w:sz="4" w:space="0" w:color="auto"/>
            </w:tcBorders>
          </w:tcPr>
          <w:p w:rsidR="007C0E11" w:rsidRPr="00591880" w:rsidRDefault="007C0E11" w:rsidP="008D577C">
            <w:pPr>
              <w:pStyle w:val="Code"/>
            </w:pPr>
            <w:r w:rsidRPr="00591880">
              <w:t>#include "p24fj64ga002.h"</w:t>
            </w:r>
          </w:p>
          <w:p w:rsidR="007C0E11" w:rsidRPr="00591880" w:rsidRDefault="007C0E11" w:rsidP="008D577C">
            <w:pPr>
              <w:pStyle w:val="Code"/>
            </w:pPr>
            <w:r w:rsidRPr="00591880">
              <w:t>// the above include path may be different for each user.  If a compile</w:t>
            </w:r>
          </w:p>
          <w:p w:rsidR="007C0E11" w:rsidRPr="00591880" w:rsidRDefault="007C0E11" w:rsidP="008D577C">
            <w:pPr>
              <w:pStyle w:val="Code"/>
            </w:pPr>
            <w:r w:rsidRPr="00591880">
              <w:t>// time error appears then check the path for the file above and edit</w:t>
            </w:r>
          </w:p>
          <w:p w:rsidR="007C0E11" w:rsidRPr="00591880" w:rsidRDefault="007C0E11" w:rsidP="008D577C">
            <w:pPr>
              <w:pStyle w:val="Code"/>
            </w:pPr>
            <w:r w:rsidRPr="00591880">
              <w:t>// the include statement above.</w:t>
            </w:r>
          </w:p>
          <w:p w:rsidR="007C0E11" w:rsidRPr="00591880" w:rsidRDefault="007C0E11" w:rsidP="008D577C">
            <w:pPr>
              <w:pStyle w:val="Code"/>
            </w:pPr>
          </w:p>
          <w:p w:rsidR="007C0E11" w:rsidRPr="00591880" w:rsidRDefault="007C0E11" w:rsidP="008D577C">
            <w:pPr>
              <w:pStyle w:val="Code"/>
            </w:pPr>
            <w:r w:rsidRPr="00591880">
              <w:t>#include&lt;i2c.h&gt;</w:t>
            </w:r>
          </w:p>
          <w:p w:rsidR="007C0E11" w:rsidRPr="00591880" w:rsidRDefault="007C0E11" w:rsidP="008D577C">
            <w:pPr>
              <w:pStyle w:val="Code"/>
            </w:pPr>
          </w:p>
          <w:p w:rsidR="007C0E11" w:rsidRPr="00591880" w:rsidRDefault="007C0E11" w:rsidP="008D577C">
            <w:pPr>
              <w:pStyle w:val="Code"/>
            </w:pPr>
          </w:p>
          <w:p w:rsidR="007C0E11" w:rsidRPr="00591880" w:rsidRDefault="007C0E11" w:rsidP="008D577C">
            <w:pPr>
              <w:pStyle w:val="Code"/>
            </w:pPr>
            <w:r w:rsidRPr="00591880">
              <w:t xml:space="preserve">#define XTFREQ          7372800         </w:t>
            </w:r>
            <w:r w:rsidRPr="00591880">
              <w:tab/>
              <w:t>//On-board Crystal frequency</w:t>
            </w:r>
          </w:p>
          <w:p w:rsidR="007C0E11" w:rsidRPr="00591880" w:rsidRDefault="007C0E11" w:rsidP="008D577C">
            <w:pPr>
              <w:pStyle w:val="Code"/>
            </w:pPr>
            <w:r w:rsidRPr="00591880">
              <w:t xml:space="preserve">#define PLLMODE         2               </w:t>
            </w:r>
            <w:r w:rsidRPr="00591880">
              <w:tab/>
            </w:r>
            <w:r w:rsidRPr="00591880">
              <w:tab/>
              <w:t>//On-chip PLL setting</w:t>
            </w:r>
          </w:p>
          <w:p w:rsidR="007C0E11" w:rsidRPr="00591880" w:rsidRDefault="007C0E11" w:rsidP="008D577C">
            <w:pPr>
              <w:pStyle w:val="Code"/>
            </w:pPr>
            <w:r w:rsidRPr="00591880">
              <w:t>#define FCY             XTFREQ*PLLMODE        //Instruction Cycle Frequency</w:t>
            </w:r>
          </w:p>
          <w:p w:rsidR="007C0E11" w:rsidRPr="00591880" w:rsidRDefault="007C0E11" w:rsidP="008D577C">
            <w:pPr>
              <w:pStyle w:val="Code"/>
            </w:pPr>
            <w:r w:rsidRPr="00591880">
              <w:t xml:space="preserve">#define BAUDRATE         9600       </w:t>
            </w:r>
          </w:p>
          <w:p w:rsidR="007C0E11" w:rsidRPr="00591880" w:rsidRDefault="007C0E11" w:rsidP="008D577C">
            <w:pPr>
              <w:pStyle w:val="Code"/>
            </w:pPr>
            <w:r w:rsidRPr="00591880">
              <w:t xml:space="preserve">#define BRGVAL          ((FCY/BAUDRATE)/16)-1 </w:t>
            </w:r>
          </w:p>
          <w:p w:rsidR="007C0E11" w:rsidRPr="00591880" w:rsidRDefault="007C0E11" w:rsidP="008D577C">
            <w:pPr>
              <w:pStyle w:val="Code"/>
            </w:pPr>
            <w:r w:rsidRPr="00591880">
              <w:t>#define I2CBAUD</w:t>
            </w:r>
            <w:r w:rsidRPr="00591880">
              <w:tab/>
            </w:r>
            <w:r w:rsidRPr="00591880">
              <w:tab/>
            </w:r>
            <w:r w:rsidRPr="00591880">
              <w:tab/>
              <w:t>400000</w:t>
            </w:r>
            <w:r w:rsidRPr="00591880">
              <w:tab/>
            </w:r>
            <w:r w:rsidRPr="00591880">
              <w:tab/>
            </w:r>
            <w:r w:rsidRPr="00591880">
              <w:tab/>
            </w:r>
            <w:r w:rsidRPr="00591880">
              <w:tab/>
              <w:t>// i2c clock running at 400khz</w:t>
            </w:r>
          </w:p>
          <w:p w:rsidR="007C0E11" w:rsidRPr="00591880" w:rsidRDefault="007C0E11" w:rsidP="008D577C">
            <w:pPr>
              <w:pStyle w:val="Code"/>
            </w:pPr>
          </w:p>
          <w:p w:rsidR="007C0E11" w:rsidRPr="00591880" w:rsidRDefault="007C0E11" w:rsidP="008D577C">
            <w:pPr>
              <w:pStyle w:val="Code"/>
            </w:pPr>
          </w:p>
          <w:p w:rsidR="007C0E11" w:rsidRPr="00591880" w:rsidRDefault="007C0E11" w:rsidP="008D577C">
            <w:pPr>
              <w:pStyle w:val="Code"/>
            </w:pPr>
            <w:r w:rsidRPr="00591880">
              <w:t>//_CONFIG1(JTAGEN_OFF&amp;GCP_OFF&amp;GWRP_OFF  &amp;COE_OFF&amp; ICS_PGx1  &amp;FWDTEN_OFF );</w:t>
            </w:r>
          </w:p>
          <w:p w:rsidR="007C0E11" w:rsidRPr="00591880" w:rsidRDefault="007C0E11" w:rsidP="008D577C">
            <w:pPr>
              <w:pStyle w:val="Code"/>
            </w:pPr>
            <w:r w:rsidRPr="00591880">
              <w:t>//_CONFIG2(IESO_OFF &amp;FNOSC_PRIPLL&amp;FCKSM_CSDCMD&amp;OSCIOFNC_OFF &amp;I2C1SEL_SEC &amp;POSCMOD_XT );</w:t>
            </w:r>
          </w:p>
          <w:p w:rsidR="007C0E11" w:rsidRPr="00591880" w:rsidRDefault="007C0E11" w:rsidP="008D577C">
            <w:pPr>
              <w:pStyle w:val="Code"/>
            </w:pPr>
          </w:p>
          <w:p w:rsidR="007C0E11" w:rsidRPr="00591880" w:rsidRDefault="007C0E11" w:rsidP="008D577C">
            <w:pPr>
              <w:pStyle w:val="Code"/>
            </w:pPr>
            <w:r w:rsidRPr="00591880">
              <w:t>//</w:t>
            </w:r>
          </w:p>
          <w:p w:rsidR="007C0E11" w:rsidRPr="00591880" w:rsidRDefault="007C0E11" w:rsidP="008D577C">
            <w:pPr>
              <w:pStyle w:val="Code"/>
            </w:pPr>
          </w:p>
          <w:p w:rsidR="007C0E11" w:rsidRPr="00591880" w:rsidRDefault="007C0E11" w:rsidP="008D577C">
            <w:pPr>
              <w:pStyle w:val="Code"/>
            </w:pPr>
            <w:r w:rsidRPr="00591880">
              <w:t>void delay(void)</w:t>
            </w:r>
          </w:p>
          <w:p w:rsidR="007C0E11" w:rsidRPr="00591880" w:rsidRDefault="007C0E11" w:rsidP="008D577C">
            <w:pPr>
              <w:pStyle w:val="Code"/>
            </w:pPr>
            <w:r w:rsidRPr="00591880">
              <w:t>{</w:t>
            </w:r>
          </w:p>
          <w:p w:rsidR="007C0E11" w:rsidRPr="00591880" w:rsidRDefault="007C0E11" w:rsidP="008D577C">
            <w:pPr>
              <w:pStyle w:val="Code"/>
            </w:pPr>
            <w:r w:rsidRPr="00591880">
              <w:tab/>
              <w:t>int var1,var2;</w:t>
            </w:r>
          </w:p>
          <w:p w:rsidR="007C0E11" w:rsidRPr="00591880" w:rsidRDefault="007C0E11" w:rsidP="008D577C">
            <w:pPr>
              <w:pStyle w:val="Code"/>
            </w:pPr>
            <w:r w:rsidRPr="00591880">
              <w:tab/>
              <w:t>for(var1=0;var1!=100;var1++)</w:t>
            </w:r>
          </w:p>
          <w:p w:rsidR="007C0E11" w:rsidRPr="00591880" w:rsidRDefault="007C0E11" w:rsidP="008D577C">
            <w:pPr>
              <w:pStyle w:val="Code"/>
            </w:pPr>
            <w:r w:rsidRPr="00591880">
              <w:tab/>
              <w:t>{</w:t>
            </w:r>
          </w:p>
          <w:p w:rsidR="007C0E11" w:rsidRPr="00591880" w:rsidRDefault="007C0E11" w:rsidP="008D577C">
            <w:pPr>
              <w:pStyle w:val="Code"/>
            </w:pPr>
            <w:r w:rsidRPr="00591880">
              <w:tab/>
            </w:r>
            <w:r w:rsidRPr="00591880">
              <w:tab/>
              <w:t>for(var2=0;var2!=10000;var2++);</w:t>
            </w:r>
          </w:p>
          <w:p w:rsidR="007C0E11" w:rsidRPr="00591880" w:rsidRDefault="007C0E11" w:rsidP="008D577C">
            <w:pPr>
              <w:pStyle w:val="Code"/>
            </w:pPr>
            <w:r w:rsidRPr="00591880">
              <w:tab/>
              <w:t>}</w:t>
            </w:r>
          </w:p>
          <w:p w:rsidR="007C0E11" w:rsidRPr="00591880" w:rsidRDefault="007C0E11" w:rsidP="008D577C">
            <w:pPr>
              <w:pStyle w:val="Code"/>
            </w:pPr>
            <w:r w:rsidRPr="00591880">
              <w:t>}</w:t>
            </w:r>
          </w:p>
          <w:p w:rsidR="007C0E11" w:rsidRPr="00591880" w:rsidRDefault="007C0E11" w:rsidP="008D577C">
            <w:pPr>
              <w:pStyle w:val="Code"/>
            </w:pPr>
          </w:p>
          <w:p w:rsidR="007C0E11" w:rsidRPr="00591880" w:rsidRDefault="007C0E11" w:rsidP="008D577C">
            <w:pPr>
              <w:pStyle w:val="Code"/>
            </w:pPr>
          </w:p>
          <w:p w:rsidR="007C0E11" w:rsidRPr="00591880" w:rsidRDefault="007C0E11" w:rsidP="008D577C">
            <w:pPr>
              <w:pStyle w:val="Code"/>
            </w:pPr>
            <w:r w:rsidRPr="00591880">
              <w:t>//</w:t>
            </w:r>
            <w:r w:rsidRPr="00591880">
              <w:tab/>
              <w:t>EnableIntIM2C2;</w:t>
            </w:r>
          </w:p>
          <w:p w:rsidR="007C0E11" w:rsidRPr="00591880" w:rsidRDefault="007C0E11" w:rsidP="008D577C">
            <w:pPr>
              <w:pStyle w:val="Code"/>
            </w:pPr>
            <w:r w:rsidRPr="00591880">
              <w:t>//void __attribute__((interrupt, no_auto_psv)) _MI2C2Interrupt(void)</w:t>
            </w:r>
          </w:p>
          <w:p w:rsidR="007C0E11" w:rsidRPr="00591880" w:rsidRDefault="007C0E11" w:rsidP="008D577C">
            <w:pPr>
              <w:pStyle w:val="Code"/>
            </w:pPr>
            <w:r w:rsidRPr="00591880">
              <w:lastRenderedPageBreak/>
              <w:t>//{</w:t>
            </w:r>
          </w:p>
          <w:p w:rsidR="007C0E11" w:rsidRPr="00591880" w:rsidRDefault="007C0E11" w:rsidP="008D577C">
            <w:pPr>
              <w:pStyle w:val="Code"/>
            </w:pPr>
            <w:r w:rsidRPr="00591880">
              <w:t>//</w:t>
            </w:r>
            <w:r w:rsidRPr="00591880">
              <w:tab/>
              <w:t>//</w:t>
            </w:r>
            <w:r w:rsidRPr="00591880">
              <w:tab/>
              <w:t>jDone=1;</w:t>
            </w:r>
          </w:p>
          <w:p w:rsidR="007C0E11" w:rsidRPr="00591880" w:rsidRDefault="007C0E11" w:rsidP="008D577C">
            <w:pPr>
              <w:pStyle w:val="Code"/>
            </w:pPr>
            <w:r w:rsidRPr="00591880">
              <w:t>//        IFS3bits.MI2C2IF = 0;</w:t>
            </w:r>
            <w:r w:rsidRPr="00591880">
              <w:tab/>
            </w:r>
            <w:r w:rsidRPr="00591880">
              <w:tab/>
              <w:t>//Clear the DMA0 Interrupt Flag;</w:t>
            </w:r>
          </w:p>
          <w:p w:rsidR="007C0E11" w:rsidRPr="00591880" w:rsidRDefault="007C0E11" w:rsidP="008D577C">
            <w:pPr>
              <w:pStyle w:val="Code"/>
            </w:pPr>
            <w:r w:rsidRPr="00591880">
              <w:t>//</w:t>
            </w:r>
          </w:p>
          <w:p w:rsidR="007C0E11" w:rsidRPr="00591880" w:rsidRDefault="007C0E11" w:rsidP="008D577C">
            <w:pPr>
              <w:pStyle w:val="Code"/>
            </w:pPr>
            <w:r w:rsidRPr="00591880">
              <w:t>//}</w:t>
            </w:r>
          </w:p>
          <w:p w:rsidR="007C0E11" w:rsidRPr="00591880" w:rsidRDefault="007C0E11" w:rsidP="008D577C">
            <w:pPr>
              <w:pStyle w:val="Code"/>
            </w:pPr>
          </w:p>
          <w:p w:rsidR="007C0E11" w:rsidRPr="00591880" w:rsidRDefault="007C0E11" w:rsidP="008D577C">
            <w:pPr>
              <w:pStyle w:val="Code"/>
            </w:pPr>
            <w:r w:rsidRPr="00591880">
              <w:t>void main(void)</w:t>
            </w:r>
          </w:p>
          <w:p w:rsidR="007C0E11" w:rsidRPr="00591880" w:rsidRDefault="007C0E11" w:rsidP="008D577C">
            <w:pPr>
              <w:pStyle w:val="Code"/>
            </w:pPr>
            <w:r w:rsidRPr="00591880">
              <w:t>{</w:t>
            </w:r>
          </w:p>
          <w:p w:rsidR="007C0E11" w:rsidRPr="00591880" w:rsidRDefault="007C0E11" w:rsidP="008D577C">
            <w:pPr>
              <w:pStyle w:val="Code"/>
            </w:pPr>
            <w:r w:rsidRPr="00591880">
              <w:tab/>
              <w:t>CLKDIVbits.RCDIV = 0;</w:t>
            </w:r>
          </w:p>
          <w:p w:rsidR="007C0E11" w:rsidRPr="00591880" w:rsidRDefault="007C0E11" w:rsidP="008D577C">
            <w:pPr>
              <w:pStyle w:val="Code"/>
            </w:pPr>
            <w:r w:rsidRPr="00591880">
              <w:tab/>
              <w:t>RPINR18bits.U1RXR = 9;</w:t>
            </w:r>
            <w:r w:rsidRPr="00591880">
              <w:tab/>
              <w:t>// Make Pin RP9 U1RX</w:t>
            </w:r>
          </w:p>
          <w:p w:rsidR="007C0E11" w:rsidRPr="00591880" w:rsidRDefault="007C0E11" w:rsidP="008D577C">
            <w:pPr>
              <w:pStyle w:val="Code"/>
            </w:pPr>
            <w:r w:rsidRPr="00591880">
              <w:tab/>
              <w:t>RPOR4bits.RP8R = 3;</w:t>
            </w:r>
            <w:r w:rsidRPr="00591880">
              <w:tab/>
            </w:r>
            <w:r w:rsidRPr="00591880">
              <w:tab/>
              <w:t>// Make Pin RP8 U1TX</w:t>
            </w:r>
          </w:p>
          <w:p w:rsidR="007C0E11" w:rsidRPr="00591880" w:rsidRDefault="007C0E11" w:rsidP="008D577C">
            <w:pPr>
              <w:pStyle w:val="Code"/>
            </w:pPr>
          </w:p>
          <w:p w:rsidR="007C0E11" w:rsidRPr="00591880" w:rsidRDefault="007C0E11" w:rsidP="008D577C">
            <w:pPr>
              <w:pStyle w:val="Code"/>
            </w:pPr>
            <w:r w:rsidRPr="00591880">
              <w:tab/>
              <w:t>TRISB = 0x0300;</w:t>
            </w:r>
          </w:p>
          <w:p w:rsidR="007C0E11" w:rsidRPr="00591880" w:rsidRDefault="007C0E11" w:rsidP="008D577C">
            <w:pPr>
              <w:pStyle w:val="Code"/>
            </w:pPr>
            <w:r w:rsidRPr="00591880">
              <w:tab/>
              <w:t>U1BRG  = BRGVAL;</w:t>
            </w:r>
          </w:p>
          <w:p w:rsidR="007C0E11" w:rsidRPr="00591880" w:rsidRDefault="007C0E11" w:rsidP="008D577C">
            <w:pPr>
              <w:pStyle w:val="Code"/>
            </w:pPr>
            <w:r w:rsidRPr="00591880">
              <w:tab/>
              <w:t xml:space="preserve">U1MODE = 0x8000; </w:t>
            </w:r>
            <w:r w:rsidRPr="00591880">
              <w:tab/>
            </w:r>
            <w:r w:rsidRPr="00591880">
              <w:tab/>
              <w:t xml:space="preserve">// Reset UART to 8-n-1, alt pins, and enable </w:t>
            </w:r>
          </w:p>
          <w:p w:rsidR="007C0E11" w:rsidRPr="00591880" w:rsidRDefault="007C0E11" w:rsidP="008D577C">
            <w:pPr>
              <w:pStyle w:val="Code"/>
            </w:pPr>
            <w:r w:rsidRPr="00591880">
              <w:tab/>
              <w:t xml:space="preserve">U1STA  = 0x0440; </w:t>
            </w:r>
            <w:r w:rsidRPr="00591880">
              <w:tab/>
            </w:r>
            <w:r w:rsidRPr="00591880">
              <w:tab/>
              <w:t>// Reset status register and enable TX &amp; RX</w:t>
            </w:r>
          </w:p>
          <w:p w:rsidR="007C0E11" w:rsidRPr="00591880" w:rsidRDefault="007C0E11" w:rsidP="008D577C">
            <w:pPr>
              <w:pStyle w:val="Code"/>
            </w:pPr>
          </w:p>
          <w:p w:rsidR="007C0E11" w:rsidRPr="00591880" w:rsidRDefault="007C0E11" w:rsidP="008D577C">
            <w:pPr>
              <w:pStyle w:val="Code"/>
            </w:pPr>
          </w:p>
          <w:p w:rsidR="007C0E11" w:rsidRPr="00591880" w:rsidRDefault="007C0E11" w:rsidP="008D577C">
            <w:pPr>
              <w:pStyle w:val="Code"/>
            </w:pPr>
            <w:r w:rsidRPr="00591880">
              <w:tab/>
              <w:t>PADCFG1 = 0xFF;</w:t>
            </w:r>
            <w:r w:rsidRPr="00591880">
              <w:tab/>
            </w:r>
            <w:r w:rsidRPr="00591880">
              <w:tab/>
            </w:r>
            <w:r w:rsidRPr="00591880">
              <w:tab/>
              <w:t xml:space="preserve">// Make analog pins digital </w:t>
            </w:r>
          </w:p>
          <w:p w:rsidR="007C0E11" w:rsidRPr="00591880" w:rsidRDefault="007C0E11" w:rsidP="008D577C">
            <w:pPr>
              <w:pStyle w:val="Code"/>
            </w:pPr>
            <w:r w:rsidRPr="00591880">
              <w:tab/>
              <w:t>LATB  = 0xF000;</w:t>
            </w:r>
            <w:r w:rsidRPr="00591880">
              <w:tab/>
            </w:r>
            <w:r w:rsidRPr="00591880">
              <w:tab/>
            </w:r>
            <w:r w:rsidRPr="00591880">
              <w:tab/>
              <w:t>//Toggle LED's</w:t>
            </w:r>
          </w:p>
          <w:p w:rsidR="007C0E11" w:rsidRPr="00591880" w:rsidRDefault="007C0E11" w:rsidP="008D577C">
            <w:pPr>
              <w:pStyle w:val="Code"/>
            </w:pPr>
            <w:r w:rsidRPr="00591880">
              <w:tab/>
              <w:t>TRISB = 0x00;</w:t>
            </w:r>
            <w:r w:rsidRPr="00591880">
              <w:tab/>
            </w:r>
            <w:r w:rsidRPr="00591880">
              <w:tab/>
            </w:r>
            <w:r w:rsidRPr="00591880">
              <w:tab/>
              <w:t>// Configure LED pins as output</w:t>
            </w:r>
          </w:p>
          <w:p w:rsidR="007C0E11" w:rsidRPr="00591880" w:rsidRDefault="007C0E11" w:rsidP="008D577C">
            <w:pPr>
              <w:pStyle w:val="Code"/>
            </w:pPr>
            <w:r w:rsidRPr="00591880">
              <w:t xml:space="preserve">  </w:t>
            </w:r>
          </w:p>
          <w:p w:rsidR="007C0E11" w:rsidRPr="00591880" w:rsidRDefault="007C0E11" w:rsidP="008D577C">
            <w:pPr>
              <w:pStyle w:val="Code"/>
            </w:pPr>
            <w:r w:rsidRPr="00591880">
              <w:tab/>
              <w:t>unsigned int config2, config1;</w:t>
            </w:r>
          </w:p>
          <w:p w:rsidR="007C0E11" w:rsidRPr="00591880" w:rsidRDefault="007C0E11" w:rsidP="008D577C">
            <w:pPr>
              <w:pStyle w:val="Code"/>
            </w:pPr>
            <w:r w:rsidRPr="00591880">
              <w:t xml:space="preserve">  </w:t>
            </w:r>
            <w:r w:rsidRPr="00591880">
              <w:tab/>
              <w:t xml:space="preserve">char check=0,ZZ=90;  </w:t>
            </w:r>
          </w:p>
          <w:p w:rsidR="007C0E11" w:rsidRPr="00591880" w:rsidRDefault="007C0E11" w:rsidP="008D577C">
            <w:pPr>
              <w:pStyle w:val="Code"/>
            </w:pPr>
            <w:r w:rsidRPr="00591880">
              <w:tab/>
              <w:t>unsigned int checksum;</w:t>
            </w:r>
          </w:p>
          <w:p w:rsidR="007C0E11" w:rsidRPr="00591880" w:rsidRDefault="007C0E11" w:rsidP="008D577C">
            <w:pPr>
              <w:pStyle w:val="Code"/>
            </w:pPr>
            <w:r w:rsidRPr="00591880">
              <w:tab/>
              <w:t>unsigned char  BB,i=0,X;</w:t>
            </w:r>
          </w:p>
          <w:p w:rsidR="007C0E11" w:rsidRPr="00591880" w:rsidRDefault="007C0E11" w:rsidP="008D577C">
            <w:pPr>
              <w:pStyle w:val="Code"/>
            </w:pPr>
            <w:r w:rsidRPr="00591880">
              <w:tab/>
            </w:r>
          </w:p>
          <w:p w:rsidR="007C0E11" w:rsidRPr="00591880" w:rsidRDefault="007C0E11" w:rsidP="008D577C">
            <w:pPr>
              <w:pStyle w:val="Code"/>
            </w:pPr>
            <w:r w:rsidRPr="00591880">
              <w:tab/>
              <w:t>char Datain[]={'Z','Z','Z','Z'};</w:t>
            </w:r>
          </w:p>
          <w:p w:rsidR="007C0E11" w:rsidRPr="00591880" w:rsidRDefault="007C0E11" w:rsidP="008D577C">
            <w:pPr>
              <w:pStyle w:val="Code"/>
            </w:pPr>
            <w:r w:rsidRPr="00591880">
              <w:tab/>
              <w:t>unsigned char ctrlbyte ='Z';</w:t>
            </w:r>
          </w:p>
          <w:p w:rsidR="007C0E11" w:rsidRPr="00591880" w:rsidRDefault="007C0E11" w:rsidP="008D577C">
            <w:pPr>
              <w:pStyle w:val="Code"/>
            </w:pPr>
            <w:r w:rsidRPr="00591880">
              <w:tab/>
              <w:t>unsigned char length_msb='Z', length_lsb='Z',check_msb='Z',check_lsb='Z';</w:t>
            </w:r>
          </w:p>
          <w:p w:rsidR="007C0E11" w:rsidRPr="00591880" w:rsidRDefault="007C0E11" w:rsidP="008D577C">
            <w:pPr>
              <w:pStyle w:val="Code"/>
            </w:pPr>
            <w:r w:rsidRPr="00591880">
              <w:tab/>
              <w:t>unsigned int length, checkcalc=0, checkreceived, lasterror=0;</w:t>
            </w:r>
          </w:p>
          <w:p w:rsidR="007C0E11" w:rsidRPr="00591880" w:rsidRDefault="007C0E11" w:rsidP="008D577C">
            <w:pPr>
              <w:pStyle w:val="Code"/>
            </w:pPr>
          </w:p>
          <w:p w:rsidR="007C0E11" w:rsidRPr="00591880" w:rsidRDefault="007C0E11" w:rsidP="008D577C">
            <w:pPr>
              <w:pStyle w:val="Code"/>
            </w:pPr>
            <w:r w:rsidRPr="00591880">
              <w:t xml:space="preserve">  /* Baud rate is set for 100 Khz */</w:t>
            </w:r>
          </w:p>
          <w:p w:rsidR="007C0E11" w:rsidRPr="00591880" w:rsidRDefault="007C0E11" w:rsidP="008D577C">
            <w:pPr>
              <w:pStyle w:val="Code"/>
            </w:pPr>
            <w:r w:rsidRPr="00591880">
              <w:t xml:space="preserve">  </w:t>
            </w:r>
            <w:r w:rsidRPr="00591880">
              <w:tab/>
              <w:t>config2 = 0x90;</w:t>
            </w:r>
          </w:p>
          <w:p w:rsidR="007C0E11" w:rsidRPr="00591880" w:rsidRDefault="007C0E11" w:rsidP="008D577C">
            <w:pPr>
              <w:pStyle w:val="Code"/>
            </w:pPr>
            <w:r w:rsidRPr="00591880">
              <w:t xml:space="preserve">  /* Configure I2C for 7 bit address mode */</w:t>
            </w:r>
          </w:p>
          <w:p w:rsidR="007C0E11" w:rsidRPr="00591880" w:rsidRDefault="007C0E11" w:rsidP="008D577C">
            <w:pPr>
              <w:pStyle w:val="Code"/>
            </w:pPr>
            <w:r w:rsidRPr="00591880">
              <w:tab/>
              <w:t>config1 = 0xF20; //(I2C_ON &amp; I2C_IDLE_CON &amp; I2C_CLK_HLD &amp;</w:t>
            </w:r>
          </w:p>
          <w:p w:rsidR="007C0E11" w:rsidRPr="00591880" w:rsidRDefault="007C0E11" w:rsidP="008D577C">
            <w:pPr>
              <w:pStyle w:val="Code"/>
            </w:pPr>
            <w:r w:rsidRPr="00591880">
              <w:t xml:space="preserve">//             </w:t>
            </w:r>
            <w:r w:rsidRPr="00591880">
              <w:tab/>
              <w:t>I2C_IPMI_DIS &amp; I2C_7BIT_ADD &amp;</w:t>
            </w:r>
          </w:p>
          <w:p w:rsidR="007C0E11" w:rsidRPr="00591880" w:rsidRDefault="007C0E11" w:rsidP="008D577C">
            <w:pPr>
              <w:pStyle w:val="Code"/>
            </w:pPr>
            <w:r w:rsidRPr="00591880">
              <w:t xml:space="preserve">//             </w:t>
            </w:r>
            <w:r w:rsidRPr="00591880">
              <w:tab/>
              <w:t>I2C_SLW_DIS &amp; I2C_SM_DIS &amp;</w:t>
            </w:r>
          </w:p>
          <w:p w:rsidR="007C0E11" w:rsidRPr="00591880" w:rsidRDefault="007C0E11" w:rsidP="008D577C">
            <w:pPr>
              <w:pStyle w:val="Code"/>
            </w:pPr>
            <w:r w:rsidRPr="00591880">
              <w:t xml:space="preserve">//            </w:t>
            </w:r>
            <w:r w:rsidRPr="00591880">
              <w:tab/>
              <w:t>I2C_GCALL_DIS &amp; I2C_STR_DIS &amp;</w:t>
            </w:r>
          </w:p>
          <w:p w:rsidR="007C0E11" w:rsidRPr="00591880" w:rsidRDefault="007C0E11" w:rsidP="008D577C">
            <w:pPr>
              <w:pStyle w:val="Code"/>
            </w:pPr>
            <w:r w:rsidRPr="00591880">
              <w:t xml:space="preserve">//             </w:t>
            </w:r>
            <w:r w:rsidRPr="00591880">
              <w:tab/>
              <w:t>I2C_NACK &amp; I2C_ACK_DIS &amp; I2C_RCV_DIS &amp;</w:t>
            </w:r>
          </w:p>
          <w:p w:rsidR="007C0E11" w:rsidRPr="00591880" w:rsidRDefault="007C0E11" w:rsidP="008D577C">
            <w:pPr>
              <w:pStyle w:val="Code"/>
            </w:pPr>
            <w:r w:rsidRPr="00591880">
              <w:t xml:space="preserve">//             </w:t>
            </w:r>
            <w:r w:rsidRPr="00591880">
              <w:tab/>
              <w:t>I2C_STOP_DIS &amp; I2C_RESTART_DIS &amp;</w:t>
            </w:r>
          </w:p>
          <w:p w:rsidR="007C0E11" w:rsidRPr="00591880" w:rsidRDefault="007C0E11" w:rsidP="008D577C">
            <w:pPr>
              <w:pStyle w:val="Code"/>
            </w:pPr>
            <w:r w:rsidRPr="00591880">
              <w:t xml:space="preserve">//             </w:t>
            </w:r>
            <w:r w:rsidRPr="00591880">
              <w:tab/>
              <w:t>I2C_START_DIS);</w:t>
            </w:r>
          </w:p>
          <w:p w:rsidR="007C0E11" w:rsidRPr="00591880" w:rsidRDefault="007C0E11" w:rsidP="008D577C">
            <w:pPr>
              <w:pStyle w:val="Code"/>
            </w:pPr>
            <w:r w:rsidRPr="00591880">
              <w:tab/>
              <w:t xml:space="preserve">OpenI2C2(config1,config2); </w:t>
            </w:r>
            <w:r w:rsidRPr="00591880">
              <w:tab/>
              <w:t xml:space="preserve">  </w:t>
            </w:r>
            <w:r w:rsidRPr="00591880">
              <w:tab/>
            </w:r>
          </w:p>
          <w:p w:rsidR="007C0E11" w:rsidRPr="00591880" w:rsidRDefault="007C0E11" w:rsidP="008D577C">
            <w:pPr>
              <w:pStyle w:val="Code"/>
            </w:pPr>
            <w:r w:rsidRPr="00591880">
              <w:t xml:space="preserve">while(1){ </w:t>
            </w:r>
          </w:p>
          <w:p w:rsidR="007C0E11" w:rsidRPr="00591880" w:rsidRDefault="007C0E11" w:rsidP="008D577C">
            <w:pPr>
              <w:pStyle w:val="Code"/>
            </w:pPr>
          </w:p>
          <w:p w:rsidR="007C0E11" w:rsidRPr="00591880" w:rsidRDefault="007C0E11" w:rsidP="008D577C">
            <w:pPr>
              <w:pStyle w:val="Code"/>
            </w:pPr>
          </w:p>
          <w:p w:rsidR="007C0E11" w:rsidRPr="00591880" w:rsidRDefault="007C0E11" w:rsidP="008D577C">
            <w:pPr>
              <w:pStyle w:val="Code"/>
            </w:pPr>
            <w:r w:rsidRPr="00591880">
              <w:tab/>
              <w:t>IdleI2C2();</w:t>
            </w:r>
          </w:p>
          <w:p w:rsidR="007C0E11" w:rsidRPr="00591880" w:rsidRDefault="007C0E11" w:rsidP="008D577C">
            <w:pPr>
              <w:pStyle w:val="Code"/>
            </w:pPr>
            <w:r w:rsidRPr="00591880">
              <w:t xml:space="preserve">  StartI2C2();</w:t>
            </w:r>
          </w:p>
          <w:p w:rsidR="007C0E11" w:rsidRPr="00591880" w:rsidRDefault="007C0E11" w:rsidP="008D577C">
            <w:pPr>
              <w:pStyle w:val="Code"/>
            </w:pPr>
            <w:r w:rsidRPr="00591880">
              <w:t xml:space="preserve">  /* Wait till Start sequence is completed */</w:t>
            </w:r>
          </w:p>
          <w:p w:rsidR="007C0E11" w:rsidRPr="00591880" w:rsidRDefault="007C0E11" w:rsidP="008D577C">
            <w:pPr>
              <w:pStyle w:val="Code"/>
            </w:pPr>
            <w:r w:rsidRPr="00591880">
              <w:t xml:space="preserve"> </w:t>
            </w:r>
            <w:r w:rsidRPr="00591880">
              <w:tab/>
              <w:t xml:space="preserve"> while(I2C2CONbits.SEN );</w:t>
            </w:r>
          </w:p>
          <w:p w:rsidR="007C0E11" w:rsidRPr="00591880" w:rsidRDefault="007C0E11" w:rsidP="008D577C">
            <w:pPr>
              <w:pStyle w:val="Code"/>
            </w:pPr>
            <w:r w:rsidRPr="00591880">
              <w:t xml:space="preserve">  /* Write Slave address and set master for transmission */</w:t>
            </w:r>
          </w:p>
          <w:p w:rsidR="007C0E11" w:rsidRPr="00591880" w:rsidRDefault="007C0E11" w:rsidP="008D577C">
            <w:pPr>
              <w:pStyle w:val="Code"/>
            </w:pPr>
            <w:r w:rsidRPr="00591880">
              <w:t xml:space="preserve"> </w:t>
            </w:r>
            <w:r w:rsidRPr="00591880">
              <w:tab/>
              <w:t>check = MasterWriteI2C2(0xE6);</w:t>
            </w:r>
          </w:p>
          <w:p w:rsidR="007C0E11" w:rsidRPr="00591880" w:rsidRDefault="007C0E11" w:rsidP="008D577C">
            <w:pPr>
              <w:pStyle w:val="Code"/>
            </w:pPr>
            <w:r w:rsidRPr="00591880">
              <w:t xml:space="preserve">  /* Wait till address is transmitted */</w:t>
            </w:r>
          </w:p>
          <w:p w:rsidR="007C0E11" w:rsidRPr="00591880" w:rsidRDefault="007C0E11" w:rsidP="008D577C">
            <w:pPr>
              <w:pStyle w:val="Code"/>
            </w:pPr>
            <w:r w:rsidRPr="00591880">
              <w:tab/>
              <w:t>if (check==0 ){</w:t>
            </w:r>
          </w:p>
          <w:p w:rsidR="007C0E11" w:rsidRPr="00591880" w:rsidRDefault="007C0E11" w:rsidP="008D577C">
            <w:pPr>
              <w:pStyle w:val="Code"/>
            </w:pPr>
            <w:r w:rsidRPr="00591880">
              <w:tab/>
            </w:r>
            <w:r w:rsidRPr="00591880">
              <w:tab/>
              <w:t>checksum=BB+7+0;</w:t>
            </w:r>
          </w:p>
          <w:p w:rsidR="007C0E11" w:rsidRPr="00591880" w:rsidRDefault="007C0E11" w:rsidP="008D577C">
            <w:pPr>
              <w:pStyle w:val="Code"/>
            </w:pPr>
            <w:r w:rsidRPr="00591880">
              <w:tab/>
            </w:r>
            <w:r w:rsidRPr="00591880">
              <w:tab/>
              <w:t>check_msb=checksum/256;</w:t>
            </w:r>
          </w:p>
          <w:p w:rsidR="007C0E11" w:rsidRPr="00591880" w:rsidRDefault="007C0E11" w:rsidP="008D577C">
            <w:pPr>
              <w:pStyle w:val="Code"/>
            </w:pPr>
            <w:r w:rsidRPr="00591880">
              <w:tab/>
            </w:r>
            <w:r w:rsidRPr="00591880">
              <w:tab/>
              <w:t>check_lsb=checksum%256;</w:t>
            </w:r>
          </w:p>
          <w:p w:rsidR="007C0E11" w:rsidRPr="00591880" w:rsidRDefault="007C0E11" w:rsidP="008D577C">
            <w:pPr>
              <w:pStyle w:val="Code"/>
            </w:pPr>
            <w:r w:rsidRPr="00591880">
              <w:tab/>
            </w:r>
            <w:r w:rsidRPr="00591880">
              <w:tab/>
              <w:t>LATB=0xA000;</w:t>
            </w:r>
            <w:r w:rsidRPr="00591880">
              <w:tab/>
            </w:r>
          </w:p>
          <w:p w:rsidR="007C0E11" w:rsidRPr="00591880" w:rsidRDefault="007C0E11" w:rsidP="008D577C">
            <w:pPr>
              <w:pStyle w:val="Code"/>
            </w:pPr>
            <w:r w:rsidRPr="00591880">
              <w:tab/>
            </w:r>
            <w:r w:rsidRPr="00591880">
              <w:tab/>
              <w:t xml:space="preserve">IdleI2C2(); </w:t>
            </w:r>
            <w:r w:rsidRPr="00591880">
              <w:tab/>
            </w:r>
            <w:r w:rsidRPr="00591880">
              <w:tab/>
            </w:r>
          </w:p>
          <w:p w:rsidR="007C0E11" w:rsidRPr="00591880" w:rsidRDefault="007C0E11" w:rsidP="008D577C">
            <w:pPr>
              <w:pStyle w:val="Code"/>
            </w:pPr>
            <w:r w:rsidRPr="00591880">
              <w:tab/>
            </w:r>
            <w:r w:rsidRPr="00591880">
              <w:tab/>
              <w:t>MasterWriteI2C2(0x00);</w:t>
            </w:r>
          </w:p>
          <w:p w:rsidR="007C0E11" w:rsidRPr="00591880" w:rsidRDefault="007C0E11" w:rsidP="008D577C">
            <w:pPr>
              <w:pStyle w:val="Code"/>
            </w:pPr>
            <w:r w:rsidRPr="00591880">
              <w:tab/>
            </w:r>
            <w:r w:rsidRPr="00591880">
              <w:tab/>
              <w:t>IdleI2C2();</w:t>
            </w:r>
            <w:r w:rsidRPr="00591880">
              <w:tab/>
            </w:r>
            <w:r w:rsidRPr="00591880">
              <w:tab/>
            </w:r>
            <w:r w:rsidRPr="00591880">
              <w:tab/>
            </w:r>
          </w:p>
          <w:p w:rsidR="007C0E11" w:rsidRPr="00591880" w:rsidRDefault="007C0E11" w:rsidP="008D577C">
            <w:pPr>
              <w:pStyle w:val="Code"/>
            </w:pPr>
            <w:r w:rsidRPr="00591880">
              <w:t xml:space="preserve"> </w:t>
            </w:r>
            <w:r w:rsidRPr="00591880">
              <w:tab/>
            </w:r>
            <w:r w:rsidRPr="00591880">
              <w:tab/>
              <w:t>MasterWriteI2C2(0x00);</w:t>
            </w:r>
          </w:p>
          <w:p w:rsidR="007C0E11" w:rsidRPr="00591880" w:rsidRDefault="007C0E11" w:rsidP="008D577C">
            <w:pPr>
              <w:pStyle w:val="Code"/>
            </w:pPr>
            <w:r w:rsidRPr="00591880">
              <w:tab/>
            </w:r>
            <w:r w:rsidRPr="00591880">
              <w:tab/>
              <w:t>IdleI2C2();</w:t>
            </w:r>
            <w:r w:rsidRPr="00591880">
              <w:tab/>
            </w:r>
            <w:r w:rsidRPr="00591880">
              <w:tab/>
            </w:r>
            <w:r w:rsidRPr="00591880">
              <w:tab/>
            </w:r>
          </w:p>
          <w:p w:rsidR="007C0E11" w:rsidRPr="00591880" w:rsidRDefault="007C0E11" w:rsidP="008D577C">
            <w:pPr>
              <w:pStyle w:val="Code"/>
            </w:pPr>
            <w:r w:rsidRPr="00591880">
              <w:tab/>
            </w:r>
            <w:r w:rsidRPr="00591880">
              <w:tab/>
              <w:t>MasterWriteI2C2(0x07);</w:t>
            </w:r>
          </w:p>
          <w:p w:rsidR="007C0E11" w:rsidRPr="00591880" w:rsidRDefault="007C0E11" w:rsidP="008D577C">
            <w:pPr>
              <w:pStyle w:val="Code"/>
            </w:pPr>
            <w:r w:rsidRPr="00591880">
              <w:tab/>
            </w:r>
            <w:r w:rsidRPr="00591880">
              <w:tab/>
              <w:t>IdleI2C2();</w:t>
            </w:r>
            <w:r w:rsidRPr="00591880">
              <w:tab/>
            </w:r>
            <w:r w:rsidRPr="00591880">
              <w:tab/>
            </w:r>
            <w:r w:rsidRPr="00591880">
              <w:tab/>
            </w:r>
          </w:p>
          <w:p w:rsidR="007C0E11" w:rsidRPr="00591880" w:rsidRDefault="007C0E11" w:rsidP="008D577C">
            <w:pPr>
              <w:pStyle w:val="Code"/>
            </w:pPr>
            <w:r w:rsidRPr="00591880">
              <w:tab/>
            </w:r>
            <w:r w:rsidRPr="00591880">
              <w:tab/>
              <w:t>MasterWriteI2C2(BB);</w:t>
            </w:r>
          </w:p>
          <w:p w:rsidR="007C0E11" w:rsidRPr="00591880" w:rsidRDefault="007C0E11" w:rsidP="008D577C">
            <w:pPr>
              <w:pStyle w:val="Code"/>
            </w:pPr>
            <w:r w:rsidRPr="00591880">
              <w:tab/>
            </w:r>
            <w:r w:rsidRPr="00591880">
              <w:tab/>
              <w:t>IdleI2C2();</w:t>
            </w:r>
            <w:r w:rsidRPr="00591880">
              <w:tab/>
            </w:r>
            <w:r w:rsidRPr="00591880">
              <w:tab/>
            </w:r>
            <w:r w:rsidRPr="00591880">
              <w:tab/>
            </w:r>
          </w:p>
          <w:p w:rsidR="007C0E11" w:rsidRPr="00591880" w:rsidRDefault="007C0E11" w:rsidP="008D577C">
            <w:pPr>
              <w:pStyle w:val="Code"/>
            </w:pPr>
            <w:r w:rsidRPr="00591880">
              <w:tab/>
            </w:r>
            <w:r w:rsidRPr="00591880">
              <w:tab/>
              <w:t>MasterWriteI2C2(0x00);</w:t>
            </w:r>
            <w:r w:rsidRPr="00591880">
              <w:tab/>
            </w:r>
            <w:r w:rsidRPr="00591880">
              <w:tab/>
              <w:t>IdleI2C2();</w:t>
            </w:r>
            <w:r w:rsidRPr="00591880">
              <w:tab/>
            </w:r>
          </w:p>
          <w:p w:rsidR="007C0E11" w:rsidRPr="00591880" w:rsidRDefault="007C0E11" w:rsidP="008D577C">
            <w:pPr>
              <w:pStyle w:val="Code"/>
            </w:pPr>
            <w:r w:rsidRPr="00591880">
              <w:tab/>
            </w:r>
            <w:r w:rsidRPr="00591880">
              <w:tab/>
              <w:t>MasterWriteI2C2(check_msb);</w:t>
            </w:r>
          </w:p>
          <w:p w:rsidR="007C0E11" w:rsidRPr="00591880" w:rsidRDefault="007C0E11" w:rsidP="008D577C">
            <w:pPr>
              <w:pStyle w:val="Code"/>
            </w:pPr>
            <w:r w:rsidRPr="00591880">
              <w:tab/>
            </w:r>
            <w:r w:rsidRPr="00591880">
              <w:tab/>
              <w:t>IdleI2C2();</w:t>
            </w:r>
            <w:r w:rsidRPr="00591880">
              <w:tab/>
            </w:r>
            <w:r w:rsidRPr="00591880">
              <w:tab/>
            </w:r>
            <w:r w:rsidRPr="00591880">
              <w:tab/>
            </w:r>
          </w:p>
          <w:p w:rsidR="007C0E11" w:rsidRPr="00591880" w:rsidRDefault="007C0E11" w:rsidP="008D577C">
            <w:pPr>
              <w:pStyle w:val="Code"/>
            </w:pPr>
            <w:r w:rsidRPr="00591880">
              <w:lastRenderedPageBreak/>
              <w:tab/>
            </w:r>
            <w:r w:rsidRPr="00591880">
              <w:tab/>
              <w:t>MasterWriteI2C2(check_lsb);</w:t>
            </w:r>
          </w:p>
          <w:p w:rsidR="007C0E11" w:rsidRPr="00591880" w:rsidRDefault="007C0E11" w:rsidP="008D577C">
            <w:pPr>
              <w:pStyle w:val="Code"/>
            </w:pPr>
            <w:r w:rsidRPr="00591880">
              <w:tab/>
            </w:r>
            <w:r w:rsidRPr="00591880">
              <w:tab/>
              <w:t>IdleI2C2();</w:t>
            </w:r>
            <w:r w:rsidRPr="00591880">
              <w:tab/>
            </w:r>
            <w:r w:rsidRPr="00591880">
              <w:tab/>
            </w:r>
            <w:r w:rsidRPr="00591880">
              <w:tab/>
            </w:r>
          </w:p>
          <w:p w:rsidR="007C0E11" w:rsidRPr="00591880" w:rsidRDefault="007C0E11" w:rsidP="008D577C">
            <w:pPr>
              <w:pStyle w:val="Code"/>
            </w:pPr>
            <w:r w:rsidRPr="00591880">
              <w:tab/>
            </w:r>
            <w:r w:rsidRPr="00591880">
              <w:tab/>
              <w:t>StopI2C2();</w:t>
            </w:r>
            <w:r w:rsidRPr="00591880">
              <w:tab/>
            </w:r>
          </w:p>
          <w:p w:rsidR="007C0E11" w:rsidRPr="00591880" w:rsidRDefault="007C0E11" w:rsidP="008D577C">
            <w:pPr>
              <w:pStyle w:val="Code"/>
            </w:pPr>
            <w:r w:rsidRPr="00591880">
              <w:tab/>
            </w:r>
            <w:r w:rsidRPr="00591880">
              <w:tab/>
            </w:r>
          </w:p>
          <w:p w:rsidR="007C0E11" w:rsidRPr="00591880" w:rsidRDefault="007C0E11" w:rsidP="008D577C">
            <w:pPr>
              <w:pStyle w:val="Code"/>
            </w:pPr>
            <w:r w:rsidRPr="00591880">
              <w:tab/>
            </w:r>
            <w:r w:rsidRPr="00591880">
              <w:tab/>
              <w:t>}</w:t>
            </w:r>
          </w:p>
          <w:p w:rsidR="007C0E11" w:rsidRPr="00591880" w:rsidRDefault="007C0E11" w:rsidP="008D577C">
            <w:pPr>
              <w:pStyle w:val="Code"/>
            </w:pPr>
            <w:r w:rsidRPr="00591880">
              <w:t>//</w:t>
            </w:r>
            <w:r w:rsidRPr="00591880">
              <w:tab/>
              <w:t>else{CloseI2C2();LATB=0x0000;}</w:t>
            </w:r>
          </w:p>
          <w:p w:rsidR="007C0E11" w:rsidRPr="00591880" w:rsidRDefault="007C0E11" w:rsidP="008D577C">
            <w:pPr>
              <w:pStyle w:val="Code"/>
            </w:pPr>
            <w:r w:rsidRPr="00591880">
              <w:tab/>
            </w:r>
          </w:p>
          <w:p w:rsidR="007C0E11" w:rsidRPr="00591880" w:rsidRDefault="007C0E11" w:rsidP="008D577C">
            <w:pPr>
              <w:pStyle w:val="Code"/>
            </w:pPr>
            <w:r w:rsidRPr="00591880">
              <w:tab/>
              <w:t>BB++;</w:t>
            </w:r>
          </w:p>
          <w:p w:rsidR="007C0E11" w:rsidRPr="00591880" w:rsidRDefault="007C0E11" w:rsidP="008D577C">
            <w:pPr>
              <w:pStyle w:val="Code"/>
            </w:pPr>
            <w:r w:rsidRPr="00591880">
              <w:t>//if(BB==0xF0){BB=0x00;}</w:t>
            </w:r>
          </w:p>
          <w:p w:rsidR="007C0E11" w:rsidRPr="00591880" w:rsidRDefault="007C0E11" w:rsidP="008D577C">
            <w:pPr>
              <w:pStyle w:val="Code"/>
            </w:pPr>
            <w:r w:rsidRPr="00591880">
              <w:tab/>
              <w:t>delay();</w:t>
            </w:r>
          </w:p>
          <w:p w:rsidR="007C0E11" w:rsidRPr="00591880" w:rsidRDefault="007C0E11" w:rsidP="008D577C">
            <w:pPr>
              <w:pStyle w:val="Code"/>
            </w:pPr>
            <w:r w:rsidRPr="00591880">
              <w:t>//</w:t>
            </w:r>
            <w:r w:rsidRPr="00591880">
              <w:tab/>
              <w:t>LATB=0x5000;</w:t>
            </w:r>
            <w:r w:rsidRPr="00591880">
              <w:tab/>
            </w:r>
            <w:r w:rsidRPr="00591880">
              <w:tab/>
            </w:r>
          </w:p>
          <w:p w:rsidR="007C0E11" w:rsidRPr="00591880" w:rsidRDefault="007C0E11" w:rsidP="008D577C">
            <w:pPr>
              <w:pStyle w:val="Code"/>
            </w:pPr>
            <w:r w:rsidRPr="00591880">
              <w:t>//</w:t>
            </w:r>
            <w:r w:rsidRPr="00591880">
              <w:tab/>
              <w:t>delay();</w:t>
            </w:r>
          </w:p>
          <w:p w:rsidR="007C0E11" w:rsidRPr="00591880" w:rsidRDefault="007C0E11" w:rsidP="008D577C">
            <w:pPr>
              <w:pStyle w:val="Code"/>
            </w:pPr>
          </w:p>
          <w:p w:rsidR="007C0E11" w:rsidRPr="00591880" w:rsidRDefault="007C0E11" w:rsidP="008D577C">
            <w:pPr>
              <w:pStyle w:val="Code"/>
            </w:pPr>
          </w:p>
          <w:p w:rsidR="007C0E11" w:rsidRPr="00591880" w:rsidRDefault="007C0E11" w:rsidP="008D577C">
            <w:pPr>
              <w:pStyle w:val="Code"/>
            </w:pPr>
            <w:r w:rsidRPr="00591880">
              <w:tab/>
              <w:t>IdleI2C2();</w:t>
            </w:r>
          </w:p>
          <w:p w:rsidR="007C0E11" w:rsidRPr="00591880" w:rsidRDefault="007C0E11" w:rsidP="008D577C">
            <w:pPr>
              <w:pStyle w:val="Code"/>
            </w:pPr>
            <w:r w:rsidRPr="00591880">
              <w:t xml:space="preserve">  </w:t>
            </w:r>
            <w:r w:rsidRPr="00591880">
              <w:tab/>
              <w:t>StartI2C2();</w:t>
            </w:r>
          </w:p>
          <w:p w:rsidR="007C0E11" w:rsidRPr="00591880" w:rsidRDefault="007C0E11" w:rsidP="008D577C">
            <w:pPr>
              <w:pStyle w:val="Code"/>
            </w:pPr>
            <w:r w:rsidRPr="00591880">
              <w:tab/>
              <w:t>while(I2C2CONbits.SEN );</w:t>
            </w:r>
          </w:p>
          <w:p w:rsidR="007C0E11" w:rsidRPr="00591880" w:rsidRDefault="007C0E11" w:rsidP="008D577C">
            <w:pPr>
              <w:pStyle w:val="Code"/>
            </w:pPr>
            <w:r w:rsidRPr="00591880">
              <w:tab/>
              <w:t xml:space="preserve">check = MasterWriteI2C2(0xE7);//  Write Slave address and set master for </w:t>
            </w:r>
            <w:r w:rsidR="00C37B52" w:rsidRPr="00591880">
              <w:t>receive</w:t>
            </w:r>
            <w:r w:rsidRPr="00591880">
              <w:t xml:space="preserve"> </w:t>
            </w:r>
          </w:p>
          <w:p w:rsidR="007C0E11" w:rsidRPr="00591880" w:rsidRDefault="007C0E11" w:rsidP="008D577C">
            <w:pPr>
              <w:pStyle w:val="Code"/>
            </w:pPr>
            <w:r w:rsidRPr="00591880">
              <w:tab/>
              <w:t>if (check==0 ){</w:t>
            </w:r>
          </w:p>
          <w:p w:rsidR="007C0E11" w:rsidRPr="00591880" w:rsidRDefault="007C0E11" w:rsidP="008D577C">
            <w:pPr>
              <w:pStyle w:val="Code"/>
            </w:pPr>
            <w:r w:rsidRPr="00591880">
              <w:tab/>
            </w:r>
            <w:r w:rsidRPr="00591880">
              <w:tab/>
              <w:t>LATB=0x5000;</w:t>
            </w:r>
            <w:r w:rsidRPr="00591880">
              <w:tab/>
            </w:r>
          </w:p>
          <w:p w:rsidR="007C0E11" w:rsidRPr="00591880" w:rsidRDefault="007C0E11" w:rsidP="008D577C">
            <w:pPr>
              <w:pStyle w:val="Code"/>
            </w:pPr>
            <w:r w:rsidRPr="00591880">
              <w:tab/>
            </w:r>
            <w:r w:rsidRPr="00591880">
              <w:tab/>
              <w:t xml:space="preserve">IdleI2C2(); </w:t>
            </w:r>
          </w:p>
          <w:p w:rsidR="007C0E11" w:rsidRPr="00591880" w:rsidRDefault="007C0E11" w:rsidP="008D577C">
            <w:pPr>
              <w:pStyle w:val="Code"/>
            </w:pPr>
            <w:r w:rsidRPr="00591880">
              <w:tab/>
            </w:r>
          </w:p>
          <w:p w:rsidR="007C0E11" w:rsidRPr="00591880" w:rsidRDefault="007C0E11" w:rsidP="008D577C">
            <w:pPr>
              <w:pStyle w:val="Code"/>
            </w:pPr>
            <w:r w:rsidRPr="00591880">
              <w:tab/>
            </w:r>
            <w:r w:rsidRPr="00591880">
              <w:tab/>
              <w:t>ctrlbyte=</w:t>
            </w:r>
            <w:r w:rsidRPr="00591880">
              <w:tab/>
              <w:t>MasterReadI2C2();</w:t>
            </w:r>
          </w:p>
          <w:p w:rsidR="007C0E11" w:rsidRPr="00591880" w:rsidRDefault="007C0E11" w:rsidP="008D577C">
            <w:pPr>
              <w:pStyle w:val="Code"/>
            </w:pPr>
            <w:r w:rsidRPr="00591880">
              <w:t xml:space="preserve"> </w:t>
            </w:r>
            <w:r w:rsidRPr="00591880">
              <w:tab/>
            </w:r>
            <w:r w:rsidRPr="00591880">
              <w:tab/>
              <w:t>AckI2C2();</w:t>
            </w:r>
            <w:r w:rsidRPr="00591880">
              <w:tab/>
            </w:r>
            <w:r w:rsidRPr="00591880">
              <w:tab/>
            </w:r>
          </w:p>
          <w:p w:rsidR="007C0E11" w:rsidRPr="00591880" w:rsidRDefault="007C0E11" w:rsidP="008D577C">
            <w:pPr>
              <w:pStyle w:val="Code"/>
            </w:pPr>
            <w:r w:rsidRPr="00591880">
              <w:tab/>
            </w:r>
            <w:r w:rsidRPr="00591880">
              <w:tab/>
              <w:t>while(I2C1CONbits.ACKEN == 1);</w:t>
            </w:r>
          </w:p>
          <w:p w:rsidR="007C0E11" w:rsidRPr="00591880" w:rsidRDefault="007C0E11" w:rsidP="008D577C">
            <w:pPr>
              <w:pStyle w:val="Code"/>
            </w:pPr>
            <w:r w:rsidRPr="00591880">
              <w:tab/>
            </w:r>
            <w:r w:rsidRPr="00591880">
              <w:tab/>
              <w:t>IdleI2C2();</w:t>
            </w:r>
          </w:p>
          <w:p w:rsidR="007C0E11" w:rsidRPr="00591880" w:rsidRDefault="007C0E11" w:rsidP="008D577C">
            <w:pPr>
              <w:pStyle w:val="Code"/>
            </w:pPr>
          </w:p>
          <w:p w:rsidR="007C0E11" w:rsidRPr="00591880" w:rsidRDefault="007C0E11" w:rsidP="008D577C">
            <w:pPr>
              <w:pStyle w:val="Code"/>
            </w:pPr>
            <w:r w:rsidRPr="00591880">
              <w:tab/>
            </w:r>
            <w:r w:rsidRPr="00591880">
              <w:tab/>
              <w:t>length_msb=MasterReadI2C2();  /* read the high byte of length */</w:t>
            </w:r>
          </w:p>
          <w:p w:rsidR="007C0E11" w:rsidRPr="00591880" w:rsidRDefault="007C0E11" w:rsidP="008D577C">
            <w:pPr>
              <w:pStyle w:val="Code"/>
            </w:pPr>
            <w:r w:rsidRPr="00591880">
              <w:tab/>
            </w:r>
            <w:r w:rsidRPr="00591880">
              <w:tab/>
              <w:t>AckI2C2();</w:t>
            </w:r>
            <w:r w:rsidRPr="00591880">
              <w:tab/>
            </w:r>
            <w:r w:rsidRPr="00591880">
              <w:tab/>
            </w:r>
          </w:p>
          <w:p w:rsidR="007C0E11" w:rsidRPr="00591880" w:rsidRDefault="007C0E11" w:rsidP="008D577C">
            <w:pPr>
              <w:pStyle w:val="Code"/>
            </w:pPr>
            <w:r w:rsidRPr="00591880">
              <w:tab/>
            </w:r>
            <w:r w:rsidRPr="00591880">
              <w:tab/>
              <w:t>while(I2C1CONbits.ACKEN == 1);</w:t>
            </w:r>
          </w:p>
          <w:p w:rsidR="007C0E11" w:rsidRPr="00591880" w:rsidRDefault="007C0E11" w:rsidP="008D577C">
            <w:pPr>
              <w:pStyle w:val="Code"/>
            </w:pPr>
            <w:r w:rsidRPr="00591880">
              <w:tab/>
            </w:r>
            <w:r w:rsidRPr="00591880">
              <w:tab/>
              <w:t>IdleI2C2();</w:t>
            </w:r>
          </w:p>
          <w:p w:rsidR="007C0E11" w:rsidRPr="00591880" w:rsidRDefault="007C0E11" w:rsidP="008D577C">
            <w:pPr>
              <w:pStyle w:val="Code"/>
            </w:pPr>
          </w:p>
          <w:p w:rsidR="007C0E11" w:rsidRPr="00591880" w:rsidRDefault="007C0E11" w:rsidP="008D577C">
            <w:pPr>
              <w:pStyle w:val="Code"/>
            </w:pPr>
            <w:r w:rsidRPr="00591880">
              <w:tab/>
            </w:r>
            <w:r w:rsidRPr="00591880">
              <w:tab/>
              <w:t>length_lsb=MasterReadI2C2();  /* read the low byte of sentence length*/</w:t>
            </w:r>
          </w:p>
          <w:p w:rsidR="007C0E11" w:rsidRPr="00591880" w:rsidRDefault="007C0E11" w:rsidP="008D577C">
            <w:pPr>
              <w:pStyle w:val="Code"/>
            </w:pPr>
            <w:r w:rsidRPr="00591880">
              <w:tab/>
            </w:r>
            <w:r w:rsidRPr="00591880">
              <w:tab/>
              <w:t>AckI2C2();</w:t>
            </w:r>
            <w:r w:rsidRPr="00591880">
              <w:tab/>
            </w:r>
            <w:r w:rsidRPr="00591880">
              <w:tab/>
            </w:r>
          </w:p>
          <w:p w:rsidR="007C0E11" w:rsidRPr="00591880" w:rsidRDefault="007C0E11" w:rsidP="008D577C">
            <w:pPr>
              <w:pStyle w:val="Code"/>
            </w:pPr>
            <w:r w:rsidRPr="00591880">
              <w:tab/>
            </w:r>
            <w:r w:rsidRPr="00591880">
              <w:tab/>
              <w:t>while(I2C1CONbits.ACKEN == 1);</w:t>
            </w:r>
          </w:p>
          <w:p w:rsidR="007C0E11" w:rsidRPr="00591880" w:rsidRDefault="007C0E11" w:rsidP="008D577C">
            <w:pPr>
              <w:pStyle w:val="Code"/>
            </w:pPr>
            <w:r w:rsidRPr="00591880">
              <w:tab/>
            </w:r>
            <w:r w:rsidRPr="00591880">
              <w:tab/>
              <w:t>IdleI2C2();</w:t>
            </w:r>
          </w:p>
          <w:p w:rsidR="007C0E11" w:rsidRPr="00591880" w:rsidRDefault="007C0E11" w:rsidP="008D577C">
            <w:pPr>
              <w:pStyle w:val="Code"/>
            </w:pPr>
          </w:p>
          <w:p w:rsidR="007C0E11" w:rsidRPr="00591880" w:rsidRDefault="007C0E11" w:rsidP="008D577C">
            <w:pPr>
              <w:pStyle w:val="Code"/>
            </w:pPr>
            <w:r w:rsidRPr="00591880">
              <w:tab/>
            </w:r>
            <w:r w:rsidRPr="00591880">
              <w:tab/>
              <w:t>length=length_msb*0x100+length_lsb;  /* calculate length for the data loop*/</w:t>
            </w:r>
          </w:p>
          <w:p w:rsidR="007C0E11" w:rsidRPr="00591880" w:rsidRDefault="007C0E11" w:rsidP="008D577C">
            <w:pPr>
              <w:pStyle w:val="Code"/>
            </w:pPr>
            <w:r w:rsidRPr="00591880">
              <w:t xml:space="preserve">   </w:t>
            </w:r>
            <w:r w:rsidRPr="00591880">
              <w:tab/>
            </w:r>
            <w:r w:rsidRPr="00591880">
              <w:tab/>
              <w:t>//</w:t>
            </w:r>
            <w:r w:rsidRPr="00591880">
              <w:tab/>
              <w:t>if (length&lt;20){                      /* check to see if its smaller then predefined size*/</w:t>
            </w:r>
          </w:p>
          <w:p w:rsidR="007C0E11" w:rsidRPr="00591880" w:rsidRDefault="007C0E11" w:rsidP="008D577C">
            <w:pPr>
              <w:pStyle w:val="Code"/>
            </w:pPr>
            <w:r w:rsidRPr="00591880">
              <w:tab/>
            </w:r>
            <w:r w:rsidRPr="00591880">
              <w:tab/>
              <w:t>X=length_lsb-5;</w:t>
            </w:r>
          </w:p>
          <w:p w:rsidR="007C0E11" w:rsidRPr="00591880" w:rsidRDefault="007C0E11" w:rsidP="008D577C">
            <w:pPr>
              <w:pStyle w:val="Code"/>
            </w:pPr>
            <w:r w:rsidRPr="00591880">
              <w:t xml:space="preserve">      </w:t>
            </w:r>
            <w:r w:rsidRPr="00591880">
              <w:tab/>
              <w:t>for (i=0;i&lt;(X);i++){</w:t>
            </w:r>
          </w:p>
          <w:p w:rsidR="007C0E11" w:rsidRPr="00591880" w:rsidRDefault="007C0E11" w:rsidP="008D577C">
            <w:pPr>
              <w:pStyle w:val="Code"/>
            </w:pPr>
            <w:r w:rsidRPr="00591880">
              <w:t xml:space="preserve">      </w:t>
            </w:r>
            <w:r w:rsidRPr="00591880">
              <w:tab/>
            </w:r>
            <w:r w:rsidRPr="00591880">
              <w:tab/>
              <w:t>Datain[i]=MasterReadI2C2();        /*read in data bytes into an array*/</w:t>
            </w:r>
          </w:p>
          <w:p w:rsidR="007C0E11" w:rsidRPr="00591880" w:rsidRDefault="007C0E11" w:rsidP="008D577C">
            <w:pPr>
              <w:pStyle w:val="Code"/>
            </w:pPr>
            <w:r w:rsidRPr="00591880">
              <w:tab/>
            </w:r>
            <w:r w:rsidRPr="00591880">
              <w:tab/>
            </w:r>
            <w:r w:rsidRPr="00591880">
              <w:tab/>
              <w:t>AckI2C2();</w:t>
            </w:r>
            <w:r w:rsidRPr="00591880">
              <w:tab/>
            </w:r>
            <w:r w:rsidRPr="00591880">
              <w:tab/>
            </w:r>
          </w:p>
          <w:p w:rsidR="007C0E11" w:rsidRPr="00591880" w:rsidRDefault="007C0E11" w:rsidP="008D577C">
            <w:pPr>
              <w:pStyle w:val="Code"/>
            </w:pPr>
            <w:r w:rsidRPr="00591880">
              <w:tab/>
            </w:r>
            <w:r w:rsidRPr="00591880">
              <w:tab/>
            </w:r>
            <w:r w:rsidRPr="00591880">
              <w:tab/>
              <w:t>while(I2C1CONbits.ACKEN == 1);</w:t>
            </w:r>
          </w:p>
          <w:p w:rsidR="007C0E11" w:rsidRPr="00591880" w:rsidRDefault="007C0E11" w:rsidP="008D577C">
            <w:pPr>
              <w:pStyle w:val="Code"/>
            </w:pPr>
            <w:r w:rsidRPr="00591880">
              <w:tab/>
            </w:r>
            <w:r w:rsidRPr="00591880">
              <w:tab/>
            </w:r>
            <w:r w:rsidRPr="00591880">
              <w:tab/>
              <w:t>IdleI2C2();</w:t>
            </w:r>
          </w:p>
          <w:p w:rsidR="007C0E11" w:rsidRPr="00591880" w:rsidRDefault="007C0E11" w:rsidP="008D577C">
            <w:pPr>
              <w:pStyle w:val="Code"/>
            </w:pPr>
            <w:r w:rsidRPr="00591880">
              <w:tab/>
            </w:r>
            <w:r w:rsidRPr="00591880">
              <w:tab/>
            </w:r>
            <w:r w:rsidRPr="00591880">
              <w:tab/>
              <w:t>checkcalc=checkcalc+Datain[i] ;    /*add them up as a checksum now;  to save a loop later*/</w:t>
            </w:r>
          </w:p>
          <w:p w:rsidR="007C0E11" w:rsidRPr="00591880" w:rsidRDefault="007C0E11" w:rsidP="008D577C">
            <w:pPr>
              <w:pStyle w:val="Code"/>
            </w:pPr>
            <w:r w:rsidRPr="00591880">
              <w:t xml:space="preserve">   </w:t>
            </w:r>
            <w:r w:rsidRPr="00591880">
              <w:tab/>
            </w:r>
            <w:r w:rsidRPr="00591880">
              <w:tab/>
              <w:t>}</w:t>
            </w:r>
          </w:p>
          <w:p w:rsidR="007C0E11" w:rsidRPr="00591880" w:rsidRDefault="007C0E11" w:rsidP="008D577C">
            <w:pPr>
              <w:pStyle w:val="Code"/>
            </w:pPr>
          </w:p>
          <w:p w:rsidR="007C0E11" w:rsidRPr="00591880" w:rsidRDefault="007C0E11" w:rsidP="008D577C">
            <w:pPr>
              <w:pStyle w:val="Code"/>
            </w:pPr>
            <w:r w:rsidRPr="00591880">
              <w:tab/>
              <w:t>//</w:t>
            </w:r>
            <w:r w:rsidRPr="00591880">
              <w:tab/>
              <w:t>else   {</w:t>
            </w:r>
          </w:p>
          <w:p w:rsidR="007C0E11" w:rsidRPr="00591880" w:rsidRDefault="007C0E11" w:rsidP="008D577C">
            <w:pPr>
              <w:pStyle w:val="Code"/>
            </w:pPr>
            <w:r w:rsidRPr="00591880">
              <w:tab/>
              <w:t>//</w:t>
            </w:r>
            <w:r w:rsidRPr="00591880">
              <w:tab/>
            </w:r>
            <w:r w:rsidRPr="00591880">
              <w:tab/>
            </w:r>
            <w:r w:rsidRPr="00591880">
              <w:tab/>
              <w:t xml:space="preserve"> Datain[0]=127;</w:t>
            </w:r>
          </w:p>
          <w:p w:rsidR="007C0E11" w:rsidRPr="00591880" w:rsidRDefault="007C0E11" w:rsidP="008D577C">
            <w:pPr>
              <w:pStyle w:val="Code"/>
            </w:pPr>
            <w:r w:rsidRPr="00591880">
              <w:tab/>
              <w:t>//</w:t>
            </w:r>
            <w:r w:rsidRPr="00591880">
              <w:tab/>
            </w:r>
            <w:r w:rsidRPr="00591880">
              <w:tab/>
            </w:r>
            <w:r w:rsidRPr="00591880">
              <w:tab/>
              <w:t xml:space="preserve"> Datain[1]=127;</w:t>
            </w:r>
          </w:p>
          <w:p w:rsidR="007C0E11" w:rsidRPr="00591880" w:rsidRDefault="007C0E11" w:rsidP="008D577C">
            <w:pPr>
              <w:pStyle w:val="Code"/>
            </w:pPr>
            <w:r w:rsidRPr="00591880">
              <w:tab/>
              <w:t>//</w:t>
            </w:r>
            <w:r w:rsidRPr="00591880">
              <w:tab/>
            </w:r>
            <w:r w:rsidRPr="00591880">
              <w:tab/>
            </w:r>
            <w:r w:rsidRPr="00591880">
              <w:tab/>
              <w:t xml:space="preserve"> Datain[2]=127;</w:t>
            </w:r>
          </w:p>
          <w:p w:rsidR="007C0E11" w:rsidRPr="00591880" w:rsidRDefault="007C0E11" w:rsidP="008D577C">
            <w:pPr>
              <w:pStyle w:val="Code"/>
            </w:pPr>
            <w:r w:rsidRPr="00591880">
              <w:tab/>
              <w:t>//</w:t>
            </w:r>
            <w:r w:rsidRPr="00591880">
              <w:tab/>
            </w:r>
            <w:r w:rsidRPr="00591880">
              <w:tab/>
              <w:t xml:space="preserve">   }</w:t>
            </w:r>
          </w:p>
          <w:p w:rsidR="007C0E11" w:rsidRPr="00591880" w:rsidRDefault="007C0E11" w:rsidP="008D577C">
            <w:pPr>
              <w:pStyle w:val="Code"/>
            </w:pPr>
            <w:r w:rsidRPr="00591880">
              <w:t xml:space="preserve">     //</w:t>
            </w:r>
            <w:r w:rsidRPr="00591880">
              <w:tab/>
              <w:t>}</w:t>
            </w:r>
          </w:p>
          <w:p w:rsidR="007C0E11" w:rsidRPr="00591880" w:rsidRDefault="007C0E11" w:rsidP="008D577C">
            <w:pPr>
              <w:pStyle w:val="Code"/>
            </w:pPr>
            <w:r w:rsidRPr="00591880">
              <w:t xml:space="preserve">  </w:t>
            </w:r>
            <w:r w:rsidRPr="00591880">
              <w:tab/>
            </w:r>
            <w:r w:rsidRPr="00591880">
              <w:tab/>
              <w:t>check_msb   =MasterReadI2C2();  /* read the high byte of checksum*/</w:t>
            </w:r>
          </w:p>
          <w:p w:rsidR="007C0E11" w:rsidRPr="00591880" w:rsidRDefault="007C0E11" w:rsidP="008D577C">
            <w:pPr>
              <w:pStyle w:val="Code"/>
            </w:pPr>
            <w:r w:rsidRPr="00591880">
              <w:tab/>
            </w:r>
            <w:r w:rsidRPr="00591880">
              <w:tab/>
              <w:t>AckI2C2();</w:t>
            </w:r>
            <w:r w:rsidRPr="00591880">
              <w:tab/>
            </w:r>
            <w:r w:rsidRPr="00591880">
              <w:tab/>
            </w:r>
          </w:p>
          <w:p w:rsidR="007C0E11" w:rsidRPr="00591880" w:rsidRDefault="007C0E11" w:rsidP="008D577C">
            <w:pPr>
              <w:pStyle w:val="Code"/>
            </w:pPr>
            <w:r w:rsidRPr="00591880">
              <w:tab/>
            </w:r>
            <w:r w:rsidRPr="00591880">
              <w:tab/>
              <w:t>while(I2C1CONbits.ACKEN == 1);</w:t>
            </w:r>
          </w:p>
          <w:p w:rsidR="007C0E11" w:rsidRPr="00591880" w:rsidRDefault="007C0E11" w:rsidP="008D577C">
            <w:pPr>
              <w:pStyle w:val="Code"/>
            </w:pPr>
            <w:r w:rsidRPr="00591880">
              <w:tab/>
            </w:r>
            <w:r w:rsidRPr="00591880">
              <w:tab/>
              <w:t>IdleI2C2();</w:t>
            </w:r>
          </w:p>
          <w:p w:rsidR="007C0E11" w:rsidRPr="00591880" w:rsidRDefault="007C0E11" w:rsidP="008D577C">
            <w:pPr>
              <w:pStyle w:val="Code"/>
            </w:pPr>
            <w:r w:rsidRPr="00591880">
              <w:tab/>
              <w:t xml:space="preserve">    check_lsb   =MasterReadI2C2(); /* read the low byte of checksum*/</w:t>
            </w:r>
          </w:p>
          <w:p w:rsidR="007C0E11" w:rsidRPr="00591880" w:rsidRDefault="007C0E11" w:rsidP="008D577C">
            <w:pPr>
              <w:pStyle w:val="Code"/>
            </w:pPr>
            <w:r w:rsidRPr="00591880">
              <w:tab/>
            </w:r>
            <w:r w:rsidRPr="00591880">
              <w:tab/>
              <w:t>NotAckI2C2();</w:t>
            </w:r>
            <w:r w:rsidRPr="00591880">
              <w:tab/>
            </w:r>
            <w:r w:rsidRPr="00591880">
              <w:tab/>
            </w:r>
          </w:p>
          <w:p w:rsidR="007C0E11" w:rsidRPr="00591880" w:rsidRDefault="007C0E11" w:rsidP="008D577C">
            <w:pPr>
              <w:pStyle w:val="Code"/>
            </w:pPr>
            <w:r w:rsidRPr="00591880">
              <w:tab/>
            </w:r>
            <w:r w:rsidRPr="00591880">
              <w:tab/>
              <w:t>while(I2C1CONbits.ACKEN == 1);</w:t>
            </w:r>
          </w:p>
          <w:p w:rsidR="007C0E11" w:rsidRPr="00591880" w:rsidRDefault="007C0E11" w:rsidP="008D577C">
            <w:pPr>
              <w:pStyle w:val="Code"/>
            </w:pPr>
            <w:r w:rsidRPr="00591880">
              <w:tab/>
            </w:r>
            <w:r w:rsidRPr="00591880">
              <w:tab/>
              <w:t>IdleI2C2();</w:t>
            </w:r>
          </w:p>
          <w:p w:rsidR="007C0E11" w:rsidRPr="00591880" w:rsidRDefault="007C0E11" w:rsidP="008D577C">
            <w:pPr>
              <w:pStyle w:val="Code"/>
            </w:pPr>
            <w:r w:rsidRPr="00591880">
              <w:tab/>
            </w:r>
            <w:r w:rsidRPr="00591880">
              <w:tab/>
              <w:t>StopI2C2();</w:t>
            </w:r>
          </w:p>
          <w:p w:rsidR="007C0E11" w:rsidRPr="00591880" w:rsidRDefault="007C0E11" w:rsidP="008D577C">
            <w:pPr>
              <w:pStyle w:val="Code"/>
            </w:pPr>
            <w:r w:rsidRPr="00591880">
              <w:tab/>
              <w:t>}</w:t>
            </w:r>
            <w:r w:rsidRPr="00591880">
              <w:tab/>
            </w:r>
            <w:r w:rsidRPr="00591880">
              <w:tab/>
            </w:r>
          </w:p>
          <w:p w:rsidR="007C0E11" w:rsidRPr="00591880" w:rsidRDefault="007C0E11" w:rsidP="008D577C">
            <w:pPr>
              <w:pStyle w:val="Code"/>
            </w:pPr>
            <w:r w:rsidRPr="00591880">
              <w:tab/>
              <w:t>else{</w:t>
            </w:r>
          </w:p>
          <w:p w:rsidR="007C0E11" w:rsidRPr="00591880" w:rsidRDefault="007C0E11" w:rsidP="008D577C">
            <w:pPr>
              <w:pStyle w:val="Code"/>
            </w:pPr>
            <w:r w:rsidRPr="00591880">
              <w:tab/>
            </w:r>
            <w:r w:rsidRPr="00591880">
              <w:tab/>
              <w:t>ZZ=-check;//0x02;</w:t>
            </w:r>
          </w:p>
          <w:p w:rsidR="007C0E11" w:rsidRPr="00591880" w:rsidRDefault="007C0E11" w:rsidP="008D577C">
            <w:pPr>
              <w:pStyle w:val="Code"/>
            </w:pPr>
            <w:r w:rsidRPr="00591880">
              <w:tab/>
            </w:r>
            <w:r w:rsidRPr="00591880">
              <w:tab/>
              <w:t>LATB=0x0000;</w:t>
            </w:r>
          </w:p>
          <w:p w:rsidR="007C0E11" w:rsidRPr="00591880" w:rsidRDefault="007C0E11" w:rsidP="008D577C">
            <w:pPr>
              <w:pStyle w:val="Code"/>
            </w:pPr>
            <w:r w:rsidRPr="00591880">
              <w:tab/>
            </w:r>
            <w:r w:rsidRPr="00591880">
              <w:tab/>
              <w:t>CloseI2C2();</w:t>
            </w:r>
          </w:p>
          <w:p w:rsidR="007C0E11" w:rsidRPr="00591880" w:rsidRDefault="007C0E11" w:rsidP="008D577C">
            <w:pPr>
              <w:pStyle w:val="Code"/>
            </w:pPr>
            <w:r w:rsidRPr="00591880">
              <w:tab/>
              <w:t>}</w:t>
            </w:r>
          </w:p>
          <w:p w:rsidR="007C0E11" w:rsidRPr="00591880" w:rsidRDefault="007C0E11" w:rsidP="008D577C">
            <w:pPr>
              <w:pStyle w:val="Code"/>
            </w:pPr>
            <w:r w:rsidRPr="00591880">
              <w:lastRenderedPageBreak/>
              <w:tab/>
            </w:r>
            <w:r w:rsidRPr="00591880">
              <w:tab/>
            </w:r>
          </w:p>
          <w:p w:rsidR="007C0E11" w:rsidRPr="00591880" w:rsidRDefault="007C0E11" w:rsidP="008D577C">
            <w:pPr>
              <w:pStyle w:val="Code"/>
            </w:pPr>
            <w:r w:rsidRPr="00591880">
              <w:tab/>
              <w:t>while(!U1STAbits.TRMT);</w:t>
            </w:r>
          </w:p>
          <w:p w:rsidR="007C0E11" w:rsidRPr="00591880" w:rsidRDefault="007C0E11" w:rsidP="008D577C">
            <w:pPr>
              <w:pStyle w:val="Code"/>
            </w:pPr>
            <w:r w:rsidRPr="00591880">
              <w:tab/>
              <w:t>U1TXREG = '"';</w:t>
            </w:r>
          </w:p>
          <w:p w:rsidR="007C0E11" w:rsidRPr="00591880" w:rsidRDefault="007C0E11" w:rsidP="008D577C">
            <w:pPr>
              <w:pStyle w:val="Code"/>
            </w:pPr>
            <w:r w:rsidRPr="00591880">
              <w:tab/>
              <w:t>while(!U1STAbits.TRMT);</w:t>
            </w:r>
            <w:r w:rsidRPr="00591880">
              <w:tab/>
            </w:r>
            <w:r w:rsidRPr="00591880">
              <w:tab/>
              <w:t>// Echo Back Received Character with quotes</w:t>
            </w:r>
          </w:p>
          <w:p w:rsidR="007C0E11" w:rsidRPr="00591880" w:rsidRDefault="007C0E11" w:rsidP="008D577C">
            <w:pPr>
              <w:pStyle w:val="Code"/>
            </w:pPr>
            <w:r w:rsidRPr="00591880">
              <w:tab/>
              <w:t>U1TXREG = ctrlbyte;</w:t>
            </w:r>
          </w:p>
          <w:p w:rsidR="007C0E11" w:rsidRPr="00591880" w:rsidRDefault="007C0E11" w:rsidP="008D577C">
            <w:pPr>
              <w:pStyle w:val="Code"/>
            </w:pPr>
            <w:r w:rsidRPr="00591880">
              <w:t>//</w:t>
            </w:r>
            <w:r w:rsidRPr="00591880">
              <w:tab/>
              <w:t>while(!U1STAbits.TRMT);</w:t>
            </w:r>
          </w:p>
          <w:p w:rsidR="007C0E11" w:rsidRPr="00591880" w:rsidRDefault="007C0E11" w:rsidP="008D577C">
            <w:pPr>
              <w:pStyle w:val="Code"/>
            </w:pPr>
            <w:r w:rsidRPr="00591880">
              <w:t>//</w:t>
            </w:r>
            <w:r w:rsidRPr="00591880">
              <w:tab/>
              <w:t>U1TXREG = length_msb;</w:t>
            </w:r>
          </w:p>
          <w:p w:rsidR="007C0E11" w:rsidRPr="00591880" w:rsidRDefault="007C0E11" w:rsidP="008D577C">
            <w:pPr>
              <w:pStyle w:val="Code"/>
            </w:pPr>
            <w:r w:rsidRPr="00591880">
              <w:t>//</w:t>
            </w:r>
            <w:r w:rsidRPr="00591880">
              <w:tab/>
              <w:t>while(!U1STAbits.TRMT);</w:t>
            </w:r>
          </w:p>
          <w:p w:rsidR="007C0E11" w:rsidRPr="00591880" w:rsidRDefault="007C0E11" w:rsidP="008D577C">
            <w:pPr>
              <w:pStyle w:val="Code"/>
            </w:pPr>
            <w:r w:rsidRPr="00591880">
              <w:t>//</w:t>
            </w:r>
            <w:r w:rsidRPr="00591880">
              <w:tab/>
              <w:t xml:space="preserve">U1TXREG = length_lsb; </w:t>
            </w:r>
            <w:r w:rsidRPr="00591880">
              <w:tab/>
            </w:r>
          </w:p>
          <w:p w:rsidR="007C0E11" w:rsidRPr="00591880" w:rsidRDefault="007C0E11" w:rsidP="008D577C">
            <w:pPr>
              <w:pStyle w:val="Code"/>
            </w:pPr>
          </w:p>
          <w:p w:rsidR="007C0E11" w:rsidRPr="00591880" w:rsidRDefault="007C0E11" w:rsidP="008D577C">
            <w:pPr>
              <w:pStyle w:val="Code"/>
            </w:pPr>
            <w:r w:rsidRPr="00591880">
              <w:t>for(i=0;i&lt;length_lsb-5;i++){</w:t>
            </w:r>
          </w:p>
          <w:p w:rsidR="007C0E11" w:rsidRPr="00591880" w:rsidRDefault="007C0E11" w:rsidP="008D577C">
            <w:pPr>
              <w:pStyle w:val="Code"/>
            </w:pPr>
            <w:r w:rsidRPr="00591880">
              <w:tab/>
              <w:t>while(!U1STAbits.TRMT);</w:t>
            </w:r>
          </w:p>
          <w:p w:rsidR="007C0E11" w:rsidRPr="00591880" w:rsidRDefault="007C0E11" w:rsidP="008D577C">
            <w:pPr>
              <w:pStyle w:val="Code"/>
            </w:pPr>
            <w:r w:rsidRPr="00591880">
              <w:tab/>
              <w:t xml:space="preserve">U1TXREG = Datain[i]; </w:t>
            </w:r>
            <w:r w:rsidRPr="00591880">
              <w:tab/>
            </w:r>
            <w:r w:rsidRPr="00591880">
              <w:tab/>
            </w:r>
          </w:p>
          <w:p w:rsidR="007C0E11" w:rsidRPr="00591880" w:rsidRDefault="007C0E11" w:rsidP="008D577C">
            <w:pPr>
              <w:pStyle w:val="Code"/>
            </w:pPr>
            <w:r w:rsidRPr="00591880">
              <w:tab/>
              <w:t>}</w:t>
            </w:r>
          </w:p>
          <w:p w:rsidR="007C0E11" w:rsidRPr="00591880" w:rsidRDefault="007C0E11" w:rsidP="008D577C">
            <w:pPr>
              <w:pStyle w:val="Code"/>
            </w:pPr>
          </w:p>
          <w:p w:rsidR="007C0E11" w:rsidRPr="00591880" w:rsidRDefault="007C0E11" w:rsidP="008D577C">
            <w:pPr>
              <w:pStyle w:val="Code"/>
            </w:pPr>
            <w:r w:rsidRPr="00591880">
              <w:tab/>
              <w:t>while(!U1STAbits.TRMT);</w:t>
            </w:r>
          </w:p>
          <w:p w:rsidR="007C0E11" w:rsidRPr="00591880" w:rsidRDefault="007C0E11" w:rsidP="008D577C">
            <w:pPr>
              <w:pStyle w:val="Code"/>
            </w:pPr>
            <w:r w:rsidRPr="00591880">
              <w:tab/>
              <w:t xml:space="preserve">U1TXREG = check_msb; </w:t>
            </w:r>
            <w:r w:rsidRPr="00591880">
              <w:tab/>
            </w:r>
          </w:p>
          <w:p w:rsidR="007C0E11" w:rsidRPr="00591880" w:rsidRDefault="007C0E11" w:rsidP="008D577C">
            <w:pPr>
              <w:pStyle w:val="Code"/>
            </w:pPr>
            <w:r w:rsidRPr="00591880">
              <w:tab/>
              <w:t>while(!U1STAbits.TRMT);</w:t>
            </w:r>
          </w:p>
          <w:p w:rsidR="007C0E11" w:rsidRPr="00591880" w:rsidRDefault="007C0E11" w:rsidP="008D577C">
            <w:pPr>
              <w:pStyle w:val="Code"/>
            </w:pPr>
            <w:r w:rsidRPr="00591880">
              <w:tab/>
              <w:t xml:space="preserve">U1TXREG = check_lsb; </w:t>
            </w:r>
          </w:p>
          <w:p w:rsidR="007C0E11" w:rsidRPr="00591880" w:rsidRDefault="007C0E11" w:rsidP="008D577C">
            <w:pPr>
              <w:pStyle w:val="Code"/>
            </w:pPr>
            <w:r w:rsidRPr="00591880">
              <w:tab/>
              <w:t>while(!U1STAbits.TRMT);</w:t>
            </w:r>
          </w:p>
          <w:p w:rsidR="007C0E11" w:rsidRPr="00591880" w:rsidRDefault="007C0E11" w:rsidP="008D577C">
            <w:pPr>
              <w:pStyle w:val="Code"/>
            </w:pPr>
            <w:r w:rsidRPr="00591880">
              <w:tab/>
              <w:t>U1TXREG = '"';</w:t>
            </w:r>
          </w:p>
          <w:p w:rsidR="007C0E11" w:rsidRPr="00591880" w:rsidRDefault="007C0E11" w:rsidP="008D577C">
            <w:pPr>
              <w:pStyle w:val="Code"/>
            </w:pPr>
            <w:r w:rsidRPr="00591880">
              <w:tab/>
              <w:t>while(!U1STAbits.TRMT);</w:t>
            </w:r>
          </w:p>
          <w:p w:rsidR="007C0E11" w:rsidRPr="00591880" w:rsidRDefault="007C0E11" w:rsidP="008D577C">
            <w:pPr>
              <w:pStyle w:val="Code"/>
            </w:pPr>
            <w:r w:rsidRPr="00591880">
              <w:tab/>
              <w:t xml:space="preserve">U1TXREG = 10; </w:t>
            </w:r>
          </w:p>
          <w:p w:rsidR="007C0E11" w:rsidRPr="00591880" w:rsidRDefault="007C0E11" w:rsidP="008D577C">
            <w:pPr>
              <w:pStyle w:val="Code"/>
            </w:pPr>
            <w:r w:rsidRPr="00591880">
              <w:tab/>
              <w:t>while(!U1STAbits.TRMT);</w:t>
            </w:r>
          </w:p>
          <w:p w:rsidR="007C0E11" w:rsidRPr="00591880" w:rsidRDefault="007C0E11" w:rsidP="008D577C">
            <w:pPr>
              <w:pStyle w:val="Code"/>
            </w:pPr>
            <w:r w:rsidRPr="00591880">
              <w:tab/>
              <w:t xml:space="preserve">U1TXREG = 13; </w:t>
            </w:r>
          </w:p>
          <w:p w:rsidR="007C0E11" w:rsidRPr="00591880" w:rsidRDefault="007C0E11" w:rsidP="008D577C">
            <w:pPr>
              <w:pStyle w:val="Code"/>
            </w:pPr>
            <w:r w:rsidRPr="00591880">
              <w:tab/>
              <w:t>delay();</w:t>
            </w:r>
          </w:p>
          <w:p w:rsidR="007C0E11" w:rsidRPr="00591880" w:rsidRDefault="007C0E11" w:rsidP="008D577C">
            <w:pPr>
              <w:pStyle w:val="Code"/>
            </w:pPr>
            <w:r w:rsidRPr="00591880">
              <w:t xml:space="preserve">    }</w:t>
            </w:r>
          </w:p>
          <w:p w:rsidR="007C0E11" w:rsidRPr="00591880" w:rsidRDefault="007C0E11" w:rsidP="008D577C">
            <w:pPr>
              <w:pStyle w:val="Code"/>
            </w:pPr>
            <w:r w:rsidRPr="00591880">
              <w:t>return;</w:t>
            </w:r>
          </w:p>
          <w:p w:rsidR="007C0E11" w:rsidRPr="00591880" w:rsidRDefault="007C0E11" w:rsidP="008D577C">
            <w:pPr>
              <w:pStyle w:val="Code"/>
            </w:pPr>
            <w:r w:rsidRPr="00591880">
              <w:t>}</w:t>
            </w:r>
          </w:p>
          <w:p w:rsidR="007C0E11" w:rsidRPr="00591880" w:rsidRDefault="007C0E11" w:rsidP="008D577C">
            <w:pPr>
              <w:pStyle w:val="Code"/>
            </w:pPr>
          </w:p>
          <w:p w:rsidR="007C0E11" w:rsidRPr="00E25CEC" w:rsidRDefault="007C0E11" w:rsidP="008D577C">
            <w:pPr>
              <w:pStyle w:val="Code"/>
            </w:pPr>
          </w:p>
        </w:tc>
      </w:tr>
    </w:tbl>
    <w:p w:rsidR="00D90582" w:rsidRDefault="00D90582" w:rsidP="00D90582">
      <w:bookmarkStart w:id="934" w:name="_Toc200387149"/>
      <w:bookmarkStart w:id="935" w:name="_Toc200387847"/>
      <w:bookmarkStart w:id="936" w:name="_Toc200388118"/>
    </w:p>
    <w:p w:rsidR="00D90582" w:rsidRDefault="00D90582" w:rsidP="00D90582">
      <w:pPr>
        <w:sectPr w:rsidR="00D90582" w:rsidSect="002C2DCC">
          <w:headerReference w:type="default" r:id="rId104"/>
          <w:type w:val="nextColumn"/>
          <w:pgSz w:w="12242" w:h="15842" w:code="1"/>
          <w:pgMar w:top="1440" w:right="1440" w:bottom="1440" w:left="1797" w:header="720" w:footer="720" w:gutter="284"/>
          <w:cols w:space="720"/>
          <w:titlePg/>
          <w:docGrid w:linePitch="360"/>
        </w:sectPr>
      </w:pPr>
    </w:p>
    <w:p w:rsidR="0085036F" w:rsidRDefault="007C0E11" w:rsidP="000B6F67">
      <w:pPr>
        <w:pStyle w:val="AppendixHeading1"/>
      </w:pPr>
      <w:bookmarkStart w:id="937" w:name="_Toc207775172"/>
      <w:r>
        <w:lastRenderedPageBreak/>
        <w:t>Power Subsystem firmware</w:t>
      </w:r>
      <w:bookmarkEnd w:id="937"/>
      <w:r>
        <w:t xml:space="preserve"> </w:t>
      </w:r>
      <w:bookmarkEnd w:id="934"/>
      <w:bookmarkEnd w:id="935"/>
      <w:bookmarkEnd w:id="936"/>
    </w:p>
    <w:p w:rsidR="007C0E11" w:rsidRPr="009C2155" w:rsidRDefault="007C0E11" w:rsidP="0085036F">
      <w:pPr>
        <w:pStyle w:val="centerednormalpictureseqns"/>
      </w:pPr>
      <w:r>
        <w:rPr>
          <w:noProof/>
          <w:lang w:val="en-CA" w:eastAsia="en-CA" w:bidi="ar-SA"/>
        </w:rPr>
        <w:drawing>
          <wp:inline distT="0" distB="0" distL="0" distR="0">
            <wp:extent cx="8480089" cy="239751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srcRect/>
                    <a:stretch>
                      <a:fillRect/>
                    </a:stretch>
                  </pic:blipFill>
                  <pic:spPr bwMode="auto">
                    <a:xfrm>
                      <a:off x="0" y="0"/>
                      <a:ext cx="8480089" cy="2397512"/>
                    </a:xfrm>
                    <a:prstGeom prst="rect">
                      <a:avLst/>
                    </a:prstGeom>
                    <a:noFill/>
                    <a:ln w="9525">
                      <a:noFill/>
                      <a:miter lim="800000"/>
                      <a:headEnd/>
                      <a:tailEnd/>
                    </a:ln>
                  </pic:spPr>
                </pic:pic>
              </a:graphicData>
            </a:graphic>
          </wp:inline>
        </w:drawing>
      </w:r>
    </w:p>
    <w:p w:rsidR="007C0E11" w:rsidRDefault="007C0E11" w:rsidP="00B02DFA">
      <w:pPr>
        <w:pStyle w:val="Caption"/>
        <w:ind w:firstLine="567"/>
      </w:pPr>
      <w:bookmarkStart w:id="938" w:name="_Toc207775237"/>
      <w:r>
        <w:t xml:space="preserve">Figure </w:t>
      </w:r>
      <w:fldSimple w:instr=" SEQ Figure \* ARABIC ">
        <w:r w:rsidR="00D46473">
          <w:rPr>
            <w:noProof/>
          </w:rPr>
          <w:t>62</w:t>
        </w:r>
      </w:fldSimple>
      <w:r>
        <w:t>: Power subsystem main loop &amp; WDT</w:t>
      </w:r>
      <w:bookmarkEnd w:id="938"/>
    </w:p>
    <w:p w:rsidR="00CF530E" w:rsidRDefault="00CF530E" w:rsidP="00CF530E">
      <w:pPr>
        <w:pStyle w:val="centerednormalpictureseqns"/>
      </w:pPr>
      <w:r>
        <w:rPr>
          <w:noProof/>
          <w:lang w:val="en-CA" w:eastAsia="en-CA" w:bidi="ar-SA"/>
        </w:rPr>
        <w:drawing>
          <wp:inline distT="0" distB="0" distL="0" distR="0">
            <wp:extent cx="6907108" cy="2208810"/>
            <wp:effectExtent l="19050" t="0" r="8042" b="0"/>
            <wp:docPr id="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srcRect/>
                    <a:stretch>
                      <a:fillRect/>
                    </a:stretch>
                  </pic:blipFill>
                  <pic:spPr bwMode="auto">
                    <a:xfrm>
                      <a:off x="0" y="0"/>
                      <a:ext cx="6915544" cy="2211508"/>
                    </a:xfrm>
                    <a:prstGeom prst="rect">
                      <a:avLst/>
                    </a:prstGeom>
                    <a:noFill/>
                    <a:ln w="9525">
                      <a:noFill/>
                      <a:miter lim="800000"/>
                      <a:headEnd/>
                      <a:tailEnd/>
                    </a:ln>
                  </pic:spPr>
                </pic:pic>
              </a:graphicData>
            </a:graphic>
          </wp:inline>
        </w:drawing>
      </w:r>
    </w:p>
    <w:p w:rsidR="00CF530E" w:rsidRDefault="00CF530E" w:rsidP="00CF530E">
      <w:pPr>
        <w:pStyle w:val="Caption"/>
      </w:pPr>
      <w:bookmarkStart w:id="939" w:name="_Toc207775238"/>
      <w:r>
        <w:t xml:space="preserve">Figure </w:t>
      </w:r>
      <w:fldSimple w:instr=" SEQ Figure \* ARABIC ">
        <w:r w:rsidR="00D46473">
          <w:rPr>
            <w:noProof/>
          </w:rPr>
          <w:t>63</w:t>
        </w:r>
      </w:fldSimple>
      <w:r>
        <w:t>: Interrupt error checking steps</w:t>
      </w:r>
      <w:bookmarkEnd w:id="939"/>
    </w:p>
    <w:p w:rsidR="00CF530E" w:rsidRPr="00E55A5C" w:rsidRDefault="00CF530E" w:rsidP="00CF530E"/>
    <w:p w:rsidR="00CF530E" w:rsidRDefault="00CF530E" w:rsidP="00CF530E">
      <w:pPr>
        <w:pStyle w:val="centerednormalpictureseqns"/>
      </w:pPr>
      <w:r>
        <w:rPr>
          <w:noProof/>
          <w:lang w:val="en-CA" w:eastAsia="en-CA" w:bidi="ar-SA"/>
        </w:rPr>
        <w:drawing>
          <wp:inline distT="0" distB="0" distL="0" distR="0">
            <wp:extent cx="8394408" cy="3313216"/>
            <wp:effectExtent l="0" t="0" r="6642" b="0"/>
            <wp:docPr id="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srcRect/>
                    <a:stretch>
                      <a:fillRect/>
                    </a:stretch>
                  </pic:blipFill>
                  <pic:spPr bwMode="auto">
                    <a:xfrm>
                      <a:off x="0" y="0"/>
                      <a:ext cx="8396745" cy="3314138"/>
                    </a:xfrm>
                    <a:prstGeom prst="rect">
                      <a:avLst/>
                    </a:prstGeom>
                    <a:noFill/>
                    <a:ln w="9525">
                      <a:noFill/>
                      <a:miter lim="800000"/>
                      <a:headEnd/>
                      <a:tailEnd/>
                    </a:ln>
                  </pic:spPr>
                </pic:pic>
              </a:graphicData>
            </a:graphic>
          </wp:inline>
        </w:drawing>
      </w:r>
    </w:p>
    <w:p w:rsidR="00CF530E" w:rsidRPr="000B35A8" w:rsidRDefault="00CF530E" w:rsidP="00CF530E">
      <w:pPr>
        <w:pStyle w:val="Caption"/>
      </w:pPr>
      <w:bookmarkStart w:id="940" w:name="_Toc207775239"/>
      <w:r>
        <w:t xml:space="preserve">Figure </w:t>
      </w:r>
      <w:fldSimple w:instr=" SEQ Figure \* ARABIC ">
        <w:r w:rsidR="00D46473">
          <w:rPr>
            <w:noProof/>
          </w:rPr>
          <w:t>64</w:t>
        </w:r>
      </w:fldSimple>
      <w:r>
        <w:t>: Interrupt continued</w:t>
      </w:r>
      <w:bookmarkEnd w:id="940"/>
    </w:p>
    <w:p w:rsidR="007C0E11" w:rsidRPr="009C2155" w:rsidRDefault="007C0E11" w:rsidP="0085036F">
      <w:pPr>
        <w:pStyle w:val="centerednormalpictureseqns"/>
      </w:pPr>
    </w:p>
    <w:p w:rsidR="00D90582" w:rsidRDefault="00D90582" w:rsidP="00CF530E">
      <w:pPr>
        <w:pStyle w:val="Caption"/>
        <w:ind w:firstLine="567"/>
        <w:jc w:val="both"/>
        <w:sectPr w:rsidR="00D90582" w:rsidSect="002C2DCC">
          <w:type w:val="nextColumn"/>
          <w:pgSz w:w="15842" w:h="12242" w:orient="landscape" w:code="1"/>
          <w:pgMar w:top="1440" w:right="1440" w:bottom="1440" w:left="1797" w:header="720" w:footer="720" w:gutter="284"/>
          <w:cols w:space="720"/>
          <w:titlePg/>
          <w:docGrid w:linePitch="360"/>
        </w:sectPr>
      </w:pPr>
    </w:p>
    <w:p w:rsidR="007C0E11" w:rsidRDefault="007C0E11" w:rsidP="000B6F67">
      <w:pPr>
        <w:pStyle w:val="AppendixHeading1"/>
      </w:pPr>
      <w:bookmarkStart w:id="941" w:name="_Ref198465678"/>
      <w:bookmarkStart w:id="942" w:name="_Ref198465687"/>
      <w:bookmarkStart w:id="943" w:name="_Toc200387150"/>
      <w:bookmarkStart w:id="944" w:name="_Toc200387848"/>
      <w:bookmarkStart w:id="945" w:name="_Toc200388119"/>
      <w:bookmarkStart w:id="946" w:name="_Toc207775173"/>
      <w:r>
        <w:lastRenderedPageBreak/>
        <w:t>Power Subsystem Code</w:t>
      </w:r>
      <w:bookmarkEnd w:id="941"/>
      <w:bookmarkEnd w:id="942"/>
      <w:bookmarkEnd w:id="943"/>
      <w:bookmarkEnd w:id="944"/>
      <w:bookmarkEnd w:id="945"/>
      <w:bookmarkEnd w:id="946"/>
    </w:p>
    <w:p w:rsidR="007C0E11" w:rsidRPr="008B2809" w:rsidRDefault="007C0E11" w:rsidP="007C0E11">
      <w:pPr>
        <w:pStyle w:val="Caption"/>
      </w:pPr>
      <w:r>
        <w:t xml:space="preserve">Code Excerpt </w:t>
      </w:r>
      <w:fldSimple w:instr=" SEQ Code_Excerpt \* ARABIC ">
        <w:r w:rsidR="00D46473">
          <w:rPr>
            <w:noProof/>
          </w:rPr>
          <w:t>3</w:t>
        </w:r>
      </w:fldSimple>
      <w:r w:rsidRPr="008B2809">
        <w:t xml:space="preserve">: Complete listing of </w:t>
      </w:r>
      <w:r>
        <w:t>the power subsystem code</w:t>
      </w:r>
      <w:r w:rsidRPr="008B2809">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37"/>
      </w:tblGrid>
      <w:tr w:rsidR="007C0E11" w:rsidTr="00C13DA0">
        <w:trPr>
          <w:trHeight w:val="1156"/>
        </w:trPr>
        <w:tc>
          <w:tcPr>
            <w:tcW w:w="5000" w:type="pct"/>
          </w:tcPr>
          <w:p w:rsidR="007C0E11" w:rsidRDefault="007C0E11" w:rsidP="008D577C">
            <w:pPr>
              <w:pStyle w:val="Code"/>
            </w:pPr>
            <w:r>
              <w:t>/*unit Powerboardfirmwarev0006;</w:t>
            </w:r>
          </w:p>
          <w:p w:rsidR="007C0E11" w:rsidRDefault="007C0E11" w:rsidP="008D577C">
            <w:pPr>
              <w:pStyle w:val="Code"/>
            </w:pPr>
            <w:r>
              <w:t>//notes:</w:t>
            </w:r>
          </w:p>
          <w:p w:rsidR="007C0E11" w:rsidRDefault="007C0E11" w:rsidP="008D577C">
            <w:pPr>
              <w:pStyle w:val="Code"/>
            </w:pPr>
            <w:r>
              <w:t>Watch dog timer is turned on with a 1:128 postscaler this</w:t>
            </w:r>
          </w:p>
          <w:p w:rsidR="007C0E11" w:rsidRDefault="007C0E11" w:rsidP="008D577C">
            <w:pPr>
              <w:pStyle w:val="Code"/>
            </w:pPr>
            <w:r>
              <w:t>should allow for at time out period of 2.3 seconds or so</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r>
              <w:t>//control port/ttl port definition</w:t>
            </w:r>
          </w:p>
          <w:p w:rsidR="007C0E11" w:rsidRDefault="007C0E11" w:rsidP="008D577C">
            <w:pPr>
              <w:pStyle w:val="Code"/>
            </w:pPr>
            <w:r>
              <w:t>#define PS1           PORTD.F4</w:t>
            </w:r>
          </w:p>
          <w:p w:rsidR="007C0E11" w:rsidRDefault="007C0E11" w:rsidP="008D577C">
            <w:pPr>
              <w:pStyle w:val="Code"/>
            </w:pPr>
            <w:r>
              <w:t>#define PS2           PORTD.F5</w:t>
            </w:r>
          </w:p>
          <w:p w:rsidR="007C0E11" w:rsidRDefault="007C0E11" w:rsidP="008D577C">
            <w:pPr>
              <w:pStyle w:val="Code"/>
            </w:pPr>
            <w:r>
              <w:t>#define PS3           PORTD.F6</w:t>
            </w:r>
          </w:p>
          <w:p w:rsidR="007C0E11" w:rsidRDefault="007C0E11" w:rsidP="008D577C">
            <w:pPr>
              <w:pStyle w:val="Code"/>
            </w:pPr>
            <w:r>
              <w:t>#define PS4           PORTD.F7</w:t>
            </w:r>
          </w:p>
          <w:p w:rsidR="007C0E11" w:rsidRDefault="007C0E11" w:rsidP="008D577C">
            <w:pPr>
              <w:pStyle w:val="Code"/>
            </w:pPr>
            <w:r>
              <w:t>#define busenable     PORTD.F2</w:t>
            </w:r>
          </w:p>
          <w:p w:rsidR="007C0E11" w:rsidRDefault="007C0E11" w:rsidP="008D577C">
            <w:pPr>
              <w:pStyle w:val="Code"/>
            </w:pPr>
            <w:r>
              <w:t>#define chargeenable  PORTD.F3</w:t>
            </w:r>
          </w:p>
          <w:p w:rsidR="007C0E11" w:rsidRDefault="007C0E11" w:rsidP="008D577C">
            <w:pPr>
              <w:pStyle w:val="Code"/>
            </w:pPr>
            <w:r>
              <w:t>#define STAT1         PORTD.F1</w:t>
            </w:r>
          </w:p>
          <w:p w:rsidR="007C0E11" w:rsidRDefault="007C0E11" w:rsidP="008D577C">
            <w:pPr>
              <w:pStyle w:val="Code"/>
            </w:pPr>
            <w:r>
              <w:t>#define STAT2         PORTD.F0</w:t>
            </w:r>
          </w:p>
          <w:p w:rsidR="007C0E11" w:rsidRDefault="007C0E11" w:rsidP="008D577C">
            <w:pPr>
              <w:pStyle w:val="Code"/>
            </w:pPr>
          </w:p>
          <w:p w:rsidR="007C0E11" w:rsidRDefault="007C0E11" w:rsidP="008D577C">
            <w:pPr>
              <w:pStyle w:val="Code"/>
            </w:pPr>
            <w:r>
              <w:t>//#define SCLK          PORTC.F3</w:t>
            </w:r>
          </w:p>
          <w:p w:rsidR="007C0E11" w:rsidRDefault="007C0E11" w:rsidP="008D577C">
            <w:pPr>
              <w:pStyle w:val="Code"/>
            </w:pPr>
            <w:r>
              <w:t>//#define SDA           PORTC.F4</w:t>
            </w:r>
          </w:p>
          <w:p w:rsidR="007C0E11" w:rsidRDefault="007C0E11" w:rsidP="008D577C">
            <w:pPr>
              <w:pStyle w:val="Code"/>
            </w:pPr>
          </w:p>
          <w:p w:rsidR="007C0E11" w:rsidRDefault="007C0E11" w:rsidP="008D577C">
            <w:pPr>
              <w:pStyle w:val="Code"/>
            </w:pPr>
          </w:p>
          <w:p w:rsidR="007C0E11" w:rsidRDefault="007C0E11" w:rsidP="008D577C">
            <w:pPr>
              <w:pStyle w:val="Code"/>
            </w:pPr>
            <w:r>
              <w:t>//analog channel definition</w:t>
            </w:r>
          </w:p>
          <w:p w:rsidR="007C0E11" w:rsidRDefault="007C0E11" w:rsidP="008D577C">
            <w:pPr>
              <w:pStyle w:val="Code"/>
            </w:pPr>
            <w:r>
              <w:t>#define getSolCel_1      Adc_Read(12)</w:t>
            </w:r>
          </w:p>
          <w:p w:rsidR="007C0E11" w:rsidRDefault="007C0E11" w:rsidP="008D577C">
            <w:pPr>
              <w:pStyle w:val="Code"/>
            </w:pPr>
            <w:r>
              <w:t>#define getSolCel_2      Adc_Read(10)</w:t>
            </w:r>
          </w:p>
          <w:p w:rsidR="007C0E11" w:rsidRDefault="007C0E11" w:rsidP="008D577C">
            <w:pPr>
              <w:pStyle w:val="Code"/>
            </w:pPr>
            <w:r>
              <w:t>#define getSolCel_3      Adc_Read(8)</w:t>
            </w:r>
          </w:p>
          <w:p w:rsidR="007C0E11" w:rsidRDefault="007C0E11" w:rsidP="008D577C">
            <w:pPr>
              <w:pStyle w:val="Code"/>
            </w:pPr>
            <w:r>
              <w:t>#define getSolCel_4      Adc_Read(9)</w:t>
            </w:r>
          </w:p>
          <w:p w:rsidR="007C0E11" w:rsidRDefault="007C0E11" w:rsidP="008D577C">
            <w:pPr>
              <w:pStyle w:val="Code"/>
            </w:pPr>
            <w:r>
              <w:t>#define getSolCel_5      Adc_Read(11)</w:t>
            </w:r>
          </w:p>
          <w:p w:rsidR="007C0E11" w:rsidRDefault="007C0E11" w:rsidP="008D577C">
            <w:pPr>
              <w:pStyle w:val="Code"/>
            </w:pPr>
            <w:r>
              <w:t>#define getSolCel_6      Adc_Read(13)</w:t>
            </w:r>
          </w:p>
          <w:p w:rsidR="007C0E11" w:rsidRDefault="007C0E11" w:rsidP="008D577C">
            <w:pPr>
              <w:pStyle w:val="Code"/>
            </w:pPr>
            <w:r>
              <w:t>#define getSolVolt       Adc_Read(2)</w:t>
            </w:r>
          </w:p>
          <w:p w:rsidR="007C0E11" w:rsidRDefault="007C0E11" w:rsidP="008D577C">
            <w:pPr>
              <w:pStyle w:val="Code"/>
            </w:pPr>
            <w:r>
              <w:t>#define getBattVolt      Adc_Read(0)</w:t>
            </w:r>
          </w:p>
          <w:p w:rsidR="007C0E11" w:rsidRDefault="007C0E11" w:rsidP="008D577C">
            <w:pPr>
              <w:pStyle w:val="Code"/>
            </w:pPr>
            <w:r>
              <w:t>#define getBattDraw      Adc_Read(1)</w:t>
            </w:r>
          </w:p>
          <w:p w:rsidR="007C0E11" w:rsidRDefault="007C0E11" w:rsidP="008D577C">
            <w:pPr>
              <w:pStyle w:val="Code"/>
            </w:pPr>
          </w:p>
          <w:p w:rsidR="007C0E11" w:rsidRDefault="007C0E11" w:rsidP="008D577C">
            <w:pPr>
              <w:pStyle w:val="Code"/>
            </w:pPr>
          </w:p>
          <w:p w:rsidR="007C0E11" w:rsidRDefault="007C0E11" w:rsidP="008D577C">
            <w:pPr>
              <w:pStyle w:val="Code"/>
            </w:pPr>
            <w:r>
              <w:t>#define turn_on_charger  PORTD=0b00000100</w:t>
            </w:r>
          </w:p>
          <w:p w:rsidR="007C0E11" w:rsidRDefault="007C0E11" w:rsidP="008D577C">
            <w:pPr>
              <w:pStyle w:val="Code"/>
            </w:pPr>
            <w:r>
              <w:t>#define active_on_bus      PORTD=0b00001100</w:t>
            </w:r>
          </w:p>
          <w:p w:rsidR="007C0E11" w:rsidRDefault="007C0E11" w:rsidP="008D577C">
            <w:pPr>
              <w:pStyle w:val="Code"/>
            </w:pPr>
          </w:p>
          <w:p w:rsidR="007C0E11" w:rsidRDefault="007C0E11" w:rsidP="008D577C">
            <w:pPr>
              <w:pStyle w:val="Code"/>
            </w:pPr>
            <w:r>
              <w:t>//#define TMR1intervalH (65535-50000)/256</w:t>
            </w:r>
          </w:p>
          <w:p w:rsidR="007C0E11" w:rsidRDefault="007C0E11" w:rsidP="008D577C">
            <w:pPr>
              <w:pStyle w:val="Code"/>
            </w:pPr>
            <w:r>
              <w:t>//#define TMR1intervalL (65535-50000)%256</w:t>
            </w:r>
          </w:p>
          <w:p w:rsidR="007C0E11" w:rsidRDefault="007C0E11" w:rsidP="008D577C">
            <w:pPr>
              <w:pStyle w:val="Code"/>
            </w:pPr>
            <w:r>
              <w:t>//#define I2Ctimeout 1</w:t>
            </w:r>
          </w:p>
          <w:p w:rsidR="007C0E11" w:rsidRDefault="007C0E11" w:rsidP="008D577C">
            <w:pPr>
              <w:pStyle w:val="Code"/>
            </w:pPr>
          </w:p>
          <w:p w:rsidR="007C0E11" w:rsidRDefault="007C0E11" w:rsidP="008D577C">
            <w:pPr>
              <w:pStyle w:val="Code"/>
            </w:pPr>
            <w:r>
              <w:t>//Built in functions from MikroC</w:t>
            </w:r>
          </w:p>
          <w:p w:rsidR="007C0E11" w:rsidRDefault="007C0E11" w:rsidP="008D577C">
            <w:pPr>
              <w:pStyle w:val="Code"/>
            </w:pPr>
            <w:r>
              <w:t>#define Lo(param) ((char *)&amp;param)[0]</w:t>
            </w:r>
          </w:p>
          <w:p w:rsidR="007C0E11" w:rsidRDefault="007C0E11" w:rsidP="008D577C">
            <w:pPr>
              <w:pStyle w:val="Code"/>
            </w:pPr>
            <w:r>
              <w:t>#define Hi(param) ((char *)&amp;param)[1]</w:t>
            </w:r>
          </w:p>
          <w:p w:rsidR="007C0E11" w:rsidRDefault="007C0E11" w:rsidP="008D577C">
            <w:pPr>
              <w:pStyle w:val="Code"/>
            </w:pPr>
            <w:r>
              <w:t>#define Higher(param) ((char *)&amp;param)[2]</w:t>
            </w:r>
          </w:p>
          <w:p w:rsidR="007C0E11" w:rsidRDefault="007C0E11" w:rsidP="008D577C">
            <w:pPr>
              <w:pStyle w:val="Code"/>
            </w:pPr>
            <w:r>
              <w:t>#define Highest(param) ((char *)&amp;param)[3]</w:t>
            </w:r>
          </w:p>
          <w:p w:rsidR="007C0E11" w:rsidRDefault="007C0E11" w:rsidP="008D577C">
            <w:pPr>
              <w:pStyle w:val="Code"/>
            </w:pPr>
          </w:p>
          <w:p w:rsidR="007C0E11" w:rsidRDefault="007C0E11" w:rsidP="008D577C">
            <w:pPr>
              <w:pStyle w:val="Code"/>
            </w:pPr>
            <w:r>
              <w:t>#define lo(param) ((char *)&amp;param)[0]</w:t>
            </w:r>
          </w:p>
          <w:p w:rsidR="007C0E11" w:rsidRDefault="007C0E11" w:rsidP="008D577C">
            <w:pPr>
              <w:pStyle w:val="Code"/>
            </w:pPr>
            <w:r>
              <w:t>#define hi(param) ((char *)&amp;param)[1]</w:t>
            </w:r>
          </w:p>
          <w:p w:rsidR="007C0E11" w:rsidRDefault="007C0E11" w:rsidP="008D577C">
            <w:pPr>
              <w:pStyle w:val="Code"/>
            </w:pPr>
            <w:r>
              <w:t>#define higher(param) ((char *)&amp;param)[2]</w:t>
            </w:r>
          </w:p>
          <w:p w:rsidR="007C0E11" w:rsidRDefault="007C0E11" w:rsidP="008D577C">
            <w:pPr>
              <w:pStyle w:val="Code"/>
            </w:pPr>
            <w:r>
              <w:t>#define highest(param) ((char *)&amp;param)[3]</w:t>
            </w:r>
          </w:p>
          <w:p w:rsidR="007C0E11" w:rsidRDefault="007C0E11" w:rsidP="008D577C">
            <w:pPr>
              <w:pStyle w:val="Code"/>
            </w:pP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 xml:space="preserve">* </w:t>
            </w:r>
            <w:r w:rsidR="00C37B52">
              <w:t>Global</w:t>
            </w:r>
            <w:r>
              <w:t xml:space="preserve"> Variables</w:t>
            </w:r>
          </w:p>
          <w:p w:rsidR="007C0E11" w:rsidRDefault="007C0E11" w:rsidP="008D577C">
            <w:pPr>
              <w:pStyle w:val="Code"/>
            </w:pPr>
            <w:r>
              <w:t>*******************************************************************************/</w:t>
            </w:r>
          </w:p>
          <w:p w:rsidR="007C0E11" w:rsidRDefault="007C0E11" w:rsidP="008D577C">
            <w:pPr>
              <w:pStyle w:val="Code"/>
            </w:pPr>
            <w:r>
              <w:t xml:space="preserve">char junk; // a place to dump extraneous data </w:t>
            </w:r>
            <w:r w:rsidR="00C37B52">
              <w:t>i.e.</w:t>
            </w:r>
            <w:r>
              <w:t xml:space="preserve"> Address after it is checked</w:t>
            </w:r>
          </w:p>
          <w:p w:rsidR="007C0E11" w:rsidRDefault="007C0E11" w:rsidP="008D577C">
            <w:pPr>
              <w:pStyle w:val="Code"/>
            </w:pPr>
            <w:r>
              <w:t>unsigned char ctrlbyte;</w:t>
            </w:r>
          </w:p>
          <w:p w:rsidR="007C0E11" w:rsidRDefault="007C0E11" w:rsidP="008D577C">
            <w:pPr>
              <w:pStyle w:val="Code"/>
            </w:pPr>
            <w:r>
              <w:t>unsigned char length_msb, length_lsb,check_msb,check_lsb,chargestatus,lasterror=0;</w:t>
            </w:r>
          </w:p>
          <w:p w:rsidR="007C0E11" w:rsidRDefault="007C0E11" w:rsidP="008D577C">
            <w:pPr>
              <w:pStyle w:val="Code"/>
            </w:pPr>
            <w:r>
              <w:t>char Datain[20];</w:t>
            </w:r>
          </w:p>
          <w:p w:rsidR="007C0E11" w:rsidRDefault="007C0E11" w:rsidP="008D577C">
            <w:pPr>
              <w:pStyle w:val="Code"/>
            </w:pPr>
            <w:r>
              <w:t>unsigned char dataout[25];</w:t>
            </w:r>
          </w:p>
          <w:p w:rsidR="007C0E11" w:rsidRDefault="007C0E11" w:rsidP="008D577C">
            <w:pPr>
              <w:pStyle w:val="Code"/>
            </w:pPr>
            <w:r>
              <w:t>unsigned int length, checkcalc=0, checkreceived,i ;</w:t>
            </w:r>
          </w:p>
          <w:p w:rsidR="007C0E11" w:rsidRDefault="007C0E11" w:rsidP="008D577C">
            <w:pPr>
              <w:pStyle w:val="Code"/>
            </w:pPr>
            <w:r>
              <w:t>unsigned int BattVolt, Battdraw, Sol_1, Sol_2, Sol_3, Sol_4, Sol_5, Sol_6, Sol_volt;</w:t>
            </w:r>
          </w:p>
          <w:p w:rsidR="007C0E11" w:rsidRDefault="007C0E11" w:rsidP="008D577C">
            <w:pPr>
              <w:pStyle w:val="Code"/>
            </w:pPr>
            <w:r>
              <w:t>unsigned long RTCcounts=0, TIMEOUT;</w:t>
            </w:r>
          </w:p>
          <w:p w:rsidR="007C0E11" w:rsidRDefault="007C0E11" w:rsidP="008D577C">
            <w:pPr>
              <w:pStyle w:val="Code"/>
            </w:pPr>
            <w:r>
              <w:t>unsigned char powerstat;</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r>
              <w:t>char readi2cbyte(void);</w:t>
            </w:r>
          </w:p>
          <w:p w:rsidR="007C0E11" w:rsidRDefault="007C0E11" w:rsidP="008D577C">
            <w:pPr>
              <w:pStyle w:val="Code"/>
            </w:pPr>
            <w:r>
              <w:t>//void S_writei2cbyte(unsigned char data_out);</w:t>
            </w:r>
          </w:p>
          <w:p w:rsidR="007C0E11" w:rsidRDefault="007C0E11" w:rsidP="008D577C">
            <w:pPr>
              <w:pStyle w:val="Code"/>
            </w:pPr>
            <w:r>
              <w:t>void S_PUTS( char * wrptr);</w:t>
            </w:r>
          </w:p>
          <w:p w:rsidR="007C0E11" w:rsidRDefault="007C0E11" w:rsidP="008D577C">
            <w:pPr>
              <w:pStyle w:val="Code"/>
            </w:pPr>
            <w:r>
              <w:t>void readADC (void);</w:t>
            </w:r>
          </w:p>
          <w:p w:rsidR="007C0E11" w:rsidRDefault="007C0E11" w:rsidP="008D577C">
            <w:pPr>
              <w:pStyle w:val="Code"/>
            </w:pPr>
            <w:r>
              <w:t>void clearwdt(void);</w:t>
            </w:r>
          </w:p>
          <w:p w:rsidR="007C0E11" w:rsidRDefault="007C0E11" w:rsidP="008D577C">
            <w:pPr>
              <w:pStyle w:val="Code"/>
            </w:pPr>
            <w:r>
              <w:t>void howdy (void);</w:t>
            </w:r>
          </w:p>
          <w:p w:rsidR="007C0E11" w:rsidRDefault="007C0E11" w:rsidP="008D577C">
            <w:pPr>
              <w:pStyle w:val="Code"/>
            </w:pPr>
          </w:p>
          <w:p w:rsidR="007C0E11" w:rsidRDefault="007C0E11" w:rsidP="008D577C">
            <w:pPr>
              <w:pStyle w:val="Code"/>
            </w:pPr>
            <w:r>
              <w:t>void powerswitch(char *datain);</w:t>
            </w:r>
          </w:p>
          <w:p w:rsidR="007C0E11" w:rsidRDefault="007C0E11" w:rsidP="008D577C">
            <w:pPr>
              <w:pStyle w:val="Code"/>
            </w:pPr>
            <w:r>
              <w:t>void solarpanelstatus(void);</w:t>
            </w:r>
          </w:p>
          <w:p w:rsidR="007C0E11" w:rsidRDefault="007C0E11" w:rsidP="008D577C">
            <w:pPr>
              <w:pStyle w:val="Code"/>
            </w:pPr>
            <w:r>
              <w:t>void batterystatus(void);</w:t>
            </w:r>
          </w:p>
          <w:p w:rsidR="007C0E11" w:rsidRDefault="007C0E11" w:rsidP="008D577C">
            <w:pPr>
              <w:pStyle w:val="Code"/>
            </w:pPr>
            <w:r>
              <w:t>void errorstatus(void);</w:t>
            </w:r>
          </w:p>
          <w:p w:rsidR="007C0E11" w:rsidRDefault="007C0E11" w:rsidP="008D577C">
            <w:pPr>
              <w:pStyle w:val="Code"/>
            </w:pPr>
            <w:r>
              <w:t>void commanderror(void);</w:t>
            </w:r>
          </w:p>
          <w:p w:rsidR="007C0E11" w:rsidRDefault="007C0E11" w:rsidP="008D577C">
            <w:pPr>
              <w:pStyle w:val="Code"/>
            </w:pP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C37B52" w:rsidP="008D577C">
            <w:pPr>
              <w:pStyle w:val="Code"/>
            </w:pPr>
            <w:r>
              <w:t>interrupt</w:t>
            </w:r>
            <w:r w:rsidR="007C0E11">
              <w:t xml:space="preserve"> function</w:t>
            </w:r>
          </w:p>
          <w:p w:rsidR="007C0E11" w:rsidRDefault="007C0E11" w:rsidP="008D577C">
            <w:pPr>
              <w:pStyle w:val="Code"/>
            </w:pPr>
            <w:r>
              <w:t>*******************************************************************************/</w:t>
            </w:r>
          </w:p>
          <w:p w:rsidR="007C0E11" w:rsidRDefault="007C0E11" w:rsidP="008D577C">
            <w:pPr>
              <w:pStyle w:val="Code"/>
            </w:pPr>
            <w:r>
              <w:t>void interrupt (void)</w:t>
            </w:r>
          </w:p>
          <w:p w:rsidR="007C0E11" w:rsidRDefault="007C0E11" w:rsidP="008D577C">
            <w:pPr>
              <w:pStyle w:val="Code"/>
            </w:pPr>
            <w:r>
              <w:t>{</w:t>
            </w:r>
          </w:p>
          <w:p w:rsidR="007C0E11" w:rsidRDefault="007C0E11" w:rsidP="008D577C">
            <w:pPr>
              <w:pStyle w:val="Code"/>
            </w:pPr>
            <w:r>
              <w:t>INTCON.GIE=0;   /* turn of further interrupts*/</w:t>
            </w:r>
          </w:p>
          <w:p w:rsidR="007C0E11" w:rsidRDefault="007C0E11" w:rsidP="008D577C">
            <w:pPr>
              <w:pStyle w:val="Code"/>
            </w:pPr>
          </w:p>
          <w:p w:rsidR="007C0E11" w:rsidRDefault="007C0E11" w:rsidP="008D577C">
            <w:pPr>
              <w:pStyle w:val="Code"/>
            </w:pPr>
            <w:r>
              <w:t>/*------------------------------------------------------------------------------</w:t>
            </w:r>
          </w:p>
          <w:p w:rsidR="007C0E11" w:rsidRDefault="007C0E11" w:rsidP="008D577C">
            <w:pPr>
              <w:pStyle w:val="Code"/>
            </w:pPr>
            <w:r>
              <w:t>Timer counter increment (for future use)</w:t>
            </w:r>
          </w:p>
          <w:p w:rsidR="007C0E11" w:rsidRDefault="007C0E11" w:rsidP="008D577C">
            <w:pPr>
              <w:pStyle w:val="Code"/>
            </w:pPr>
            <w:r>
              <w:t>------------------------------------------------------------------------------*/</w:t>
            </w:r>
          </w:p>
          <w:p w:rsidR="007C0E11" w:rsidRDefault="007C0E11" w:rsidP="008D577C">
            <w:pPr>
              <w:pStyle w:val="Code"/>
            </w:pPr>
            <w:r>
              <w:t>//if (PIR1==0x01 ||PIR1==0x09){</w:t>
            </w:r>
          </w:p>
          <w:p w:rsidR="007C0E11" w:rsidRDefault="007C0E11" w:rsidP="008D577C">
            <w:pPr>
              <w:pStyle w:val="Code"/>
            </w:pPr>
            <w:r>
              <w:t>// //if (RTCcounts%10==0){PS1=~PS1; }</w:t>
            </w:r>
          </w:p>
          <w:p w:rsidR="007C0E11" w:rsidRDefault="007C0E11" w:rsidP="008D577C">
            <w:pPr>
              <w:pStyle w:val="Code"/>
            </w:pPr>
            <w:r>
              <w:t>// PS1=~PS1;</w:t>
            </w:r>
          </w:p>
          <w:p w:rsidR="007C0E11" w:rsidRDefault="007C0E11" w:rsidP="008D577C">
            <w:pPr>
              <w:pStyle w:val="Code"/>
            </w:pPr>
            <w:r>
              <w:t>//    RTCcounts=RTCcounts+1;</w:t>
            </w:r>
          </w:p>
          <w:p w:rsidR="007C0E11" w:rsidRDefault="007C0E11" w:rsidP="008D577C">
            <w:pPr>
              <w:pStyle w:val="Code"/>
            </w:pPr>
            <w:r>
              <w:t>////   T1CON = 0b00000000;</w:t>
            </w:r>
          </w:p>
          <w:p w:rsidR="007C0E11" w:rsidRDefault="007C0E11" w:rsidP="008D577C">
            <w:pPr>
              <w:pStyle w:val="Code"/>
            </w:pPr>
            <w:r>
              <w:t>//    TMR1H  = TMR01intervalH;</w:t>
            </w:r>
          </w:p>
          <w:p w:rsidR="007C0E11" w:rsidRDefault="007C0E11" w:rsidP="008D577C">
            <w:pPr>
              <w:pStyle w:val="Code"/>
            </w:pPr>
            <w:r>
              <w:t>//    TMR1L  = TMR1intervalL;</w:t>
            </w:r>
          </w:p>
          <w:p w:rsidR="007C0E11" w:rsidRDefault="007C0E11" w:rsidP="008D577C">
            <w:pPr>
              <w:pStyle w:val="Code"/>
            </w:pPr>
            <w:r>
              <w:t>////    T1CON = 0b00000001;</w:t>
            </w:r>
          </w:p>
          <w:p w:rsidR="007C0E11" w:rsidRDefault="007C0E11" w:rsidP="008D577C">
            <w:pPr>
              <w:pStyle w:val="Code"/>
            </w:pPr>
            <w:r>
              <w:t>////    PIR1.TMR1IF=0;</w:t>
            </w:r>
          </w:p>
          <w:p w:rsidR="007C0E11" w:rsidRDefault="007C0E11" w:rsidP="008D577C">
            <w:pPr>
              <w:pStyle w:val="Code"/>
            </w:pPr>
            <w:r>
              <w:t>//   }</w:t>
            </w:r>
          </w:p>
          <w:p w:rsidR="007C0E11" w:rsidRDefault="007C0E11" w:rsidP="008D577C">
            <w:pPr>
              <w:pStyle w:val="Code"/>
            </w:pPr>
            <w:r>
              <w:t>/*----------------------------------------------------------------------------*/</w:t>
            </w:r>
          </w:p>
          <w:p w:rsidR="007C0E11" w:rsidRDefault="007C0E11" w:rsidP="008D577C">
            <w:pPr>
              <w:pStyle w:val="Code"/>
            </w:pPr>
          </w:p>
          <w:p w:rsidR="007C0E11" w:rsidRDefault="007C0E11" w:rsidP="008D577C">
            <w:pPr>
              <w:pStyle w:val="Code"/>
            </w:pPr>
            <w:r>
              <w:t>/*------------------------------------------------------------------------------</w:t>
            </w:r>
          </w:p>
          <w:p w:rsidR="007C0E11" w:rsidRDefault="007C0E11" w:rsidP="008D577C">
            <w:pPr>
              <w:pStyle w:val="Code"/>
            </w:pPr>
            <w:r>
              <w:t>I2C STATE MACHINE</w:t>
            </w:r>
          </w:p>
          <w:p w:rsidR="007C0E11" w:rsidRDefault="007C0E11" w:rsidP="008D577C">
            <w:pPr>
              <w:pStyle w:val="Code"/>
            </w:pPr>
            <w:r>
              <w:t>------------------------------------------------------------------------------*/</w:t>
            </w:r>
          </w:p>
          <w:p w:rsidR="007C0E11" w:rsidRDefault="007C0E11" w:rsidP="008D577C">
            <w:pPr>
              <w:pStyle w:val="Code"/>
            </w:pPr>
            <w:r>
              <w:t>//else if(PIR1==0x08 ||PIR1==0x09){</w:t>
            </w:r>
          </w:p>
          <w:p w:rsidR="007C0E11" w:rsidRDefault="007C0E11" w:rsidP="008D577C">
            <w:pPr>
              <w:pStyle w:val="Code"/>
            </w:pPr>
            <w:r>
              <w:t>PS2=~PS2;</w:t>
            </w:r>
          </w:p>
          <w:p w:rsidR="007C0E11" w:rsidRDefault="007C0E11" w:rsidP="008D577C">
            <w:pPr>
              <w:pStyle w:val="Code"/>
            </w:pPr>
            <w:r>
              <w:t xml:space="preserve"> if(!SSPSTAT.F2 &amp;&amp; !SSPSTAT.F5){  /* checks i2c state: for our protocol only</w:t>
            </w:r>
          </w:p>
          <w:p w:rsidR="007C0E11" w:rsidRDefault="007C0E11" w:rsidP="008D577C">
            <w:pPr>
              <w:pStyle w:val="Code"/>
            </w:pPr>
            <w:r>
              <w:t xml:space="preserve">                                     state 1 works slave </w:t>
            </w:r>
            <w:r w:rsidR="00C37B52">
              <w:t>receive</w:t>
            </w:r>
            <w:r>
              <w:t xml:space="preserve"> and last packet</w:t>
            </w:r>
          </w:p>
          <w:p w:rsidR="007C0E11" w:rsidRDefault="007C0E11" w:rsidP="008D577C">
            <w:pPr>
              <w:pStyle w:val="Code"/>
            </w:pPr>
            <w:r>
              <w:t xml:space="preserve">                                     was and address other states are interpreted as errors*/</w:t>
            </w:r>
          </w:p>
          <w:p w:rsidR="007C0E11" w:rsidRDefault="007C0E11" w:rsidP="008D577C">
            <w:pPr>
              <w:pStyle w:val="Code"/>
            </w:pPr>
          </w:p>
          <w:p w:rsidR="007C0E11" w:rsidRDefault="007C0E11" w:rsidP="008D577C">
            <w:pPr>
              <w:pStyle w:val="Code"/>
            </w:pPr>
            <w:r>
              <w:t xml:space="preserve">   //PORTC.F7=1;     /* flick a bit to </w:t>
            </w:r>
            <w:r w:rsidR="00C37B52">
              <w:t>indicate receive</w:t>
            </w:r>
            <w:r>
              <w:t xml:space="preserve"> mode has started.*/</w:t>
            </w:r>
          </w:p>
          <w:p w:rsidR="007C0E11" w:rsidRDefault="007C0E11" w:rsidP="008D577C">
            <w:pPr>
              <w:pStyle w:val="Code"/>
            </w:pPr>
            <w:r>
              <w:t xml:space="preserve">   checkcalc=0;    /* reset the checksum as some is done in a loop*/</w:t>
            </w:r>
          </w:p>
          <w:p w:rsidR="007C0E11" w:rsidRDefault="007C0E11" w:rsidP="008D577C">
            <w:pPr>
              <w:pStyle w:val="Code"/>
            </w:pPr>
            <w:r>
              <w:t xml:space="preserve">   junk=readi2cbyte();     /*  empty the SSPBUFF  OF THE ADDRESS*/</w:t>
            </w:r>
          </w:p>
          <w:p w:rsidR="007C0E11" w:rsidRDefault="007C0E11" w:rsidP="008D577C">
            <w:pPr>
              <w:pStyle w:val="Code"/>
            </w:pPr>
          </w:p>
          <w:p w:rsidR="007C0E11" w:rsidRDefault="007C0E11" w:rsidP="008D577C">
            <w:pPr>
              <w:pStyle w:val="Code"/>
            </w:pPr>
          </w:p>
          <w:p w:rsidR="007C0E11" w:rsidRDefault="007C0E11" w:rsidP="008D577C">
            <w:pPr>
              <w:pStyle w:val="Code"/>
            </w:pPr>
            <w:r>
              <w:t xml:space="preserve">   ctrlbyte=readi2cbyte();    /* read control byte  */</w:t>
            </w:r>
          </w:p>
          <w:p w:rsidR="007C0E11" w:rsidRDefault="007C0E11" w:rsidP="008D577C">
            <w:pPr>
              <w:pStyle w:val="Code"/>
            </w:pPr>
            <w:r>
              <w:t xml:space="preserve">   length_msb=readi2cbyte();  /* read the high byte of length */</w:t>
            </w:r>
          </w:p>
          <w:p w:rsidR="007C0E11" w:rsidRDefault="007C0E11" w:rsidP="008D577C">
            <w:pPr>
              <w:pStyle w:val="Code"/>
            </w:pPr>
            <w:r>
              <w:t xml:space="preserve">   length_lsb=readi2cbyte();  /* read the low byte of sentence length*/</w:t>
            </w:r>
          </w:p>
          <w:p w:rsidR="007C0E11" w:rsidRDefault="007C0E11" w:rsidP="008D577C">
            <w:pPr>
              <w:pStyle w:val="Code"/>
            </w:pPr>
            <w:r>
              <w:t xml:space="preserve">   length=length_msb*0x100+length_lsb;  /* calculate length for the data loop*/</w:t>
            </w:r>
          </w:p>
          <w:p w:rsidR="007C0E11" w:rsidRDefault="007C0E11" w:rsidP="008D577C">
            <w:pPr>
              <w:pStyle w:val="Code"/>
            </w:pPr>
            <w:r>
              <w:t xml:space="preserve">   if (length&lt;20){                      /* check to see if its smaller then predefined size*/</w:t>
            </w:r>
          </w:p>
          <w:p w:rsidR="007C0E11" w:rsidRDefault="007C0E11" w:rsidP="008D577C">
            <w:pPr>
              <w:pStyle w:val="Code"/>
            </w:pPr>
            <w:r>
              <w:t xml:space="preserve">      for (i=0;i&lt;(length-5);i++){        /*-5 accounts for ctlbyte length &amp; checksum */</w:t>
            </w:r>
          </w:p>
          <w:p w:rsidR="007C0E11" w:rsidRDefault="007C0E11" w:rsidP="008D577C">
            <w:pPr>
              <w:pStyle w:val="Code"/>
            </w:pPr>
            <w:r>
              <w:t xml:space="preserve">       Datain[i]=readi2cbyte();           /*read in data bytes into an array*/</w:t>
            </w:r>
          </w:p>
          <w:p w:rsidR="007C0E11" w:rsidRDefault="007C0E11" w:rsidP="008D577C">
            <w:pPr>
              <w:pStyle w:val="Code"/>
            </w:pPr>
            <w:r>
              <w:t xml:space="preserve">       checkcalc=checkcalc+Datain[i] ;    /*add them up as a checksum now;  to save a loop later*/</w:t>
            </w:r>
          </w:p>
          <w:p w:rsidR="007C0E11" w:rsidRDefault="007C0E11" w:rsidP="008D577C">
            <w:pPr>
              <w:pStyle w:val="Code"/>
            </w:pPr>
            <w:r>
              <w:t xml:space="preserve">      }</w:t>
            </w:r>
          </w:p>
          <w:p w:rsidR="007C0E11" w:rsidRDefault="007C0E11" w:rsidP="008D577C">
            <w:pPr>
              <w:pStyle w:val="Code"/>
            </w:pPr>
            <w:r>
              <w:t xml:space="preserve">   }</w:t>
            </w:r>
          </w:p>
          <w:p w:rsidR="007C0E11" w:rsidRDefault="007C0E11" w:rsidP="008D577C">
            <w:pPr>
              <w:pStyle w:val="Code"/>
            </w:pPr>
            <w:r>
              <w:t xml:space="preserve">   else{</w:t>
            </w:r>
          </w:p>
          <w:p w:rsidR="007C0E11" w:rsidRDefault="007C0E11" w:rsidP="008D577C">
            <w:pPr>
              <w:pStyle w:val="Code"/>
            </w:pPr>
            <w:r>
              <w:t xml:space="preserve">    lasterror=0xE1;       /*error </w:t>
            </w:r>
            <w:r w:rsidR="00C37B52">
              <w:t>condition</w:t>
            </w:r>
            <w:r>
              <w:t xml:space="preserve"> sentence is to big */</w:t>
            </w:r>
          </w:p>
          <w:p w:rsidR="007C0E11" w:rsidRDefault="007C0E11" w:rsidP="008D577C">
            <w:pPr>
              <w:pStyle w:val="Code"/>
            </w:pPr>
            <w:r>
              <w:t xml:space="preserve">    errorstatus();</w:t>
            </w:r>
          </w:p>
          <w:p w:rsidR="007C0E11" w:rsidRDefault="007C0E11" w:rsidP="008D577C">
            <w:pPr>
              <w:pStyle w:val="Code"/>
            </w:pPr>
            <w:r>
              <w:t xml:space="preserve">   // TRISD=~0xE1;          /* flash the error on the test port */</w:t>
            </w:r>
          </w:p>
          <w:p w:rsidR="007C0E11" w:rsidRDefault="007C0E11" w:rsidP="008D577C">
            <w:pPr>
              <w:pStyle w:val="Code"/>
            </w:pPr>
            <w:r>
              <w:t xml:space="preserve">   }</w:t>
            </w:r>
          </w:p>
          <w:p w:rsidR="007C0E11" w:rsidRDefault="007C0E11" w:rsidP="008D577C">
            <w:pPr>
              <w:pStyle w:val="Code"/>
            </w:pPr>
          </w:p>
          <w:p w:rsidR="007C0E11" w:rsidRDefault="007C0E11" w:rsidP="008D577C">
            <w:pPr>
              <w:pStyle w:val="Code"/>
            </w:pPr>
            <w:r>
              <w:t xml:space="preserve">   check_msb   =readi2cbyte();  /* read the high byte of checksum*/</w:t>
            </w:r>
          </w:p>
          <w:p w:rsidR="007C0E11" w:rsidRDefault="007C0E11" w:rsidP="008D577C">
            <w:pPr>
              <w:pStyle w:val="Code"/>
            </w:pPr>
            <w:r>
              <w:lastRenderedPageBreak/>
              <w:t xml:space="preserve">   check_lsb   =readi2cbyte();  /* read the low byte of checksum*/</w:t>
            </w:r>
          </w:p>
          <w:p w:rsidR="007C0E11" w:rsidRDefault="007C0E11" w:rsidP="008D577C">
            <w:pPr>
              <w:pStyle w:val="Code"/>
            </w:pPr>
            <w:r>
              <w:t xml:space="preserve">   /* check the checksum first turn the </w:t>
            </w:r>
            <w:r w:rsidR="00C37B52">
              <w:t>received</w:t>
            </w:r>
            <w:r>
              <w:t xml:space="preserve"> one back to an int */</w:t>
            </w:r>
          </w:p>
          <w:p w:rsidR="007C0E11" w:rsidRDefault="007C0E11" w:rsidP="008D577C">
            <w:pPr>
              <w:pStyle w:val="Code"/>
            </w:pPr>
            <w:r>
              <w:t xml:space="preserve">   checkreceived=(unsigned int)check_msb*0x100 +(unsigned int)check_lsb ;</w:t>
            </w:r>
          </w:p>
          <w:p w:rsidR="007C0E11" w:rsidRDefault="007C0E11" w:rsidP="008D577C">
            <w:pPr>
              <w:pStyle w:val="Code"/>
            </w:pPr>
            <w:r>
              <w:t xml:space="preserve">   /* then  add up all the </w:t>
            </w:r>
            <w:r w:rsidR="00C37B52">
              <w:t>received</w:t>
            </w:r>
            <w:r>
              <w:t xml:space="preserve"> bytes*/</w:t>
            </w:r>
          </w:p>
          <w:p w:rsidR="007C0E11" w:rsidRDefault="007C0E11" w:rsidP="008D577C">
            <w:pPr>
              <w:pStyle w:val="Code"/>
            </w:pPr>
            <w:r>
              <w:t xml:space="preserve">   checkcalc=ctrlbyte+length_msb+length_lsb+  checkcalc  ;</w:t>
            </w:r>
          </w:p>
          <w:p w:rsidR="007C0E11" w:rsidRDefault="007C0E11" w:rsidP="008D577C">
            <w:pPr>
              <w:pStyle w:val="Code"/>
            </w:pPr>
          </w:p>
          <w:p w:rsidR="007C0E11" w:rsidRDefault="007C0E11" w:rsidP="008D577C">
            <w:pPr>
              <w:pStyle w:val="Code"/>
            </w:pPr>
            <w:r>
              <w:t xml:space="preserve">   if (checkcalc==checkreceived){</w:t>
            </w:r>
          </w:p>
          <w:p w:rsidR="007C0E11" w:rsidRDefault="007C0E11" w:rsidP="008D577C">
            <w:pPr>
              <w:pStyle w:val="Code"/>
            </w:pPr>
            <w:r>
              <w:t xml:space="preserve">   /* this is the main heart of the isr. thus far, the slave is synced with the master</w:t>
            </w:r>
          </w:p>
          <w:p w:rsidR="007C0E11" w:rsidRDefault="007C0E11" w:rsidP="008D577C">
            <w:pPr>
              <w:pStyle w:val="Code"/>
            </w:pPr>
            <w:r>
              <w:t xml:space="preserve">   the datachecksum is ok and the </w:t>
            </w:r>
            <w:r w:rsidR="00C37B52">
              <w:t>sentence</w:t>
            </w:r>
            <w:r>
              <w:t xml:space="preserve"> is an </w:t>
            </w:r>
            <w:r w:rsidR="00C37B52">
              <w:t>appropriate</w:t>
            </w:r>
            <w:r>
              <w:t xml:space="preserve"> length</w:t>
            </w:r>
          </w:p>
          <w:p w:rsidR="007C0E11" w:rsidRDefault="007C0E11" w:rsidP="008D577C">
            <w:pPr>
              <w:pStyle w:val="Code"/>
            </w:pPr>
            <w:r>
              <w:t xml:space="preserve">   now is the time to </w:t>
            </w:r>
            <w:r w:rsidR="00C37B52">
              <w:t xml:space="preserve">interpret </w:t>
            </w:r>
            <w:r>
              <w:t xml:space="preserve">the ctrlbyte  and </w:t>
            </w:r>
            <w:r w:rsidR="00C37B52">
              <w:t>utilize</w:t>
            </w:r>
            <w:r>
              <w:t xml:space="preserve"> the data </w:t>
            </w:r>
            <w:r w:rsidR="00C37B52">
              <w:t>received</w:t>
            </w:r>
          </w:p>
          <w:p w:rsidR="007C0E11" w:rsidRDefault="007C0E11" w:rsidP="008D577C">
            <w:pPr>
              <w:pStyle w:val="Code"/>
            </w:pPr>
            <w:r>
              <w:t xml:space="preserve">     */</w:t>
            </w:r>
          </w:p>
          <w:p w:rsidR="007C0E11" w:rsidRDefault="007C0E11" w:rsidP="008D577C">
            <w:pPr>
              <w:pStyle w:val="Code"/>
            </w:pPr>
          </w:p>
          <w:p w:rsidR="007C0E11" w:rsidRDefault="007C0E11" w:rsidP="008D577C">
            <w:pPr>
              <w:pStyle w:val="Code"/>
            </w:pPr>
            <w:r>
              <w:t xml:space="preserve">           switch   (ctrlbyte)   {</w:t>
            </w:r>
          </w:p>
          <w:p w:rsidR="007C0E11" w:rsidRDefault="007C0E11" w:rsidP="008D577C">
            <w:pPr>
              <w:pStyle w:val="Code"/>
            </w:pPr>
            <w:r>
              <w:t xml:space="preserve">           case 0x00: howdy();                  break;</w:t>
            </w:r>
          </w:p>
          <w:p w:rsidR="007C0E11" w:rsidRDefault="007C0E11" w:rsidP="008D577C">
            <w:pPr>
              <w:pStyle w:val="Code"/>
            </w:pPr>
            <w:r>
              <w:t xml:space="preserve">           case 0x02: powerswitch(Datain);      break;</w:t>
            </w:r>
          </w:p>
          <w:p w:rsidR="007C0E11" w:rsidRDefault="007C0E11" w:rsidP="008D577C">
            <w:pPr>
              <w:pStyle w:val="Code"/>
            </w:pPr>
            <w:r>
              <w:t xml:space="preserve">           case 0x04: solarpanelstatus();       break;</w:t>
            </w:r>
          </w:p>
          <w:p w:rsidR="007C0E11" w:rsidRDefault="007C0E11" w:rsidP="008D577C">
            <w:pPr>
              <w:pStyle w:val="Code"/>
            </w:pPr>
            <w:r>
              <w:t xml:space="preserve">           case 0x08: batterystatus();          break;</w:t>
            </w:r>
          </w:p>
          <w:p w:rsidR="007C0E11" w:rsidRDefault="007C0E11" w:rsidP="008D577C">
            <w:pPr>
              <w:pStyle w:val="Code"/>
            </w:pPr>
            <w:r>
              <w:t xml:space="preserve">           case 0xE0: errorstatus();            break;</w:t>
            </w:r>
          </w:p>
          <w:p w:rsidR="007C0E11" w:rsidRDefault="007C0E11" w:rsidP="008D577C">
            <w:pPr>
              <w:pStyle w:val="Code"/>
            </w:pPr>
            <w:r>
              <w:t xml:space="preserve">           default  : commanderror();           break;</w:t>
            </w:r>
          </w:p>
          <w:p w:rsidR="007C0E11" w:rsidRDefault="007C0E11" w:rsidP="008D577C">
            <w:pPr>
              <w:pStyle w:val="Code"/>
            </w:pPr>
            <w:r>
              <w:t xml:space="preserve">                                 }</w:t>
            </w:r>
          </w:p>
          <w:p w:rsidR="007C0E11" w:rsidRDefault="007C0E11" w:rsidP="008D577C">
            <w:pPr>
              <w:pStyle w:val="Code"/>
            </w:pPr>
            <w:r>
              <w:t xml:space="preserve">   }</w:t>
            </w:r>
          </w:p>
          <w:p w:rsidR="007C0E11" w:rsidRDefault="007C0E11" w:rsidP="008D577C">
            <w:pPr>
              <w:pStyle w:val="Code"/>
            </w:pPr>
            <w:r>
              <w:t xml:space="preserve">   else  if (lasterror!=0xE1){  /*check to see if this is not because of previous error*/</w:t>
            </w:r>
          </w:p>
          <w:p w:rsidR="007C0E11" w:rsidRDefault="007C0E11" w:rsidP="008D577C">
            <w:pPr>
              <w:pStyle w:val="Code"/>
            </w:pPr>
            <w:r>
              <w:t xml:space="preserve">    lasterror=0xE4 ;       /*error </w:t>
            </w:r>
            <w:r w:rsidR="00C37B52">
              <w:t>condition</w:t>
            </w:r>
            <w:r>
              <w:t xml:space="preserve"> Checksum wrong*/</w:t>
            </w:r>
          </w:p>
          <w:p w:rsidR="007C0E11" w:rsidRDefault="007C0E11" w:rsidP="008D577C">
            <w:pPr>
              <w:pStyle w:val="Code"/>
            </w:pPr>
            <w:r>
              <w:t xml:space="preserve">    errorstatus();</w:t>
            </w:r>
          </w:p>
          <w:p w:rsidR="007C0E11" w:rsidRDefault="007C0E11" w:rsidP="008D577C">
            <w:pPr>
              <w:pStyle w:val="Code"/>
            </w:pPr>
            <w:r>
              <w:t xml:space="preserve">      }</w:t>
            </w:r>
          </w:p>
          <w:p w:rsidR="007C0E11" w:rsidRDefault="007C0E11" w:rsidP="008D577C">
            <w:pPr>
              <w:pStyle w:val="Code"/>
            </w:pPr>
            <w:r>
              <w:t xml:space="preserve"> }</w:t>
            </w:r>
          </w:p>
          <w:p w:rsidR="007C0E11" w:rsidRDefault="007C0E11" w:rsidP="008D577C">
            <w:pPr>
              <w:pStyle w:val="Code"/>
            </w:pPr>
          </w:p>
          <w:p w:rsidR="007C0E11" w:rsidRDefault="007C0E11" w:rsidP="008D577C">
            <w:pPr>
              <w:pStyle w:val="Code"/>
            </w:pPr>
            <w:r>
              <w:t xml:space="preserve"> else  if(SSPSTAT.F2&amp;&amp;!SSPSTAT.F5){</w:t>
            </w:r>
          </w:p>
          <w:p w:rsidR="007C0E11" w:rsidRDefault="007C0E11" w:rsidP="008D577C">
            <w:pPr>
              <w:pStyle w:val="Code"/>
            </w:pPr>
            <w:r>
              <w:t xml:space="preserve"> /* checks i2c state: for our protocol only state 3 works slave transmit and</w:t>
            </w:r>
          </w:p>
          <w:p w:rsidR="007C0E11" w:rsidRDefault="007C0E11" w:rsidP="008D577C">
            <w:pPr>
              <w:pStyle w:val="Code"/>
            </w:pPr>
            <w:r>
              <w:t xml:space="preserve"> last packet was and address other states are interpreted as errors*/</w:t>
            </w:r>
          </w:p>
          <w:p w:rsidR="007C0E11" w:rsidRDefault="007C0E11" w:rsidP="008D577C">
            <w:pPr>
              <w:pStyle w:val="Code"/>
            </w:pPr>
            <w:r>
              <w:t xml:space="preserve">  S_PUTS(dataout) ;</w:t>
            </w:r>
          </w:p>
          <w:p w:rsidR="007C0E11" w:rsidRDefault="007C0E11" w:rsidP="008D577C">
            <w:pPr>
              <w:pStyle w:val="Code"/>
            </w:pPr>
            <w:r>
              <w:t xml:space="preserve"> }</w:t>
            </w:r>
          </w:p>
          <w:p w:rsidR="007C0E11" w:rsidRDefault="007C0E11" w:rsidP="008D577C">
            <w:pPr>
              <w:pStyle w:val="Code"/>
            </w:pPr>
            <w:r>
              <w:t xml:space="preserve"> else if(SSPSTAT.F2){</w:t>
            </w:r>
          </w:p>
          <w:p w:rsidR="007C0E11" w:rsidRDefault="007C0E11" w:rsidP="008D577C">
            <w:pPr>
              <w:pStyle w:val="Code"/>
            </w:pPr>
            <w:r>
              <w:t xml:space="preserve">      lasterror=0xE3;</w:t>
            </w:r>
          </w:p>
          <w:p w:rsidR="007C0E11" w:rsidRDefault="007C0E11" w:rsidP="008D577C">
            <w:pPr>
              <w:pStyle w:val="Code"/>
            </w:pPr>
            <w:r>
              <w:t xml:space="preserve">      errorstatus();</w:t>
            </w:r>
          </w:p>
          <w:p w:rsidR="007C0E11" w:rsidRDefault="007C0E11" w:rsidP="008D577C">
            <w:pPr>
              <w:pStyle w:val="Code"/>
            </w:pPr>
            <w:r>
              <w:t xml:space="preserve"> }</w:t>
            </w:r>
          </w:p>
          <w:p w:rsidR="007C0E11" w:rsidRDefault="007C0E11" w:rsidP="008D577C">
            <w:pPr>
              <w:pStyle w:val="Code"/>
            </w:pPr>
            <w:r>
              <w:t xml:space="preserve"> else if(!SSPSTAT.F2){</w:t>
            </w:r>
          </w:p>
          <w:p w:rsidR="007C0E11" w:rsidRDefault="007C0E11" w:rsidP="008D577C">
            <w:pPr>
              <w:pStyle w:val="Code"/>
            </w:pPr>
            <w:r>
              <w:t xml:space="preserve">      lasterror=0xE2;</w:t>
            </w:r>
          </w:p>
          <w:p w:rsidR="007C0E11" w:rsidRDefault="007C0E11" w:rsidP="008D577C">
            <w:pPr>
              <w:pStyle w:val="Code"/>
            </w:pPr>
            <w:r>
              <w:t xml:space="preserve">      errorstatus();</w:t>
            </w:r>
          </w:p>
          <w:p w:rsidR="007C0E11" w:rsidRDefault="007C0E11" w:rsidP="008D577C">
            <w:pPr>
              <w:pStyle w:val="Code"/>
            </w:pPr>
            <w:r>
              <w:t xml:space="preserve"> }</w:t>
            </w:r>
          </w:p>
          <w:p w:rsidR="007C0E11" w:rsidRDefault="007C0E11" w:rsidP="008D577C">
            <w:pPr>
              <w:pStyle w:val="Code"/>
            </w:pPr>
            <w:r>
              <w:t xml:space="preserve"> else{</w:t>
            </w:r>
          </w:p>
          <w:p w:rsidR="007C0E11" w:rsidRDefault="007C0E11" w:rsidP="008D577C">
            <w:pPr>
              <w:pStyle w:val="Code"/>
            </w:pPr>
            <w:r>
              <w:t xml:space="preserve">      lasterror=0xEE;</w:t>
            </w:r>
          </w:p>
          <w:p w:rsidR="007C0E11" w:rsidRDefault="007C0E11" w:rsidP="008D577C">
            <w:pPr>
              <w:pStyle w:val="Code"/>
            </w:pPr>
            <w:r>
              <w:t xml:space="preserve">      errorstatus();</w:t>
            </w:r>
          </w:p>
          <w:p w:rsidR="007C0E11" w:rsidRDefault="007C0E11" w:rsidP="008D577C">
            <w:pPr>
              <w:pStyle w:val="Code"/>
            </w:pPr>
            <w:r>
              <w:t xml:space="preserve"> }</w:t>
            </w:r>
          </w:p>
          <w:p w:rsidR="007C0E11" w:rsidRDefault="007C0E11" w:rsidP="008D577C">
            <w:pPr>
              <w:pStyle w:val="Code"/>
            </w:pPr>
            <w:r>
              <w:t>//  }</w:t>
            </w:r>
          </w:p>
          <w:p w:rsidR="007C0E11" w:rsidRDefault="007C0E11" w:rsidP="008D577C">
            <w:pPr>
              <w:pStyle w:val="Code"/>
            </w:pPr>
            <w:r>
              <w:t>/*----------------------------------------------------------------------------*/</w:t>
            </w:r>
          </w:p>
          <w:p w:rsidR="007C0E11" w:rsidRDefault="007C0E11" w:rsidP="008D577C">
            <w:pPr>
              <w:pStyle w:val="Code"/>
            </w:pPr>
          </w:p>
          <w:p w:rsidR="007C0E11" w:rsidRDefault="007C0E11" w:rsidP="008D577C">
            <w:pPr>
              <w:pStyle w:val="Code"/>
            </w:pPr>
            <w:r>
              <w:t>/*  Reset interrupts and before leaving interrupt function*/</w:t>
            </w:r>
          </w:p>
          <w:p w:rsidR="007C0E11" w:rsidRDefault="007C0E11" w:rsidP="008D577C">
            <w:pPr>
              <w:pStyle w:val="Code"/>
            </w:pPr>
            <w:r>
              <w:t xml:space="preserve"> PIR1=0;</w:t>
            </w:r>
          </w:p>
          <w:p w:rsidR="007C0E11" w:rsidRDefault="007C0E11" w:rsidP="008D577C">
            <w:pPr>
              <w:pStyle w:val="Code"/>
            </w:pPr>
            <w:r>
              <w:t xml:space="preserve"> INTCON.GIE=1;</w:t>
            </w:r>
          </w:p>
          <w:p w:rsidR="007C0E11" w:rsidRDefault="007C0E11" w:rsidP="008D577C">
            <w:pPr>
              <w:pStyle w:val="Code"/>
            </w:pPr>
            <w:r>
              <w:t>}</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 Main</w:t>
            </w:r>
          </w:p>
          <w:p w:rsidR="007C0E11" w:rsidRDefault="007C0E11" w:rsidP="008D577C">
            <w:pPr>
              <w:pStyle w:val="Code"/>
            </w:pPr>
            <w:r>
              <w:t>*******************************************************************************/</w:t>
            </w:r>
          </w:p>
          <w:p w:rsidR="007C0E11" w:rsidRDefault="007C0E11" w:rsidP="008D577C">
            <w:pPr>
              <w:pStyle w:val="Code"/>
            </w:pPr>
            <w:r>
              <w:t>void main (void)</w:t>
            </w:r>
          </w:p>
          <w:p w:rsidR="007C0E11" w:rsidRDefault="007C0E11" w:rsidP="008D577C">
            <w:pPr>
              <w:pStyle w:val="Code"/>
            </w:pPr>
            <w:r>
              <w:t>{</w:t>
            </w:r>
          </w:p>
          <w:p w:rsidR="007C0E11" w:rsidRDefault="007C0E11" w:rsidP="008D577C">
            <w:pPr>
              <w:pStyle w:val="Code"/>
            </w:pPr>
            <w:r>
              <w:t>/*WDT setup */</w:t>
            </w:r>
          </w:p>
          <w:p w:rsidR="007C0E11" w:rsidRDefault="007C0E11" w:rsidP="008D577C">
            <w:pPr>
              <w:pStyle w:val="Code"/>
            </w:pPr>
            <w:r>
              <w:t xml:space="preserve"> OPTION_REG=0b00001000; // see note on WDT chapter 26 in Family guide</w:t>
            </w:r>
          </w:p>
          <w:p w:rsidR="007C0E11" w:rsidRDefault="007C0E11" w:rsidP="008D577C">
            <w:pPr>
              <w:pStyle w:val="Code"/>
            </w:pPr>
            <w:r>
              <w:t xml:space="preserve"> OPTION_REG=0b00001111;</w:t>
            </w:r>
          </w:p>
          <w:p w:rsidR="007C0E11" w:rsidRDefault="007C0E11" w:rsidP="008D577C">
            <w:pPr>
              <w:pStyle w:val="Code"/>
            </w:pPr>
            <w:r>
              <w:t>/*------------------------------------------------------------------------------</w:t>
            </w:r>
          </w:p>
          <w:p w:rsidR="007C0E11" w:rsidRDefault="007C0E11" w:rsidP="008D577C">
            <w:pPr>
              <w:pStyle w:val="Code"/>
            </w:pPr>
            <w:r>
              <w:t>|configuration of i2c on MSSP port</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p>
          <w:p w:rsidR="007C0E11" w:rsidRDefault="007C0E11" w:rsidP="008D577C">
            <w:pPr>
              <w:pStyle w:val="Code"/>
            </w:pPr>
            <w:r>
              <w:t xml:space="preserve">   //(*pic16)</w:t>
            </w:r>
          </w:p>
          <w:p w:rsidR="007C0E11" w:rsidRDefault="007C0E11" w:rsidP="008D577C">
            <w:pPr>
              <w:pStyle w:val="Code"/>
            </w:pPr>
            <w:r>
              <w:t xml:space="preserve">     TRISC.F3=1;// configure clock as input</w:t>
            </w:r>
          </w:p>
          <w:p w:rsidR="007C0E11" w:rsidRDefault="007C0E11" w:rsidP="008D577C">
            <w:pPr>
              <w:pStyle w:val="Code"/>
            </w:pPr>
            <w:r>
              <w:t xml:space="preserve">     TRISC.F4=1;// configure data as input</w:t>
            </w:r>
          </w:p>
          <w:p w:rsidR="007C0E11" w:rsidRDefault="007C0E11" w:rsidP="008D577C">
            <w:pPr>
              <w:pStyle w:val="Code"/>
            </w:pPr>
          </w:p>
          <w:p w:rsidR="007C0E11" w:rsidRDefault="007C0E11" w:rsidP="008D577C">
            <w:pPr>
              <w:pStyle w:val="Code"/>
            </w:pPr>
            <w:r>
              <w:t xml:space="preserve">     SSPADD   =0xE6;</w:t>
            </w:r>
          </w:p>
          <w:p w:rsidR="007C0E11" w:rsidRDefault="007C0E11" w:rsidP="008D577C">
            <w:pPr>
              <w:pStyle w:val="Code"/>
            </w:pPr>
            <w:r>
              <w:t xml:space="preserve">     SSPSTAT  =0b10000000;</w:t>
            </w:r>
          </w:p>
          <w:p w:rsidR="007C0E11" w:rsidRDefault="007C0E11" w:rsidP="008D577C">
            <w:pPr>
              <w:pStyle w:val="Code"/>
            </w:pPr>
            <w:r>
              <w:t xml:space="preserve">     SSPCON   =0b00110110; // see section 10.4 pic 16f7x7 data sheet for specifics</w:t>
            </w:r>
          </w:p>
          <w:p w:rsidR="007C0E11" w:rsidRDefault="007C0E11" w:rsidP="008D577C">
            <w:pPr>
              <w:pStyle w:val="Code"/>
            </w:pPr>
            <w:r>
              <w:t xml:space="preserve">  //   SSPCON2.SEN =1;</w:t>
            </w:r>
          </w:p>
          <w:p w:rsidR="007C0E11" w:rsidRDefault="007C0E11" w:rsidP="008D577C">
            <w:pPr>
              <w:pStyle w:val="Code"/>
            </w:pPr>
          </w:p>
          <w:p w:rsidR="007C0E11" w:rsidRDefault="007C0E11" w:rsidP="008D577C">
            <w:pPr>
              <w:pStyle w:val="Code"/>
            </w:pPr>
            <w:r>
              <w:t xml:space="preserve">   //18 serries has two available i2c ports [4 registers] (SSP1CON,SSP1CON2) &amp;(SSP2CON,SSP2CON2)</w:t>
            </w:r>
          </w:p>
          <w:p w:rsidR="007C0E11" w:rsidRDefault="007C0E11" w:rsidP="008D577C">
            <w:pPr>
              <w:pStyle w:val="Code"/>
            </w:pPr>
            <w:r>
              <w:t xml:space="preserve">   // although their configuration is similar if not identical to the following</w:t>
            </w:r>
          </w:p>
          <w:p w:rsidR="007C0E11" w:rsidRDefault="007C0E11" w:rsidP="008D577C">
            <w:pPr>
              <w:pStyle w:val="Code"/>
            </w:pPr>
            <w:r>
              <w:t>//------------------------------------------------------------------------------</w:t>
            </w:r>
          </w:p>
          <w:p w:rsidR="007C0E11" w:rsidRDefault="007C0E11" w:rsidP="008D577C">
            <w:pPr>
              <w:pStyle w:val="Code"/>
            </w:pPr>
          </w:p>
          <w:p w:rsidR="007C0E11" w:rsidRDefault="007C0E11" w:rsidP="008D577C">
            <w:pPr>
              <w:pStyle w:val="Code"/>
            </w:pPr>
            <w:r>
              <w:t>/*------------------------------------------------------------------------------</w:t>
            </w:r>
          </w:p>
          <w:p w:rsidR="007C0E11" w:rsidRDefault="007C0E11" w:rsidP="008D577C">
            <w:pPr>
              <w:pStyle w:val="Code"/>
            </w:pPr>
            <w:r>
              <w:t>|configuration of Timer (for future use)</w:t>
            </w:r>
          </w:p>
          <w:p w:rsidR="007C0E11" w:rsidRDefault="007C0E11" w:rsidP="008D577C">
            <w:pPr>
              <w:pStyle w:val="Code"/>
            </w:pPr>
            <w:r>
              <w:t>------------------------------------------------------------------------------*/</w:t>
            </w:r>
          </w:p>
          <w:p w:rsidR="007C0E11" w:rsidRDefault="007C0E11" w:rsidP="008D577C">
            <w:pPr>
              <w:pStyle w:val="Code"/>
            </w:pPr>
          </w:p>
          <w:p w:rsidR="007C0E11" w:rsidRDefault="007C0E11" w:rsidP="008D577C">
            <w:pPr>
              <w:pStyle w:val="Code"/>
            </w:pPr>
            <w:r>
              <w:t>//    TMR1H  = TMR1intervalH;</w:t>
            </w:r>
          </w:p>
          <w:p w:rsidR="007C0E11" w:rsidRDefault="007C0E11" w:rsidP="008D577C">
            <w:pPr>
              <w:pStyle w:val="Code"/>
            </w:pPr>
            <w:r>
              <w:t>//    TMR1L  = TMR1intervalL;</w:t>
            </w:r>
          </w:p>
          <w:p w:rsidR="007C0E11" w:rsidRDefault="007C0E11" w:rsidP="008D577C">
            <w:pPr>
              <w:pStyle w:val="Code"/>
            </w:pPr>
            <w:r>
              <w:t>//    T1CON = 0b00000001;       /* timer turned on and works off of internal osc*/</w:t>
            </w:r>
          </w:p>
          <w:p w:rsidR="007C0E11" w:rsidRDefault="007C0E11" w:rsidP="008D577C">
            <w:pPr>
              <w:pStyle w:val="Code"/>
            </w:pPr>
            <w:r>
              <w:t>//------------------------------------------------------------------------------</w:t>
            </w:r>
          </w:p>
          <w:p w:rsidR="007C0E11" w:rsidRDefault="007C0E11" w:rsidP="008D577C">
            <w:pPr>
              <w:pStyle w:val="Code"/>
            </w:pPr>
          </w:p>
          <w:p w:rsidR="007C0E11" w:rsidRDefault="007C0E11" w:rsidP="008D577C">
            <w:pPr>
              <w:pStyle w:val="Code"/>
            </w:pPr>
            <w:r>
              <w:t>/*-------------`-----------------------------------------------------------------</w:t>
            </w:r>
          </w:p>
          <w:p w:rsidR="007C0E11" w:rsidRDefault="007C0E11" w:rsidP="008D577C">
            <w:pPr>
              <w:pStyle w:val="Code"/>
            </w:pPr>
            <w:r>
              <w:t>|</w:t>
            </w:r>
            <w:r w:rsidR="00C37B52">
              <w:t>interrupt</w:t>
            </w:r>
            <w:r>
              <w:t xml:space="preserve"> setup</w:t>
            </w:r>
          </w:p>
          <w:p w:rsidR="007C0E11" w:rsidRDefault="007C0E11" w:rsidP="008D577C">
            <w:pPr>
              <w:pStyle w:val="Code"/>
            </w:pPr>
            <w:r>
              <w:t>------------------------------------------------------------------------------*/</w:t>
            </w:r>
          </w:p>
          <w:p w:rsidR="007C0E11" w:rsidRDefault="007C0E11" w:rsidP="008D577C">
            <w:pPr>
              <w:pStyle w:val="Code"/>
            </w:pPr>
            <w:r>
              <w:t xml:space="preserve">   //(*pic16)</w:t>
            </w:r>
          </w:p>
          <w:p w:rsidR="007C0E11" w:rsidRDefault="007C0E11" w:rsidP="008D577C">
            <w:pPr>
              <w:pStyle w:val="Code"/>
            </w:pPr>
            <w:r>
              <w:t xml:space="preserve">     INTCON=0;      // Turn off interrupts while configuring them (to be safe)</w:t>
            </w:r>
          </w:p>
          <w:p w:rsidR="007C0E11" w:rsidRDefault="007C0E11" w:rsidP="008D577C">
            <w:pPr>
              <w:pStyle w:val="Code"/>
            </w:pPr>
            <w:r>
              <w:t xml:space="preserve">     Delay_ms(500); // startup delay to allow crystal to stabilize</w:t>
            </w:r>
          </w:p>
          <w:p w:rsidR="007C0E11" w:rsidRDefault="007C0E11" w:rsidP="008D577C">
            <w:pPr>
              <w:pStyle w:val="Code"/>
            </w:pPr>
            <w:r>
              <w:t xml:space="preserve">     PIE1=0x08;     // PIE1.SSPIF=1; turn on only I2C interrupt</w:t>
            </w:r>
          </w:p>
          <w:p w:rsidR="007C0E11" w:rsidRDefault="007C0E11" w:rsidP="008D577C">
            <w:pPr>
              <w:pStyle w:val="Code"/>
            </w:pPr>
            <w:r>
              <w:t xml:space="preserve">     //PIE1=0x09    // PIE1.TMR1IF=1 &amp; PIE1.SSPIF=1;; turn on timer &amp; I2C interrupt</w:t>
            </w:r>
          </w:p>
          <w:p w:rsidR="007C0E11" w:rsidRDefault="007C0E11" w:rsidP="008D577C">
            <w:pPr>
              <w:pStyle w:val="Code"/>
            </w:pPr>
            <w:r>
              <w:t xml:space="preserve">     PIE2=0x00;     // turn off all other </w:t>
            </w:r>
            <w:r w:rsidR="00C37B52">
              <w:t>interrupts</w:t>
            </w:r>
            <w:r>
              <w:t xml:space="preserve"> in different register</w:t>
            </w:r>
          </w:p>
          <w:p w:rsidR="007C0E11" w:rsidRDefault="007C0E11" w:rsidP="008D577C">
            <w:pPr>
              <w:pStyle w:val="Code"/>
            </w:pPr>
            <w:r>
              <w:t xml:space="preserve">     INTCON.PEIE=1; // turn on interrupts from PIE1&amp;PIE2 registers</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|ADC &amp; IO port setup</w:t>
            </w:r>
          </w:p>
          <w:p w:rsidR="007C0E11" w:rsidRDefault="007C0E11" w:rsidP="008D577C">
            <w:pPr>
              <w:pStyle w:val="Code"/>
            </w:pPr>
            <w:r>
              <w:t>------------------------------------------------------------------------------*/</w:t>
            </w:r>
          </w:p>
          <w:p w:rsidR="007C0E11" w:rsidRDefault="007C0E11" w:rsidP="008D577C">
            <w:pPr>
              <w:pStyle w:val="Code"/>
            </w:pPr>
            <w:r>
              <w:t>ADCON1 = 0x00;  // Configure analog inputs and Vref</w:t>
            </w:r>
          </w:p>
          <w:p w:rsidR="007C0E11" w:rsidRDefault="007C0E11" w:rsidP="008D577C">
            <w:pPr>
              <w:pStyle w:val="Code"/>
            </w:pPr>
            <w:r>
              <w:t>TRISA = 0b00000111;</w:t>
            </w:r>
          </w:p>
          <w:p w:rsidR="007C0E11" w:rsidRDefault="007C0E11" w:rsidP="008D577C">
            <w:pPr>
              <w:pStyle w:val="Code"/>
            </w:pPr>
            <w:r>
              <w:t>TRISB = 0b00111111;</w:t>
            </w:r>
          </w:p>
          <w:p w:rsidR="007C0E11" w:rsidRDefault="007C0E11" w:rsidP="008D577C">
            <w:pPr>
              <w:pStyle w:val="Code"/>
            </w:pPr>
            <w:r>
              <w:t>TRISD = 0b00000011;  // set direction of control outputs and charge stat inputs</w:t>
            </w:r>
          </w:p>
          <w:p w:rsidR="007C0E11" w:rsidRDefault="007C0E11" w:rsidP="008D577C">
            <w:pPr>
              <w:pStyle w:val="Code"/>
            </w:pPr>
          </w:p>
          <w:p w:rsidR="007C0E11" w:rsidRDefault="007C0E11" w:rsidP="008D577C">
            <w:pPr>
              <w:pStyle w:val="Code"/>
            </w:pPr>
            <w:r>
              <w:t>/*------------------------------------------------------------------------------</w:t>
            </w:r>
          </w:p>
          <w:p w:rsidR="007C0E11" w:rsidRDefault="007C0E11" w:rsidP="008D577C">
            <w:pPr>
              <w:pStyle w:val="Code"/>
            </w:pPr>
            <w:r>
              <w:t>|Main</w:t>
            </w:r>
          </w:p>
          <w:p w:rsidR="007C0E11" w:rsidRDefault="007C0E11" w:rsidP="008D577C">
            <w:pPr>
              <w:pStyle w:val="Code"/>
            </w:pPr>
            <w:r>
              <w:t>------------------------------------------------------------------------------*/</w:t>
            </w:r>
          </w:p>
          <w:p w:rsidR="007C0E11" w:rsidRDefault="007C0E11" w:rsidP="008D577C">
            <w:pPr>
              <w:pStyle w:val="Code"/>
            </w:pPr>
            <w:r>
              <w:t>readADC();</w:t>
            </w:r>
          </w:p>
          <w:p w:rsidR="007C0E11" w:rsidRDefault="007C0E11" w:rsidP="008D577C">
            <w:pPr>
              <w:pStyle w:val="Code"/>
            </w:pPr>
            <w:r>
              <w:t>//if (BattVolt&lt;=574) {</w:t>
            </w:r>
          </w:p>
          <w:p w:rsidR="007C0E11" w:rsidRDefault="007C0E11" w:rsidP="008D577C">
            <w:pPr>
              <w:pStyle w:val="Code"/>
            </w:pPr>
            <w:r>
              <w:t>//     PORTD=0b11111000;</w:t>
            </w:r>
          </w:p>
          <w:p w:rsidR="007C0E11" w:rsidRDefault="007C0E11" w:rsidP="008D577C">
            <w:pPr>
              <w:pStyle w:val="Code"/>
            </w:pPr>
            <w:r>
              <w:t>//     delay_ms(1000);</w:t>
            </w:r>
          </w:p>
          <w:p w:rsidR="007C0E11" w:rsidRDefault="007C0E11" w:rsidP="008D577C">
            <w:pPr>
              <w:pStyle w:val="Code"/>
            </w:pPr>
            <w:r>
              <w:t>//   }</w:t>
            </w:r>
          </w:p>
          <w:p w:rsidR="007C0E11" w:rsidRDefault="007C0E11" w:rsidP="008D577C">
            <w:pPr>
              <w:pStyle w:val="Code"/>
            </w:pPr>
            <w:r>
              <w:t>//else</w:t>
            </w:r>
          </w:p>
          <w:p w:rsidR="007C0E11" w:rsidRDefault="007C0E11" w:rsidP="008D577C">
            <w:pPr>
              <w:pStyle w:val="Code"/>
            </w:pPr>
            <w:r>
              <w:t xml:space="preserve">    {</w:t>
            </w:r>
          </w:p>
          <w:p w:rsidR="007C0E11" w:rsidRDefault="007C0E11" w:rsidP="008D577C">
            <w:pPr>
              <w:pStyle w:val="Code"/>
            </w:pPr>
            <w:r>
              <w:t xml:space="preserve">     INTCON.GIE=1;</w:t>
            </w:r>
          </w:p>
          <w:p w:rsidR="007C0E11" w:rsidRDefault="007C0E11" w:rsidP="008D577C">
            <w:pPr>
              <w:pStyle w:val="Code"/>
            </w:pPr>
            <w:r>
              <w:t xml:space="preserve">     PORTD=0b11110100;</w:t>
            </w:r>
          </w:p>
          <w:p w:rsidR="007C0E11" w:rsidRDefault="007C0E11" w:rsidP="008D577C">
            <w:pPr>
              <w:pStyle w:val="Code"/>
            </w:pPr>
            <w:r>
              <w:t xml:space="preserve">    do</w:t>
            </w:r>
          </w:p>
          <w:p w:rsidR="007C0E11" w:rsidRDefault="007C0E11" w:rsidP="008D577C">
            <w:pPr>
              <w:pStyle w:val="Code"/>
            </w:pPr>
            <w:r>
              <w:t xml:space="preserve">      {</w:t>
            </w:r>
          </w:p>
          <w:p w:rsidR="007C0E11" w:rsidRDefault="007C0E11" w:rsidP="008D577C">
            <w:pPr>
              <w:pStyle w:val="Code"/>
            </w:pPr>
            <w:r>
              <w:t xml:space="preserve">        Delay_ms(1000); //Waiting loop</w:t>
            </w:r>
          </w:p>
          <w:p w:rsidR="007C0E11" w:rsidRDefault="007C0E11" w:rsidP="008D577C">
            <w:pPr>
              <w:pStyle w:val="Code"/>
            </w:pPr>
            <w:r>
              <w:t xml:space="preserve">       {</w:t>
            </w:r>
          </w:p>
          <w:p w:rsidR="007C0E11" w:rsidRDefault="007C0E11" w:rsidP="008D577C">
            <w:pPr>
              <w:pStyle w:val="Code"/>
            </w:pPr>
            <w:r>
              <w:t xml:space="preserve">        INTCON.GIE=0;</w:t>
            </w:r>
          </w:p>
          <w:p w:rsidR="007C0E11" w:rsidRDefault="007C0E11" w:rsidP="008D577C">
            <w:pPr>
              <w:pStyle w:val="Code"/>
            </w:pPr>
            <w:r>
              <w:t xml:space="preserve">        readADC();</w:t>
            </w:r>
          </w:p>
          <w:p w:rsidR="007C0E11" w:rsidRDefault="007C0E11" w:rsidP="008D577C">
            <w:pPr>
              <w:pStyle w:val="Code"/>
            </w:pPr>
            <w:r>
              <w:t xml:space="preserve">        INTCON.GIE=1;</w:t>
            </w:r>
          </w:p>
          <w:p w:rsidR="007C0E11" w:rsidRDefault="007C0E11" w:rsidP="008D577C">
            <w:pPr>
              <w:pStyle w:val="Code"/>
            </w:pPr>
            <w:r>
              <w:t xml:space="preserve">        if (BattVolt&gt;620){PORTD=PORTD&amp;0b11110111;}         // turn off charger</w:t>
            </w:r>
          </w:p>
          <w:p w:rsidR="007C0E11" w:rsidRDefault="007C0E11" w:rsidP="008D577C">
            <w:pPr>
              <w:pStyle w:val="Code"/>
            </w:pPr>
            <w:r>
              <w:t xml:space="preserve">        else if (BattVolt&lt;=600){PORTD=PORTD|0b00001000;}   // turn on charger</w:t>
            </w:r>
          </w:p>
          <w:p w:rsidR="007C0E11" w:rsidRDefault="007C0E11" w:rsidP="008D577C">
            <w:pPr>
              <w:pStyle w:val="Code"/>
            </w:pPr>
            <w:r>
              <w:t xml:space="preserve">        }</w:t>
            </w:r>
          </w:p>
          <w:p w:rsidR="007C0E11" w:rsidRDefault="007C0E11" w:rsidP="008D577C">
            <w:pPr>
              <w:pStyle w:val="Code"/>
            </w:pPr>
            <w:r>
              <w:t>//        else if (BattVolt&lt;=570){PORTD=PORTD|0b01111100;}</w:t>
            </w:r>
          </w:p>
          <w:p w:rsidR="007C0E11" w:rsidRDefault="007C0E11" w:rsidP="008D577C">
            <w:pPr>
              <w:pStyle w:val="Code"/>
            </w:pPr>
          </w:p>
          <w:p w:rsidR="007C0E11" w:rsidRDefault="007C0E11" w:rsidP="008D577C">
            <w:pPr>
              <w:pStyle w:val="Code"/>
            </w:pPr>
            <w:r>
              <w:t xml:space="preserve">         clearwdt();</w:t>
            </w:r>
          </w:p>
          <w:p w:rsidR="007C0E11" w:rsidRDefault="007C0E11" w:rsidP="008D577C">
            <w:pPr>
              <w:pStyle w:val="Code"/>
            </w:pPr>
            <w:r>
              <w:t xml:space="preserve">      }while (1);</w:t>
            </w:r>
          </w:p>
          <w:p w:rsidR="007C0E11" w:rsidRDefault="007C0E11" w:rsidP="008D577C">
            <w:pPr>
              <w:pStyle w:val="Code"/>
            </w:pPr>
            <w:r>
              <w:lastRenderedPageBreak/>
              <w:t xml:space="preserve">    }</w:t>
            </w:r>
          </w:p>
          <w:p w:rsidR="007C0E11" w:rsidRDefault="007C0E11" w:rsidP="008D577C">
            <w:pPr>
              <w:pStyle w:val="Code"/>
            </w:pPr>
          </w:p>
          <w:p w:rsidR="007C0E11" w:rsidRDefault="007C0E11" w:rsidP="008D577C">
            <w:pPr>
              <w:pStyle w:val="Code"/>
            </w:pPr>
            <w:r>
              <w:t>}</w:t>
            </w:r>
          </w:p>
          <w:p w:rsidR="007C0E11" w:rsidRDefault="007C0E11" w:rsidP="008D577C">
            <w:pPr>
              <w:pStyle w:val="Code"/>
            </w:pPr>
          </w:p>
          <w:p w:rsidR="007C0E11" w:rsidRDefault="007C0E11" w:rsidP="008D577C">
            <w:pPr>
              <w:pStyle w:val="Code"/>
            </w:pPr>
            <w:r>
              <w:t>/*******************************************************************************</w:t>
            </w:r>
          </w:p>
          <w:p w:rsidR="007C0E11" w:rsidRDefault="007C0E11" w:rsidP="008D577C">
            <w:pPr>
              <w:pStyle w:val="Code"/>
            </w:pPr>
            <w:r>
              <w:t>* Watchdog reset function</w:t>
            </w:r>
          </w:p>
          <w:p w:rsidR="007C0E11" w:rsidRDefault="007C0E11" w:rsidP="008D577C">
            <w:pPr>
              <w:pStyle w:val="Code"/>
            </w:pPr>
            <w:r>
              <w:t>*******************************************************************************/</w:t>
            </w:r>
          </w:p>
          <w:p w:rsidR="007C0E11" w:rsidRDefault="007C0E11" w:rsidP="008D577C">
            <w:pPr>
              <w:pStyle w:val="Code"/>
            </w:pPr>
            <w:r>
              <w:t>void clearwdt(void){</w:t>
            </w:r>
          </w:p>
          <w:p w:rsidR="007C0E11" w:rsidRDefault="007C0E11" w:rsidP="008D577C">
            <w:pPr>
              <w:pStyle w:val="Code"/>
            </w:pPr>
            <w:r>
              <w:t>asm {</w:t>
            </w:r>
          </w:p>
          <w:p w:rsidR="007C0E11" w:rsidRDefault="007C0E11" w:rsidP="008D577C">
            <w:pPr>
              <w:pStyle w:val="Code"/>
            </w:pPr>
            <w:r>
              <w:t xml:space="preserve">     CLRWDT</w:t>
            </w:r>
          </w:p>
          <w:p w:rsidR="007C0E11" w:rsidRDefault="007C0E11" w:rsidP="008D577C">
            <w:pPr>
              <w:pStyle w:val="Code"/>
            </w:pPr>
            <w:r>
              <w:t xml:space="preserve">    }</w:t>
            </w:r>
          </w:p>
          <w:p w:rsidR="007C0E11" w:rsidRDefault="007C0E11" w:rsidP="008D577C">
            <w:pPr>
              <w:pStyle w:val="Code"/>
            </w:pPr>
            <w:r>
              <w:t>}</w:t>
            </w:r>
          </w:p>
          <w:p w:rsidR="007C0E11" w:rsidRDefault="007C0E11" w:rsidP="008D577C">
            <w:pPr>
              <w:pStyle w:val="Code"/>
            </w:pPr>
            <w:r>
              <w:t>////////////////////////////////////////////////////////////////////////////////</w:t>
            </w:r>
          </w:p>
          <w:p w:rsidR="007C0E11" w:rsidRDefault="007C0E11" w:rsidP="008D577C">
            <w:pPr>
              <w:pStyle w:val="Code"/>
            </w:pPr>
          </w:p>
          <w:p w:rsidR="007C0E11" w:rsidRDefault="007C0E11" w:rsidP="008D577C">
            <w:pPr>
              <w:pStyle w:val="Code"/>
            </w:pPr>
            <w:r>
              <w:t>//*****************************************************************************</w:t>
            </w:r>
          </w:p>
          <w:p w:rsidR="007C0E11" w:rsidRDefault="007C0E11" w:rsidP="008D577C">
            <w:pPr>
              <w:pStyle w:val="Code"/>
            </w:pPr>
            <w:r>
              <w:t>//Slave Read</w:t>
            </w:r>
          </w:p>
          <w:p w:rsidR="007C0E11" w:rsidRDefault="007C0E11" w:rsidP="008D577C">
            <w:pPr>
              <w:pStyle w:val="Code"/>
            </w:pPr>
            <w:r>
              <w:t>//*****************************************************************************</w:t>
            </w:r>
          </w:p>
          <w:p w:rsidR="007C0E11" w:rsidRDefault="007C0E11" w:rsidP="008D577C">
            <w:pPr>
              <w:pStyle w:val="Code"/>
            </w:pPr>
            <w:r>
              <w:t>char readi2cbyte(void)</w:t>
            </w:r>
          </w:p>
          <w:p w:rsidR="007C0E11" w:rsidRDefault="007C0E11" w:rsidP="008D577C">
            <w:pPr>
              <w:pStyle w:val="Code"/>
            </w:pPr>
            <w:r>
              <w:t xml:space="preserve"> {</w:t>
            </w:r>
          </w:p>
          <w:p w:rsidR="007C0E11" w:rsidRDefault="007C0E11" w:rsidP="008D577C">
            <w:pPr>
              <w:pStyle w:val="Code"/>
            </w:pPr>
            <w:r>
              <w:t xml:space="preserve">  while(!SSPSTAT.BF );    // wait till the buffer is full</w:t>
            </w:r>
          </w:p>
          <w:p w:rsidR="007C0E11" w:rsidRDefault="007C0E11" w:rsidP="008D577C">
            <w:pPr>
              <w:pStyle w:val="Code"/>
            </w:pPr>
            <w:r>
              <w:t xml:space="preserve">  PIR1.SSPIF=0;          // reset the overflow </w:t>
            </w:r>
            <w:r w:rsidR="00C37B52">
              <w:t>interrupt</w:t>
            </w:r>
            <w:r>
              <w:t>(sspov is tied to this)</w:t>
            </w:r>
          </w:p>
          <w:p w:rsidR="007C0E11" w:rsidRDefault="007C0E11" w:rsidP="008D577C">
            <w:pPr>
              <w:pStyle w:val="Code"/>
            </w:pPr>
            <w:r>
              <w:t xml:space="preserve">  SSPSTAT.BF=0;</w:t>
            </w:r>
          </w:p>
          <w:p w:rsidR="007C0E11" w:rsidRDefault="007C0E11" w:rsidP="008D577C">
            <w:pPr>
              <w:pStyle w:val="Code"/>
            </w:pPr>
            <w:r>
              <w:t xml:space="preserve">  return (SSPBUF);       // return databyte in buffer</w:t>
            </w:r>
          </w:p>
          <w:p w:rsidR="007C0E11" w:rsidRDefault="007C0E11" w:rsidP="008D577C">
            <w:pPr>
              <w:pStyle w:val="Code"/>
            </w:pPr>
            <w:r>
              <w:t xml:space="preserve"> }</w:t>
            </w:r>
          </w:p>
          <w:p w:rsidR="007C0E11" w:rsidRDefault="007C0E11" w:rsidP="008D577C">
            <w:pPr>
              <w:pStyle w:val="Code"/>
            </w:pPr>
            <w:r>
              <w:t>//*****************************************************************************</w:t>
            </w:r>
          </w:p>
          <w:p w:rsidR="007C0E11" w:rsidRDefault="007C0E11" w:rsidP="008D577C">
            <w:pPr>
              <w:pStyle w:val="Code"/>
            </w:pPr>
          </w:p>
          <w:p w:rsidR="007C0E11" w:rsidRDefault="007C0E11" w:rsidP="008D577C">
            <w:pPr>
              <w:pStyle w:val="Code"/>
            </w:pPr>
            <w:r>
              <w:t>//*****************************************************************************</w:t>
            </w:r>
          </w:p>
          <w:p w:rsidR="007C0E11" w:rsidRDefault="007C0E11" w:rsidP="008D577C">
            <w:pPr>
              <w:pStyle w:val="Code"/>
            </w:pPr>
            <w:r>
              <w:t>//Slave Write</w:t>
            </w:r>
          </w:p>
          <w:p w:rsidR="007C0E11" w:rsidRDefault="007C0E11" w:rsidP="008D577C">
            <w:pPr>
              <w:pStyle w:val="Code"/>
            </w:pPr>
            <w:r>
              <w:t>//*****************************************************************************</w:t>
            </w:r>
          </w:p>
          <w:p w:rsidR="007C0E11" w:rsidRDefault="007C0E11" w:rsidP="008D577C">
            <w:pPr>
              <w:pStyle w:val="Code"/>
            </w:pPr>
          </w:p>
          <w:p w:rsidR="007C0E11" w:rsidRDefault="007C0E11" w:rsidP="008D577C">
            <w:pPr>
              <w:pStyle w:val="Code"/>
            </w:pPr>
            <w:r>
              <w:t>void S_PUTS(char *wrptr) {</w:t>
            </w:r>
          </w:p>
          <w:p w:rsidR="007C0E11" w:rsidRDefault="007C0E11" w:rsidP="008D577C">
            <w:pPr>
              <w:pStyle w:val="Code"/>
            </w:pPr>
            <w:r>
              <w:t xml:space="preserve"> while((*wrptr!=0xFF &amp;&amp; *wrptr+1!=0x00)) {</w:t>
            </w:r>
          </w:p>
          <w:p w:rsidR="007C0E11" w:rsidRDefault="007C0E11" w:rsidP="008D577C">
            <w:pPr>
              <w:pStyle w:val="Code"/>
            </w:pPr>
            <w:r>
              <w:t xml:space="preserve">  SSPBUF=(*wrptr++);</w:t>
            </w:r>
          </w:p>
          <w:p w:rsidR="007C0E11" w:rsidRDefault="007C0E11" w:rsidP="008D577C">
            <w:pPr>
              <w:pStyle w:val="Code"/>
            </w:pPr>
            <w:r>
              <w:t xml:space="preserve">  SSPCON.CKP=1;</w:t>
            </w:r>
          </w:p>
          <w:p w:rsidR="007C0E11" w:rsidRDefault="007C0E11" w:rsidP="008D577C">
            <w:pPr>
              <w:pStyle w:val="Code"/>
            </w:pPr>
            <w:r>
              <w:t xml:space="preserve">  while(SSPSTAT.BF);</w:t>
            </w:r>
          </w:p>
          <w:p w:rsidR="007C0E11" w:rsidRDefault="007C0E11" w:rsidP="008D577C">
            <w:pPr>
              <w:pStyle w:val="Code"/>
            </w:pPr>
            <w:r>
              <w:t xml:space="preserve"> }</w:t>
            </w:r>
          </w:p>
          <w:p w:rsidR="007C0E11" w:rsidRDefault="007C0E11" w:rsidP="008D577C">
            <w:pPr>
              <w:pStyle w:val="Code"/>
            </w:pPr>
            <w:r>
              <w:t>}</w:t>
            </w:r>
          </w:p>
          <w:p w:rsidR="007C0E11" w:rsidRDefault="007C0E11" w:rsidP="008D577C">
            <w:pPr>
              <w:pStyle w:val="Code"/>
            </w:pPr>
          </w:p>
          <w:p w:rsidR="007C0E11" w:rsidRDefault="007C0E11" w:rsidP="008D577C">
            <w:pPr>
              <w:pStyle w:val="Code"/>
            </w:pPr>
            <w:r>
              <w:t>//******************************************************************************</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//ADC Read</w:t>
            </w:r>
          </w:p>
          <w:p w:rsidR="007C0E11" w:rsidRDefault="007C0E11" w:rsidP="008D577C">
            <w:pPr>
              <w:pStyle w:val="Code"/>
            </w:pPr>
            <w:r>
              <w:t>//*****************************************************************************</w:t>
            </w:r>
          </w:p>
          <w:p w:rsidR="007C0E11" w:rsidRDefault="007C0E11" w:rsidP="008D577C">
            <w:pPr>
              <w:pStyle w:val="Code"/>
            </w:pPr>
            <w:r>
              <w:t>void readADC (void)</w:t>
            </w:r>
          </w:p>
          <w:p w:rsidR="007C0E11" w:rsidRDefault="007C0E11" w:rsidP="008D577C">
            <w:pPr>
              <w:pStyle w:val="Code"/>
            </w:pPr>
            <w:r>
              <w:t>{</w:t>
            </w:r>
          </w:p>
          <w:p w:rsidR="007C0E11" w:rsidRDefault="007C0E11" w:rsidP="008D577C">
            <w:pPr>
              <w:pStyle w:val="Code"/>
            </w:pPr>
          </w:p>
          <w:p w:rsidR="007C0E11" w:rsidRDefault="007C0E11" w:rsidP="008D577C">
            <w:pPr>
              <w:pStyle w:val="Code"/>
            </w:pPr>
            <w:r>
              <w:t>BattVolt = getBattVolt;</w:t>
            </w:r>
          </w:p>
          <w:p w:rsidR="007C0E11" w:rsidRDefault="007C0E11" w:rsidP="008D577C">
            <w:pPr>
              <w:pStyle w:val="Code"/>
            </w:pPr>
            <w:r>
              <w:t>Battdraw = getBattDraw;</w:t>
            </w:r>
          </w:p>
          <w:p w:rsidR="007C0E11" w:rsidRDefault="007C0E11" w:rsidP="008D577C">
            <w:pPr>
              <w:pStyle w:val="Code"/>
            </w:pPr>
            <w:r>
              <w:t>Sol_1    = getSolCel_1;</w:t>
            </w:r>
          </w:p>
          <w:p w:rsidR="007C0E11" w:rsidRDefault="007C0E11" w:rsidP="008D577C">
            <w:pPr>
              <w:pStyle w:val="Code"/>
            </w:pPr>
            <w:r>
              <w:t>Sol_2    = getSolCel_2;</w:t>
            </w:r>
          </w:p>
          <w:p w:rsidR="007C0E11" w:rsidRDefault="007C0E11" w:rsidP="008D577C">
            <w:pPr>
              <w:pStyle w:val="Code"/>
            </w:pPr>
            <w:r>
              <w:t>Sol_3    = getSolCel_3;</w:t>
            </w:r>
          </w:p>
          <w:p w:rsidR="007C0E11" w:rsidRDefault="007C0E11" w:rsidP="008D577C">
            <w:pPr>
              <w:pStyle w:val="Code"/>
            </w:pPr>
            <w:r>
              <w:t>Sol_4    = getSolCel_4;</w:t>
            </w:r>
          </w:p>
          <w:p w:rsidR="007C0E11" w:rsidRDefault="007C0E11" w:rsidP="008D577C">
            <w:pPr>
              <w:pStyle w:val="Code"/>
            </w:pPr>
            <w:r>
              <w:t>Sol_5    = getSolCel_5;</w:t>
            </w:r>
          </w:p>
          <w:p w:rsidR="007C0E11" w:rsidRDefault="007C0E11" w:rsidP="008D577C">
            <w:pPr>
              <w:pStyle w:val="Code"/>
            </w:pPr>
            <w:r>
              <w:t>Sol_6    = getSolCel_6;</w:t>
            </w:r>
          </w:p>
          <w:p w:rsidR="007C0E11" w:rsidRDefault="007C0E11" w:rsidP="008D577C">
            <w:pPr>
              <w:pStyle w:val="Code"/>
            </w:pPr>
            <w:r>
              <w:t>Sol_volt = getSolVolt;</w:t>
            </w:r>
          </w:p>
          <w:p w:rsidR="007C0E11" w:rsidRDefault="007C0E11" w:rsidP="008D577C">
            <w:pPr>
              <w:pStyle w:val="Code"/>
            </w:pPr>
            <w:r>
              <w:t>powerstat=PORTD;</w:t>
            </w:r>
          </w:p>
          <w:p w:rsidR="007C0E11" w:rsidRDefault="007C0E11" w:rsidP="008D577C">
            <w:pPr>
              <w:pStyle w:val="Code"/>
            </w:pPr>
            <w:r>
              <w:t>chargestatus='G';</w:t>
            </w: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w:t>
            </w:r>
          </w:p>
          <w:p w:rsidR="007C0E11" w:rsidRDefault="007C0E11" w:rsidP="008D577C">
            <w:pPr>
              <w:pStyle w:val="Code"/>
            </w:pPr>
          </w:p>
          <w:p w:rsidR="007C0E11" w:rsidRDefault="007C0E11" w:rsidP="008D577C">
            <w:pPr>
              <w:pStyle w:val="Code"/>
            </w:pPr>
            <w:r>
              <w:t>//*****************************************************************************</w:t>
            </w:r>
          </w:p>
          <w:p w:rsidR="007C0E11" w:rsidRDefault="007C0E11" w:rsidP="008D577C">
            <w:pPr>
              <w:pStyle w:val="Code"/>
            </w:pPr>
            <w:r>
              <w:t>//COMUNICATIONS TEST</w:t>
            </w:r>
          </w:p>
          <w:p w:rsidR="007C0E11" w:rsidRDefault="007C0E11" w:rsidP="008D577C">
            <w:pPr>
              <w:pStyle w:val="Code"/>
            </w:pPr>
            <w:r>
              <w:t>//*****************************************************************************</w:t>
            </w:r>
          </w:p>
          <w:p w:rsidR="007C0E11" w:rsidRDefault="007C0E11" w:rsidP="008D577C">
            <w:pPr>
              <w:pStyle w:val="Code"/>
            </w:pPr>
            <w:r>
              <w:t>void howdy (void){</w:t>
            </w:r>
          </w:p>
          <w:p w:rsidR="007C0E11" w:rsidRDefault="007C0E11" w:rsidP="008D577C">
            <w:pPr>
              <w:pStyle w:val="Code"/>
            </w:pPr>
            <w:r>
              <w:lastRenderedPageBreak/>
              <w:t xml:space="preserve">     char k;</w:t>
            </w:r>
          </w:p>
          <w:p w:rsidR="007C0E11" w:rsidRDefault="007C0E11" w:rsidP="008D577C">
            <w:pPr>
              <w:pStyle w:val="Code"/>
            </w:pPr>
            <w:r>
              <w:t xml:space="preserve">     unsigned int check2;</w:t>
            </w:r>
          </w:p>
          <w:p w:rsidR="007C0E11" w:rsidRDefault="007C0E11" w:rsidP="008D577C">
            <w:pPr>
              <w:pStyle w:val="Code"/>
            </w:pPr>
          </w:p>
          <w:p w:rsidR="007C0E11" w:rsidRDefault="007C0E11" w:rsidP="008D577C">
            <w:pPr>
              <w:pStyle w:val="Code"/>
            </w:pPr>
            <w:r>
              <w:t xml:space="preserve">  dataout[0]=0x00;</w:t>
            </w:r>
          </w:p>
          <w:p w:rsidR="007C0E11" w:rsidRDefault="007C0E11" w:rsidP="008D577C">
            <w:pPr>
              <w:pStyle w:val="Code"/>
            </w:pPr>
            <w:r>
              <w:t xml:space="preserve">  dataout[1]=0x00;</w:t>
            </w:r>
          </w:p>
          <w:p w:rsidR="007C0E11" w:rsidRDefault="007C0E11" w:rsidP="008D577C">
            <w:pPr>
              <w:pStyle w:val="Code"/>
            </w:pPr>
            <w:r>
              <w:t xml:space="preserve">  dataout[2]=0x0A;</w:t>
            </w:r>
          </w:p>
          <w:p w:rsidR="007C0E11" w:rsidRDefault="007C0E11" w:rsidP="008D577C">
            <w:pPr>
              <w:pStyle w:val="Code"/>
            </w:pPr>
            <w:r>
              <w:t xml:space="preserve">  dataout[3]='H';</w:t>
            </w:r>
          </w:p>
          <w:p w:rsidR="007C0E11" w:rsidRDefault="007C0E11" w:rsidP="008D577C">
            <w:pPr>
              <w:pStyle w:val="Code"/>
            </w:pPr>
            <w:r>
              <w:t xml:space="preserve">  dataout[4]='O';</w:t>
            </w:r>
          </w:p>
          <w:p w:rsidR="007C0E11" w:rsidRDefault="007C0E11" w:rsidP="008D577C">
            <w:pPr>
              <w:pStyle w:val="Code"/>
            </w:pPr>
            <w:r>
              <w:t xml:space="preserve">  dataout[5]='W';</w:t>
            </w:r>
          </w:p>
          <w:p w:rsidR="007C0E11" w:rsidRDefault="007C0E11" w:rsidP="008D577C">
            <w:pPr>
              <w:pStyle w:val="Code"/>
            </w:pPr>
            <w:r>
              <w:t xml:space="preserve">  dataout[6]='D';</w:t>
            </w:r>
          </w:p>
          <w:p w:rsidR="007C0E11" w:rsidRDefault="007C0E11" w:rsidP="008D577C">
            <w:pPr>
              <w:pStyle w:val="Code"/>
            </w:pPr>
            <w:r>
              <w:t xml:space="preserve">  dataout[7]='Y';</w:t>
            </w:r>
          </w:p>
          <w:p w:rsidR="007C0E11" w:rsidRDefault="007C0E11" w:rsidP="008D577C">
            <w:pPr>
              <w:pStyle w:val="Code"/>
            </w:pPr>
            <w:r>
              <w:t xml:space="preserve">  dataout[8]='x';//null to end string</w:t>
            </w:r>
          </w:p>
          <w:p w:rsidR="007C0E11" w:rsidRDefault="007C0E11" w:rsidP="008D577C">
            <w:pPr>
              <w:pStyle w:val="Code"/>
            </w:pPr>
            <w:r>
              <w:t xml:space="preserve">  dataout[9]='y';</w:t>
            </w:r>
          </w:p>
          <w:p w:rsidR="007C0E11" w:rsidRDefault="007C0E11" w:rsidP="008D577C">
            <w:pPr>
              <w:pStyle w:val="Code"/>
            </w:pPr>
            <w:r>
              <w:t xml:space="preserve">  dataout[10]=0xFF;//null to end string</w:t>
            </w:r>
          </w:p>
          <w:p w:rsidR="007C0E11" w:rsidRDefault="007C0E11" w:rsidP="008D577C">
            <w:pPr>
              <w:pStyle w:val="Code"/>
            </w:pPr>
            <w:r>
              <w:t xml:space="preserve">  dataout[11]=0x00;</w:t>
            </w:r>
          </w:p>
          <w:p w:rsidR="007C0E11" w:rsidRDefault="007C0E11" w:rsidP="008D577C">
            <w:pPr>
              <w:pStyle w:val="Code"/>
            </w:pPr>
          </w:p>
          <w:p w:rsidR="007C0E11" w:rsidRDefault="007C0E11" w:rsidP="008D577C">
            <w:pPr>
              <w:pStyle w:val="Code"/>
            </w:pPr>
            <w:r>
              <w:t xml:space="preserve">  check2=0;</w:t>
            </w:r>
          </w:p>
          <w:p w:rsidR="007C0E11" w:rsidRDefault="007C0E11" w:rsidP="008D577C">
            <w:pPr>
              <w:pStyle w:val="Code"/>
            </w:pPr>
            <w:r>
              <w:t xml:space="preserve">  k=0;</w:t>
            </w:r>
          </w:p>
          <w:p w:rsidR="007C0E11" w:rsidRDefault="007C0E11" w:rsidP="008D577C">
            <w:pPr>
              <w:pStyle w:val="Code"/>
            </w:pPr>
            <w:r>
              <w:t xml:space="preserve">  while(dataout[k]!='x' &amp;&amp; dataout[k+1]!='y')</w:t>
            </w:r>
          </w:p>
          <w:p w:rsidR="007C0E11" w:rsidRDefault="007C0E11" w:rsidP="008D577C">
            <w:pPr>
              <w:pStyle w:val="Code"/>
            </w:pPr>
            <w:r>
              <w:t xml:space="preserve">  {</w:t>
            </w:r>
          </w:p>
          <w:p w:rsidR="007C0E11" w:rsidRDefault="007C0E11" w:rsidP="008D577C">
            <w:pPr>
              <w:pStyle w:val="Code"/>
            </w:pPr>
            <w:r>
              <w:t xml:space="preserve">    check2=check2 + dataout[k];</w:t>
            </w:r>
          </w:p>
          <w:p w:rsidR="007C0E11" w:rsidRDefault="007C0E11" w:rsidP="008D577C">
            <w:pPr>
              <w:pStyle w:val="Code"/>
            </w:pPr>
            <w:r>
              <w:t xml:space="preserve">    k++;</w:t>
            </w:r>
          </w:p>
          <w:p w:rsidR="007C0E11" w:rsidRDefault="007C0E11" w:rsidP="008D577C">
            <w:pPr>
              <w:pStyle w:val="Code"/>
            </w:pPr>
            <w:r>
              <w:t xml:space="preserve">  }</w:t>
            </w:r>
          </w:p>
          <w:p w:rsidR="007C0E11" w:rsidRDefault="007C0E11" w:rsidP="008D577C">
            <w:pPr>
              <w:pStyle w:val="Code"/>
            </w:pPr>
            <w:r>
              <w:t xml:space="preserve">  dataout[k]=Hi(check2);</w:t>
            </w:r>
          </w:p>
          <w:p w:rsidR="007C0E11" w:rsidRDefault="007C0E11" w:rsidP="008D577C">
            <w:pPr>
              <w:pStyle w:val="Code"/>
            </w:pPr>
            <w:r>
              <w:tab/>
              <w:t>dataout[k+1]=Lo(check2);</w:t>
            </w:r>
          </w:p>
          <w:p w:rsidR="007C0E11" w:rsidRDefault="007C0E11" w:rsidP="008D577C">
            <w:pPr>
              <w:pStyle w:val="Code"/>
            </w:pPr>
            <w:r>
              <w:t xml:space="preserve"> }</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//POWER DISTRIBUTION CONTROL</w:t>
            </w:r>
          </w:p>
          <w:p w:rsidR="007C0E11" w:rsidRDefault="007C0E11" w:rsidP="008D577C">
            <w:pPr>
              <w:pStyle w:val="Code"/>
            </w:pPr>
            <w:r>
              <w:t>//*****************************************************************************</w:t>
            </w:r>
          </w:p>
          <w:p w:rsidR="007C0E11" w:rsidRDefault="007C0E11" w:rsidP="008D577C">
            <w:pPr>
              <w:pStyle w:val="Code"/>
            </w:pPr>
            <w:r>
              <w:t xml:space="preserve"> void powerswitch(char *datain){</w:t>
            </w:r>
          </w:p>
          <w:p w:rsidR="007C0E11" w:rsidRDefault="007C0E11" w:rsidP="008D577C">
            <w:pPr>
              <w:pStyle w:val="Code"/>
            </w:pPr>
            <w:r>
              <w:t xml:space="preserve">  char k;</w:t>
            </w:r>
          </w:p>
          <w:p w:rsidR="007C0E11" w:rsidRDefault="007C0E11" w:rsidP="008D577C">
            <w:pPr>
              <w:pStyle w:val="Code"/>
            </w:pPr>
            <w:r>
              <w:t xml:space="preserve">  unsigned int check2;</w:t>
            </w:r>
          </w:p>
          <w:p w:rsidR="007C0E11" w:rsidRDefault="007C0E11" w:rsidP="008D577C">
            <w:pPr>
              <w:pStyle w:val="Code"/>
            </w:pPr>
          </w:p>
          <w:p w:rsidR="007C0E11" w:rsidRDefault="007C0E11" w:rsidP="008D577C">
            <w:pPr>
              <w:pStyle w:val="Code"/>
            </w:pPr>
            <w:r>
              <w:t xml:space="preserve">  char power;</w:t>
            </w:r>
          </w:p>
          <w:p w:rsidR="007C0E11" w:rsidRDefault="007C0E11" w:rsidP="008D577C">
            <w:pPr>
              <w:pStyle w:val="Code"/>
            </w:pPr>
            <w:r>
              <w:t xml:space="preserve">  power=PORTD;</w:t>
            </w:r>
          </w:p>
          <w:p w:rsidR="007C0E11" w:rsidRDefault="007C0E11" w:rsidP="008D577C">
            <w:pPr>
              <w:pStyle w:val="Code"/>
            </w:pPr>
            <w:r>
              <w:t xml:space="preserve">  </w:t>
            </w:r>
          </w:p>
          <w:p w:rsidR="007C0E11" w:rsidRDefault="007C0E11" w:rsidP="008D577C">
            <w:pPr>
              <w:pStyle w:val="Code"/>
            </w:pPr>
            <w:r>
              <w:t xml:space="preserve">  if (datain[0]==0xFF){ power.F4=1; } else if (datain[0]=0x11){power.F4=0;}</w:t>
            </w:r>
          </w:p>
          <w:p w:rsidR="007C0E11" w:rsidRDefault="007C0E11" w:rsidP="008D577C">
            <w:pPr>
              <w:pStyle w:val="Code"/>
            </w:pPr>
            <w:r>
              <w:t xml:space="preserve">  if (datain[1]==0xFF){ power.F5=1; } else if (datain[1]=0x11){power.F5=0;}</w:t>
            </w:r>
          </w:p>
          <w:p w:rsidR="007C0E11" w:rsidRDefault="007C0E11" w:rsidP="008D577C">
            <w:pPr>
              <w:pStyle w:val="Code"/>
            </w:pPr>
            <w:r>
              <w:t xml:space="preserve">  if (datain[2]==0xFF){ power.F6=1; } else if (datain[2]=0x11){power.F6=0;}</w:t>
            </w:r>
          </w:p>
          <w:p w:rsidR="007C0E11" w:rsidRDefault="007C0E11" w:rsidP="008D577C">
            <w:pPr>
              <w:pStyle w:val="Code"/>
            </w:pPr>
            <w:r>
              <w:t xml:space="preserve">  if (datain[3]==0xFF){ power.F7=1; } else if (datain[3]=0x11){power.F7=0;}</w:t>
            </w:r>
          </w:p>
          <w:p w:rsidR="007C0E11" w:rsidRDefault="007C0E11" w:rsidP="008D577C">
            <w:pPr>
              <w:pStyle w:val="Code"/>
            </w:pPr>
          </w:p>
          <w:p w:rsidR="007C0E11" w:rsidRDefault="007C0E11" w:rsidP="008D577C">
            <w:pPr>
              <w:pStyle w:val="Code"/>
            </w:pPr>
            <w:r>
              <w:t xml:space="preserve">  PORTD=power ;</w:t>
            </w:r>
          </w:p>
          <w:p w:rsidR="007C0E11" w:rsidRDefault="007C0E11" w:rsidP="008D577C">
            <w:pPr>
              <w:pStyle w:val="Code"/>
            </w:pPr>
          </w:p>
          <w:p w:rsidR="007C0E11" w:rsidRDefault="007C0E11" w:rsidP="008D577C">
            <w:pPr>
              <w:pStyle w:val="Code"/>
            </w:pPr>
            <w:r>
              <w:t xml:space="preserve">  dataout[0]=0x02;</w:t>
            </w:r>
          </w:p>
          <w:p w:rsidR="007C0E11" w:rsidRDefault="007C0E11" w:rsidP="008D577C">
            <w:pPr>
              <w:pStyle w:val="Code"/>
            </w:pPr>
            <w:r>
              <w:t xml:space="preserve">  dataout[1]=0x00;</w:t>
            </w:r>
          </w:p>
          <w:p w:rsidR="007C0E11" w:rsidRDefault="007C0E11" w:rsidP="008D577C">
            <w:pPr>
              <w:pStyle w:val="Code"/>
            </w:pPr>
            <w:r>
              <w:t xml:space="preserve">  dataout[2]=0x09;</w:t>
            </w:r>
          </w:p>
          <w:p w:rsidR="007C0E11" w:rsidRDefault="007C0E11" w:rsidP="008D577C">
            <w:pPr>
              <w:pStyle w:val="Code"/>
            </w:pPr>
            <w:r>
              <w:t xml:space="preserve">  if (PS1) {dataout[3]=0xFF;} else{dataout[3]=0x11;}</w:t>
            </w:r>
          </w:p>
          <w:p w:rsidR="007C0E11" w:rsidRDefault="007C0E11" w:rsidP="008D577C">
            <w:pPr>
              <w:pStyle w:val="Code"/>
            </w:pPr>
            <w:r>
              <w:t xml:space="preserve">  if (PS2) {dataout[4]=0xFF;} else{dataout[4]=0x11;}</w:t>
            </w:r>
          </w:p>
          <w:p w:rsidR="007C0E11" w:rsidRDefault="007C0E11" w:rsidP="008D577C">
            <w:pPr>
              <w:pStyle w:val="Code"/>
            </w:pPr>
            <w:r>
              <w:t xml:space="preserve">  if (PS3) {dataout[5]=0xFF;} else{dataout[5]=0x11;}</w:t>
            </w:r>
          </w:p>
          <w:p w:rsidR="007C0E11" w:rsidRDefault="007C0E11" w:rsidP="008D577C">
            <w:pPr>
              <w:pStyle w:val="Code"/>
            </w:pPr>
            <w:r>
              <w:t xml:space="preserve">  if (PS4) {dataout[6]=0xFF;} else{dataout[6]=0x11;}</w:t>
            </w:r>
          </w:p>
          <w:p w:rsidR="007C0E11" w:rsidRDefault="007C0E11" w:rsidP="008D577C">
            <w:pPr>
              <w:pStyle w:val="Code"/>
            </w:pPr>
            <w:r>
              <w:t xml:space="preserve">  dataout[7]='x';</w:t>
            </w:r>
          </w:p>
          <w:p w:rsidR="007C0E11" w:rsidRDefault="007C0E11" w:rsidP="008D577C">
            <w:pPr>
              <w:pStyle w:val="Code"/>
            </w:pPr>
            <w:r>
              <w:t xml:space="preserve">  dataout[8]='y';</w:t>
            </w:r>
          </w:p>
          <w:p w:rsidR="007C0E11" w:rsidRDefault="007C0E11" w:rsidP="008D577C">
            <w:pPr>
              <w:pStyle w:val="Code"/>
            </w:pPr>
            <w:r>
              <w:t xml:space="preserve">  dataout[10]=0xFF;//null to end string</w:t>
            </w:r>
          </w:p>
          <w:p w:rsidR="007C0E11" w:rsidRDefault="007C0E11" w:rsidP="008D577C">
            <w:pPr>
              <w:pStyle w:val="Code"/>
            </w:pPr>
            <w:r>
              <w:t xml:space="preserve">  dataout[11]=0x00;</w:t>
            </w:r>
          </w:p>
          <w:p w:rsidR="007C0E11" w:rsidRDefault="007C0E11" w:rsidP="008D577C">
            <w:pPr>
              <w:pStyle w:val="Code"/>
            </w:pPr>
          </w:p>
          <w:p w:rsidR="007C0E11" w:rsidRDefault="007C0E11" w:rsidP="008D577C">
            <w:pPr>
              <w:pStyle w:val="Code"/>
            </w:pPr>
            <w:r>
              <w:t xml:space="preserve">  check2=0;</w:t>
            </w:r>
          </w:p>
          <w:p w:rsidR="007C0E11" w:rsidRDefault="007C0E11" w:rsidP="008D577C">
            <w:pPr>
              <w:pStyle w:val="Code"/>
            </w:pPr>
            <w:r>
              <w:t xml:space="preserve">  k=0;</w:t>
            </w:r>
          </w:p>
          <w:p w:rsidR="007C0E11" w:rsidRDefault="007C0E11" w:rsidP="008D577C">
            <w:pPr>
              <w:pStyle w:val="Code"/>
            </w:pPr>
            <w:r>
              <w:t xml:space="preserve">  while(dataout[k]!='x' &amp;&amp; dataout[k+1]!='y')</w:t>
            </w:r>
          </w:p>
          <w:p w:rsidR="007C0E11" w:rsidRDefault="007C0E11" w:rsidP="008D577C">
            <w:pPr>
              <w:pStyle w:val="Code"/>
            </w:pPr>
            <w:r>
              <w:t xml:space="preserve">  {</w:t>
            </w:r>
          </w:p>
          <w:p w:rsidR="007C0E11" w:rsidRDefault="007C0E11" w:rsidP="008D577C">
            <w:pPr>
              <w:pStyle w:val="Code"/>
            </w:pPr>
            <w:r>
              <w:t xml:space="preserve">    check2=check2 + dataout[k];</w:t>
            </w:r>
          </w:p>
          <w:p w:rsidR="007C0E11" w:rsidRDefault="007C0E11" w:rsidP="008D577C">
            <w:pPr>
              <w:pStyle w:val="Code"/>
            </w:pPr>
            <w:r>
              <w:t xml:space="preserve">    k++;</w:t>
            </w:r>
          </w:p>
          <w:p w:rsidR="007C0E11" w:rsidRDefault="007C0E11" w:rsidP="008D577C">
            <w:pPr>
              <w:pStyle w:val="Code"/>
            </w:pPr>
            <w:r>
              <w:t xml:space="preserve">  }</w:t>
            </w:r>
          </w:p>
          <w:p w:rsidR="007C0E11" w:rsidRDefault="007C0E11" w:rsidP="008D577C">
            <w:pPr>
              <w:pStyle w:val="Code"/>
            </w:pPr>
            <w:r>
              <w:t xml:space="preserve">  dataout[k]=Hi(check2);</w:t>
            </w:r>
          </w:p>
          <w:p w:rsidR="007C0E11" w:rsidRDefault="007C0E11" w:rsidP="008D577C">
            <w:pPr>
              <w:pStyle w:val="Code"/>
            </w:pPr>
            <w:r>
              <w:tab/>
              <w:t>dataout[k+1]=Lo(check2);</w:t>
            </w:r>
          </w:p>
          <w:p w:rsidR="007C0E11" w:rsidRDefault="007C0E11" w:rsidP="008D577C">
            <w:pPr>
              <w:pStyle w:val="Code"/>
            </w:pPr>
            <w:r>
              <w:t xml:space="preserve">  </w:t>
            </w:r>
          </w:p>
          <w:p w:rsidR="007C0E11" w:rsidRDefault="007C0E11" w:rsidP="008D577C">
            <w:pPr>
              <w:pStyle w:val="Code"/>
            </w:pPr>
            <w:r>
              <w:t xml:space="preserve">  }</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//SOLAR POWER STATUS</w:t>
            </w:r>
          </w:p>
          <w:p w:rsidR="007C0E11" w:rsidRDefault="007C0E11" w:rsidP="008D577C">
            <w:pPr>
              <w:pStyle w:val="Code"/>
            </w:pPr>
            <w:r>
              <w:t>//*****************************************************************************</w:t>
            </w:r>
          </w:p>
          <w:p w:rsidR="007C0E11" w:rsidRDefault="007C0E11" w:rsidP="008D577C">
            <w:pPr>
              <w:pStyle w:val="Code"/>
            </w:pPr>
            <w:r>
              <w:t>void solarpanelstatus(void){</w:t>
            </w:r>
          </w:p>
          <w:p w:rsidR="007C0E11" w:rsidRDefault="007C0E11" w:rsidP="008D577C">
            <w:pPr>
              <w:pStyle w:val="Code"/>
            </w:pPr>
            <w:r>
              <w:t xml:space="preserve">  char k;</w:t>
            </w:r>
          </w:p>
          <w:p w:rsidR="007C0E11" w:rsidRDefault="007C0E11" w:rsidP="008D577C">
            <w:pPr>
              <w:pStyle w:val="Code"/>
            </w:pPr>
            <w:r>
              <w:t xml:space="preserve">  unsigned int check2;</w:t>
            </w:r>
          </w:p>
          <w:p w:rsidR="007C0E11" w:rsidRDefault="007C0E11" w:rsidP="008D577C">
            <w:pPr>
              <w:pStyle w:val="Code"/>
            </w:pPr>
            <w:r>
              <w:t xml:space="preserve">  dataout[0]=0x04;</w:t>
            </w:r>
          </w:p>
          <w:p w:rsidR="007C0E11" w:rsidRDefault="007C0E11" w:rsidP="008D577C">
            <w:pPr>
              <w:pStyle w:val="Code"/>
            </w:pPr>
            <w:r>
              <w:t xml:space="preserve">  dataout[1]=0x00;</w:t>
            </w:r>
          </w:p>
          <w:p w:rsidR="007C0E11" w:rsidRDefault="007C0E11" w:rsidP="008D577C">
            <w:pPr>
              <w:pStyle w:val="Code"/>
            </w:pPr>
            <w:r>
              <w:t xml:space="preserve">  dataout[2]=0x13;</w:t>
            </w:r>
          </w:p>
          <w:p w:rsidR="007C0E11" w:rsidRDefault="007C0E11" w:rsidP="008D577C">
            <w:pPr>
              <w:pStyle w:val="Code"/>
            </w:pPr>
            <w:r>
              <w:t xml:space="preserve">  dataout[3]=Hi(Sol_1);</w:t>
            </w:r>
          </w:p>
          <w:p w:rsidR="007C0E11" w:rsidRDefault="007C0E11" w:rsidP="008D577C">
            <w:pPr>
              <w:pStyle w:val="Code"/>
            </w:pPr>
            <w:r>
              <w:t xml:space="preserve">  dataout[4]=Lo(Sol_1);</w:t>
            </w:r>
          </w:p>
          <w:p w:rsidR="007C0E11" w:rsidRDefault="007C0E11" w:rsidP="008D577C">
            <w:pPr>
              <w:pStyle w:val="Code"/>
            </w:pPr>
            <w:r>
              <w:t xml:space="preserve">  dataout[5]=Hi(Sol_2);</w:t>
            </w:r>
          </w:p>
          <w:p w:rsidR="007C0E11" w:rsidRDefault="007C0E11" w:rsidP="008D577C">
            <w:pPr>
              <w:pStyle w:val="Code"/>
            </w:pPr>
            <w:r>
              <w:t xml:space="preserve">  dataout[6]=Lo(Sol_2);</w:t>
            </w:r>
          </w:p>
          <w:p w:rsidR="007C0E11" w:rsidRDefault="007C0E11" w:rsidP="008D577C">
            <w:pPr>
              <w:pStyle w:val="Code"/>
            </w:pPr>
            <w:r>
              <w:t xml:space="preserve">  dataout[7]=Hi(Sol_3);</w:t>
            </w:r>
          </w:p>
          <w:p w:rsidR="007C0E11" w:rsidRDefault="007C0E11" w:rsidP="008D577C">
            <w:pPr>
              <w:pStyle w:val="Code"/>
            </w:pPr>
            <w:r>
              <w:t xml:space="preserve">  dataout[8]=Lo(Sol_3);</w:t>
            </w:r>
          </w:p>
          <w:p w:rsidR="007C0E11" w:rsidRDefault="007C0E11" w:rsidP="008D577C">
            <w:pPr>
              <w:pStyle w:val="Code"/>
            </w:pPr>
            <w:r>
              <w:t xml:space="preserve">  dataout[9]=Hi(Sol_4);</w:t>
            </w:r>
          </w:p>
          <w:p w:rsidR="007C0E11" w:rsidRDefault="007C0E11" w:rsidP="008D577C">
            <w:pPr>
              <w:pStyle w:val="Code"/>
            </w:pPr>
            <w:r>
              <w:t xml:space="preserve">  dataout[10]=Lo(Sol_4);</w:t>
            </w:r>
          </w:p>
          <w:p w:rsidR="007C0E11" w:rsidRDefault="007C0E11" w:rsidP="008D577C">
            <w:pPr>
              <w:pStyle w:val="Code"/>
            </w:pPr>
            <w:r>
              <w:t xml:space="preserve">  dataout[11]=Hi(Sol_5);</w:t>
            </w:r>
          </w:p>
          <w:p w:rsidR="007C0E11" w:rsidRDefault="007C0E11" w:rsidP="008D577C">
            <w:pPr>
              <w:pStyle w:val="Code"/>
            </w:pPr>
            <w:r>
              <w:t xml:space="preserve">  dataout[12]=Lo(Sol_5);</w:t>
            </w:r>
          </w:p>
          <w:p w:rsidR="007C0E11" w:rsidRDefault="007C0E11" w:rsidP="008D577C">
            <w:pPr>
              <w:pStyle w:val="Code"/>
            </w:pPr>
            <w:r>
              <w:t xml:space="preserve">  dataout[13]=Hi(Sol_6);</w:t>
            </w:r>
          </w:p>
          <w:p w:rsidR="007C0E11" w:rsidRDefault="007C0E11" w:rsidP="008D577C">
            <w:pPr>
              <w:pStyle w:val="Code"/>
            </w:pPr>
            <w:r>
              <w:t xml:space="preserve">  dataout[14]=Lo(Sol_6);</w:t>
            </w:r>
          </w:p>
          <w:p w:rsidR="007C0E11" w:rsidRDefault="007C0E11" w:rsidP="008D577C">
            <w:pPr>
              <w:pStyle w:val="Code"/>
            </w:pPr>
            <w:r>
              <w:t xml:space="preserve">  dataout[15]=Hi(Sol_volt);</w:t>
            </w:r>
          </w:p>
          <w:p w:rsidR="007C0E11" w:rsidRDefault="007C0E11" w:rsidP="008D577C">
            <w:pPr>
              <w:pStyle w:val="Code"/>
            </w:pPr>
            <w:r>
              <w:t xml:space="preserve">  dataout[16]=Lo(Sol_volt);</w:t>
            </w:r>
          </w:p>
          <w:p w:rsidR="007C0E11" w:rsidRDefault="007C0E11" w:rsidP="008D577C">
            <w:pPr>
              <w:pStyle w:val="Code"/>
            </w:pPr>
            <w:r>
              <w:t xml:space="preserve">  dataout[17]='x';</w:t>
            </w:r>
          </w:p>
          <w:p w:rsidR="007C0E11" w:rsidRDefault="007C0E11" w:rsidP="008D577C">
            <w:pPr>
              <w:pStyle w:val="Code"/>
            </w:pPr>
            <w:r>
              <w:t xml:space="preserve">  dataout[18]='y';</w:t>
            </w:r>
          </w:p>
          <w:p w:rsidR="007C0E11" w:rsidRDefault="007C0E11" w:rsidP="008D577C">
            <w:pPr>
              <w:pStyle w:val="Code"/>
            </w:pPr>
            <w:r>
              <w:t xml:space="preserve">  dataout[19]=0xFF;//null to end string</w:t>
            </w:r>
          </w:p>
          <w:p w:rsidR="007C0E11" w:rsidRDefault="007C0E11" w:rsidP="008D577C">
            <w:pPr>
              <w:pStyle w:val="Code"/>
            </w:pPr>
            <w:r>
              <w:t xml:space="preserve">  dataout[20]=0x00;</w:t>
            </w:r>
          </w:p>
          <w:p w:rsidR="007C0E11" w:rsidRDefault="007C0E11" w:rsidP="008D577C">
            <w:pPr>
              <w:pStyle w:val="Code"/>
            </w:pPr>
          </w:p>
          <w:p w:rsidR="007C0E11" w:rsidRDefault="007C0E11" w:rsidP="008D577C">
            <w:pPr>
              <w:pStyle w:val="Code"/>
            </w:pPr>
            <w:r>
              <w:t xml:space="preserve">    check2=0;</w:t>
            </w:r>
          </w:p>
          <w:p w:rsidR="007C0E11" w:rsidRDefault="007C0E11" w:rsidP="008D577C">
            <w:pPr>
              <w:pStyle w:val="Code"/>
            </w:pPr>
            <w:r>
              <w:t xml:space="preserve">  k=0;</w:t>
            </w:r>
          </w:p>
          <w:p w:rsidR="007C0E11" w:rsidRDefault="007C0E11" w:rsidP="008D577C">
            <w:pPr>
              <w:pStyle w:val="Code"/>
            </w:pPr>
            <w:r>
              <w:t xml:space="preserve">  while(dataout[k]!='x' &amp;&amp; dataout[k+1]!='y')</w:t>
            </w:r>
          </w:p>
          <w:p w:rsidR="007C0E11" w:rsidRDefault="007C0E11" w:rsidP="008D577C">
            <w:pPr>
              <w:pStyle w:val="Code"/>
            </w:pPr>
            <w:r>
              <w:t xml:space="preserve">  {</w:t>
            </w:r>
          </w:p>
          <w:p w:rsidR="007C0E11" w:rsidRDefault="007C0E11" w:rsidP="008D577C">
            <w:pPr>
              <w:pStyle w:val="Code"/>
            </w:pPr>
            <w:r>
              <w:t xml:space="preserve">    check2=check2 + dataout[k];</w:t>
            </w:r>
          </w:p>
          <w:p w:rsidR="007C0E11" w:rsidRDefault="007C0E11" w:rsidP="008D577C">
            <w:pPr>
              <w:pStyle w:val="Code"/>
            </w:pPr>
            <w:r>
              <w:t xml:space="preserve">    k++;</w:t>
            </w:r>
          </w:p>
          <w:p w:rsidR="007C0E11" w:rsidRDefault="007C0E11" w:rsidP="008D577C">
            <w:pPr>
              <w:pStyle w:val="Code"/>
            </w:pPr>
            <w:r>
              <w:t xml:space="preserve">  }</w:t>
            </w:r>
          </w:p>
          <w:p w:rsidR="007C0E11" w:rsidRDefault="007C0E11" w:rsidP="008D577C">
            <w:pPr>
              <w:pStyle w:val="Code"/>
            </w:pPr>
            <w:r>
              <w:t xml:space="preserve">  dataout[k]=Hi(check2);</w:t>
            </w:r>
          </w:p>
          <w:p w:rsidR="007C0E11" w:rsidRDefault="007C0E11" w:rsidP="008D577C">
            <w:pPr>
              <w:pStyle w:val="Code"/>
            </w:pPr>
            <w:r>
              <w:tab/>
              <w:t>dataout[k+1]=Lo(check2);</w:t>
            </w:r>
          </w:p>
          <w:p w:rsidR="007C0E11" w:rsidRDefault="007C0E11" w:rsidP="008D577C">
            <w:pPr>
              <w:pStyle w:val="Code"/>
            </w:pPr>
          </w:p>
          <w:p w:rsidR="007C0E11" w:rsidRDefault="007C0E11" w:rsidP="008D577C">
            <w:pPr>
              <w:pStyle w:val="Code"/>
            </w:pPr>
            <w:r>
              <w:t xml:space="preserve">  }</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//BATTERY STATUS</w:t>
            </w:r>
          </w:p>
          <w:p w:rsidR="007C0E11" w:rsidRDefault="007C0E11" w:rsidP="008D577C">
            <w:pPr>
              <w:pStyle w:val="Code"/>
            </w:pPr>
            <w:r>
              <w:t>//*****************************************************************************</w:t>
            </w:r>
          </w:p>
          <w:p w:rsidR="007C0E11" w:rsidRDefault="007C0E11" w:rsidP="008D577C">
            <w:pPr>
              <w:pStyle w:val="Code"/>
            </w:pPr>
            <w:r>
              <w:t>void batterystatus(void){</w:t>
            </w:r>
          </w:p>
          <w:p w:rsidR="007C0E11" w:rsidRDefault="007C0E11" w:rsidP="008D577C">
            <w:pPr>
              <w:pStyle w:val="Code"/>
            </w:pPr>
            <w:r>
              <w:t xml:space="preserve">  char k;</w:t>
            </w:r>
          </w:p>
          <w:p w:rsidR="007C0E11" w:rsidRDefault="007C0E11" w:rsidP="008D577C">
            <w:pPr>
              <w:pStyle w:val="Code"/>
            </w:pPr>
            <w:r>
              <w:t xml:space="preserve">  unsigned int check2;</w:t>
            </w:r>
          </w:p>
          <w:p w:rsidR="007C0E11" w:rsidRDefault="007C0E11" w:rsidP="008D577C">
            <w:pPr>
              <w:pStyle w:val="Code"/>
            </w:pPr>
            <w:r>
              <w:t xml:space="preserve">  dataout[0]=0x08;</w:t>
            </w:r>
          </w:p>
          <w:p w:rsidR="007C0E11" w:rsidRDefault="007C0E11" w:rsidP="008D577C">
            <w:pPr>
              <w:pStyle w:val="Code"/>
            </w:pPr>
            <w:r>
              <w:t xml:space="preserve">  dataout[1]=0x00;</w:t>
            </w:r>
          </w:p>
          <w:p w:rsidR="007C0E11" w:rsidRDefault="007C0E11" w:rsidP="008D577C">
            <w:pPr>
              <w:pStyle w:val="Code"/>
            </w:pPr>
            <w:r>
              <w:t xml:space="preserve">  dataout[2]=0x0A;</w:t>
            </w:r>
          </w:p>
          <w:p w:rsidR="007C0E11" w:rsidRDefault="007C0E11" w:rsidP="008D577C">
            <w:pPr>
              <w:pStyle w:val="Code"/>
            </w:pPr>
            <w:r>
              <w:t xml:space="preserve">  dataout[3]=chargestatus;</w:t>
            </w:r>
          </w:p>
          <w:p w:rsidR="007C0E11" w:rsidRDefault="007C0E11" w:rsidP="008D577C">
            <w:pPr>
              <w:pStyle w:val="Code"/>
            </w:pPr>
            <w:r>
              <w:t xml:space="preserve">  dataout[4]=Hi(BattVolt);</w:t>
            </w:r>
          </w:p>
          <w:p w:rsidR="007C0E11" w:rsidRDefault="007C0E11" w:rsidP="008D577C">
            <w:pPr>
              <w:pStyle w:val="Code"/>
            </w:pPr>
            <w:r>
              <w:t xml:space="preserve">  dataout[5]=lo(BattVolt);</w:t>
            </w:r>
          </w:p>
          <w:p w:rsidR="007C0E11" w:rsidRDefault="007C0E11" w:rsidP="008D577C">
            <w:pPr>
              <w:pStyle w:val="Code"/>
            </w:pPr>
            <w:r>
              <w:t xml:space="preserve">  dataout[6]=Hi(Battdraw);</w:t>
            </w:r>
          </w:p>
          <w:p w:rsidR="007C0E11" w:rsidRDefault="007C0E11" w:rsidP="008D577C">
            <w:pPr>
              <w:pStyle w:val="Code"/>
            </w:pPr>
            <w:r>
              <w:t xml:space="preserve">  dataout[7]=Lo(Battdraw);</w:t>
            </w:r>
          </w:p>
          <w:p w:rsidR="007C0E11" w:rsidRDefault="007C0E11" w:rsidP="008D577C">
            <w:pPr>
              <w:pStyle w:val="Code"/>
            </w:pPr>
          </w:p>
          <w:p w:rsidR="007C0E11" w:rsidRDefault="007C0E11" w:rsidP="008D577C">
            <w:pPr>
              <w:pStyle w:val="Code"/>
            </w:pPr>
            <w:r>
              <w:t xml:space="preserve">  dataout[8]='x';</w:t>
            </w:r>
          </w:p>
          <w:p w:rsidR="007C0E11" w:rsidRDefault="007C0E11" w:rsidP="008D577C">
            <w:pPr>
              <w:pStyle w:val="Code"/>
            </w:pPr>
            <w:r>
              <w:t xml:space="preserve">  dataout[9]='y';</w:t>
            </w:r>
          </w:p>
          <w:p w:rsidR="007C0E11" w:rsidRDefault="007C0E11" w:rsidP="008D577C">
            <w:pPr>
              <w:pStyle w:val="Code"/>
            </w:pPr>
            <w:r>
              <w:t xml:space="preserve">  dataout[10]=0xFF;//null to end string</w:t>
            </w:r>
          </w:p>
          <w:p w:rsidR="007C0E11" w:rsidRDefault="007C0E11" w:rsidP="008D577C">
            <w:pPr>
              <w:pStyle w:val="Code"/>
            </w:pPr>
            <w:r>
              <w:t xml:space="preserve">  dataout[11]=0x00;</w:t>
            </w:r>
          </w:p>
          <w:p w:rsidR="007C0E11" w:rsidRDefault="007C0E11" w:rsidP="008D577C">
            <w:pPr>
              <w:pStyle w:val="Code"/>
            </w:pPr>
          </w:p>
          <w:p w:rsidR="007C0E11" w:rsidRDefault="007C0E11" w:rsidP="008D577C">
            <w:pPr>
              <w:pStyle w:val="Code"/>
            </w:pPr>
            <w:r>
              <w:t xml:space="preserve">    check2=0;</w:t>
            </w:r>
          </w:p>
          <w:p w:rsidR="007C0E11" w:rsidRDefault="007C0E11" w:rsidP="008D577C">
            <w:pPr>
              <w:pStyle w:val="Code"/>
            </w:pPr>
            <w:r>
              <w:t xml:space="preserve">  k=0;</w:t>
            </w:r>
          </w:p>
          <w:p w:rsidR="007C0E11" w:rsidRDefault="007C0E11" w:rsidP="008D577C">
            <w:pPr>
              <w:pStyle w:val="Code"/>
            </w:pPr>
            <w:r>
              <w:t xml:space="preserve">  while(dataout[k]!='x' &amp;&amp; dataout[k+1]!='y')</w:t>
            </w:r>
          </w:p>
          <w:p w:rsidR="007C0E11" w:rsidRDefault="007C0E11" w:rsidP="008D577C">
            <w:pPr>
              <w:pStyle w:val="Code"/>
            </w:pPr>
            <w:r>
              <w:t xml:space="preserve">  {</w:t>
            </w:r>
          </w:p>
          <w:p w:rsidR="007C0E11" w:rsidRDefault="007C0E11" w:rsidP="008D577C">
            <w:pPr>
              <w:pStyle w:val="Code"/>
            </w:pPr>
            <w:r>
              <w:t xml:space="preserve">    check2=check2 + dataout[k];</w:t>
            </w:r>
          </w:p>
          <w:p w:rsidR="007C0E11" w:rsidRDefault="007C0E11" w:rsidP="008D577C">
            <w:pPr>
              <w:pStyle w:val="Code"/>
            </w:pPr>
            <w:r>
              <w:lastRenderedPageBreak/>
              <w:t xml:space="preserve">    k++;</w:t>
            </w:r>
          </w:p>
          <w:p w:rsidR="007C0E11" w:rsidRDefault="007C0E11" w:rsidP="008D577C">
            <w:pPr>
              <w:pStyle w:val="Code"/>
            </w:pPr>
            <w:r>
              <w:t xml:space="preserve">  }</w:t>
            </w:r>
          </w:p>
          <w:p w:rsidR="007C0E11" w:rsidRDefault="007C0E11" w:rsidP="008D577C">
            <w:pPr>
              <w:pStyle w:val="Code"/>
            </w:pPr>
            <w:r>
              <w:t xml:space="preserve">  dataout[k]=Hi(check2);</w:t>
            </w:r>
          </w:p>
          <w:p w:rsidR="007C0E11" w:rsidRDefault="007C0E11" w:rsidP="008D577C">
            <w:pPr>
              <w:pStyle w:val="Code"/>
            </w:pPr>
            <w:r>
              <w:tab/>
              <w:t>dataout[k+1]=Lo(check2);</w:t>
            </w:r>
          </w:p>
          <w:p w:rsidR="007C0E11" w:rsidRDefault="007C0E11" w:rsidP="008D577C">
            <w:pPr>
              <w:pStyle w:val="Code"/>
            </w:pPr>
          </w:p>
          <w:p w:rsidR="007C0E11" w:rsidRDefault="007C0E11" w:rsidP="008D577C">
            <w:pPr>
              <w:pStyle w:val="Code"/>
            </w:pPr>
            <w:r>
              <w:t xml:space="preserve">  }</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//ERROR STATUS</w:t>
            </w:r>
          </w:p>
          <w:p w:rsidR="007C0E11" w:rsidRDefault="007C0E11" w:rsidP="008D577C">
            <w:pPr>
              <w:pStyle w:val="Code"/>
            </w:pPr>
            <w:r>
              <w:t>//*****************************************************************************</w:t>
            </w:r>
          </w:p>
          <w:p w:rsidR="007C0E11" w:rsidRDefault="007C0E11" w:rsidP="008D577C">
            <w:pPr>
              <w:pStyle w:val="Code"/>
            </w:pPr>
            <w:r>
              <w:t>void errorstatus(void){</w:t>
            </w:r>
          </w:p>
          <w:p w:rsidR="007C0E11" w:rsidRDefault="007C0E11" w:rsidP="008D577C">
            <w:pPr>
              <w:pStyle w:val="Code"/>
            </w:pPr>
            <w:r>
              <w:t>char k;</w:t>
            </w:r>
          </w:p>
          <w:p w:rsidR="007C0E11" w:rsidRDefault="007C0E11" w:rsidP="008D577C">
            <w:pPr>
              <w:pStyle w:val="Code"/>
            </w:pPr>
            <w:r>
              <w:t xml:space="preserve">  unsigned int check2;</w:t>
            </w:r>
          </w:p>
          <w:p w:rsidR="007C0E11" w:rsidRDefault="007C0E11" w:rsidP="008D577C">
            <w:pPr>
              <w:pStyle w:val="Code"/>
            </w:pPr>
            <w:r>
              <w:t xml:space="preserve">  dataout[0]=0xE0;</w:t>
            </w:r>
          </w:p>
          <w:p w:rsidR="007C0E11" w:rsidRDefault="007C0E11" w:rsidP="008D577C">
            <w:pPr>
              <w:pStyle w:val="Code"/>
            </w:pPr>
            <w:r>
              <w:t xml:space="preserve">  dataout[1]=0x00;</w:t>
            </w:r>
          </w:p>
          <w:p w:rsidR="007C0E11" w:rsidRDefault="007C0E11" w:rsidP="008D577C">
            <w:pPr>
              <w:pStyle w:val="Code"/>
            </w:pPr>
            <w:r>
              <w:t xml:space="preserve">  dataout[2]=0x06;</w:t>
            </w:r>
          </w:p>
          <w:p w:rsidR="007C0E11" w:rsidRDefault="007C0E11" w:rsidP="008D577C">
            <w:pPr>
              <w:pStyle w:val="Code"/>
            </w:pPr>
            <w:r>
              <w:t xml:space="preserve">  dataout[3]=lasterror;</w:t>
            </w:r>
          </w:p>
          <w:p w:rsidR="007C0E11" w:rsidRDefault="007C0E11" w:rsidP="008D577C">
            <w:pPr>
              <w:pStyle w:val="Code"/>
            </w:pPr>
            <w:r>
              <w:t xml:space="preserve">  dataout[4]='x';</w:t>
            </w:r>
          </w:p>
          <w:p w:rsidR="007C0E11" w:rsidRDefault="007C0E11" w:rsidP="008D577C">
            <w:pPr>
              <w:pStyle w:val="Code"/>
            </w:pPr>
            <w:r>
              <w:t xml:space="preserve">  dataout[5]='y';</w:t>
            </w:r>
          </w:p>
          <w:p w:rsidR="007C0E11" w:rsidRDefault="007C0E11" w:rsidP="008D577C">
            <w:pPr>
              <w:pStyle w:val="Code"/>
            </w:pPr>
            <w:r>
              <w:t xml:space="preserve">  dataout[6]=0xFF;//null to end string</w:t>
            </w:r>
          </w:p>
          <w:p w:rsidR="007C0E11" w:rsidRDefault="007C0E11" w:rsidP="008D577C">
            <w:pPr>
              <w:pStyle w:val="Code"/>
            </w:pPr>
            <w:r>
              <w:t xml:space="preserve">  dataout[7]=0x00;</w:t>
            </w:r>
          </w:p>
          <w:p w:rsidR="007C0E11" w:rsidRDefault="007C0E11" w:rsidP="008D577C">
            <w:pPr>
              <w:pStyle w:val="Code"/>
            </w:pPr>
          </w:p>
          <w:p w:rsidR="007C0E11" w:rsidRDefault="007C0E11" w:rsidP="008D577C">
            <w:pPr>
              <w:pStyle w:val="Code"/>
            </w:pPr>
            <w:r>
              <w:t xml:space="preserve">    check2=0;</w:t>
            </w:r>
          </w:p>
          <w:p w:rsidR="007C0E11" w:rsidRDefault="007C0E11" w:rsidP="008D577C">
            <w:pPr>
              <w:pStyle w:val="Code"/>
            </w:pPr>
            <w:r>
              <w:t xml:space="preserve">  k=0;</w:t>
            </w:r>
          </w:p>
          <w:p w:rsidR="007C0E11" w:rsidRDefault="007C0E11" w:rsidP="008D577C">
            <w:pPr>
              <w:pStyle w:val="Code"/>
            </w:pPr>
            <w:r>
              <w:t xml:space="preserve">  while(dataout[k]!='x' &amp;&amp; dataout[k+1]!='y')</w:t>
            </w:r>
          </w:p>
          <w:p w:rsidR="007C0E11" w:rsidRDefault="007C0E11" w:rsidP="008D577C">
            <w:pPr>
              <w:pStyle w:val="Code"/>
            </w:pPr>
            <w:r>
              <w:t xml:space="preserve">  {</w:t>
            </w:r>
          </w:p>
          <w:p w:rsidR="007C0E11" w:rsidRDefault="007C0E11" w:rsidP="008D577C">
            <w:pPr>
              <w:pStyle w:val="Code"/>
            </w:pPr>
            <w:r>
              <w:t xml:space="preserve">    check2=check2 + dataout[k];</w:t>
            </w:r>
          </w:p>
          <w:p w:rsidR="007C0E11" w:rsidRDefault="007C0E11" w:rsidP="008D577C">
            <w:pPr>
              <w:pStyle w:val="Code"/>
            </w:pPr>
            <w:r>
              <w:t xml:space="preserve">    k++;</w:t>
            </w:r>
          </w:p>
          <w:p w:rsidR="007C0E11" w:rsidRDefault="007C0E11" w:rsidP="008D577C">
            <w:pPr>
              <w:pStyle w:val="Code"/>
            </w:pPr>
            <w:r>
              <w:t xml:space="preserve">  }</w:t>
            </w:r>
          </w:p>
          <w:p w:rsidR="007C0E11" w:rsidRDefault="007C0E11" w:rsidP="008D577C">
            <w:pPr>
              <w:pStyle w:val="Code"/>
            </w:pPr>
            <w:r>
              <w:t xml:space="preserve">  dataout[k]=Hi(check2);</w:t>
            </w:r>
          </w:p>
          <w:p w:rsidR="007C0E11" w:rsidRDefault="007C0E11" w:rsidP="008D577C">
            <w:pPr>
              <w:pStyle w:val="Code"/>
            </w:pPr>
            <w:r>
              <w:tab/>
              <w:t>dataout[k+1]=Lo(check2);</w:t>
            </w:r>
          </w:p>
          <w:p w:rsidR="007C0E11" w:rsidRDefault="007C0E11" w:rsidP="008D577C">
            <w:pPr>
              <w:pStyle w:val="Code"/>
            </w:pPr>
            <w:r>
              <w:t>}</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Default="007C0E11" w:rsidP="008D577C">
            <w:pPr>
              <w:pStyle w:val="Code"/>
            </w:pPr>
            <w:r>
              <w:t>//*****************************************************************************</w:t>
            </w:r>
          </w:p>
          <w:p w:rsidR="007C0E11" w:rsidRDefault="007C0E11" w:rsidP="008D577C">
            <w:pPr>
              <w:pStyle w:val="Code"/>
            </w:pPr>
            <w:r>
              <w:t>//POWER DISTRIBUTION CONTROL</w:t>
            </w:r>
          </w:p>
          <w:p w:rsidR="007C0E11" w:rsidRDefault="007C0E11" w:rsidP="008D577C">
            <w:pPr>
              <w:pStyle w:val="Code"/>
            </w:pPr>
            <w:r>
              <w:t>//*****************************************************************************</w:t>
            </w:r>
          </w:p>
          <w:p w:rsidR="007C0E11" w:rsidRDefault="007C0E11" w:rsidP="008D577C">
            <w:pPr>
              <w:pStyle w:val="Code"/>
            </w:pPr>
            <w:r>
              <w:t>void commanderror(void){</w:t>
            </w:r>
          </w:p>
          <w:p w:rsidR="007C0E11" w:rsidRDefault="007C0E11" w:rsidP="008D577C">
            <w:pPr>
              <w:pStyle w:val="Code"/>
            </w:pPr>
            <w:r>
              <w:t xml:space="preserve">  dataout[0]=0xE0;</w:t>
            </w:r>
          </w:p>
          <w:p w:rsidR="007C0E11" w:rsidRDefault="007C0E11" w:rsidP="008D577C">
            <w:pPr>
              <w:pStyle w:val="Code"/>
            </w:pPr>
            <w:r>
              <w:t xml:space="preserve">  dataout[1]=0x00;</w:t>
            </w:r>
          </w:p>
          <w:p w:rsidR="007C0E11" w:rsidRDefault="007C0E11" w:rsidP="008D577C">
            <w:pPr>
              <w:pStyle w:val="Code"/>
            </w:pPr>
            <w:r>
              <w:t xml:space="preserve">  dataout[2]=0x06;</w:t>
            </w:r>
          </w:p>
          <w:p w:rsidR="007C0E11" w:rsidRDefault="007C0E11" w:rsidP="008D577C">
            <w:pPr>
              <w:pStyle w:val="Code"/>
            </w:pPr>
            <w:r>
              <w:t xml:space="preserve">  dataout[3]=0xE7;// bad ctrlbyte error</w:t>
            </w:r>
          </w:p>
          <w:p w:rsidR="007C0E11" w:rsidRDefault="007C0E11" w:rsidP="008D577C">
            <w:pPr>
              <w:pStyle w:val="Code"/>
            </w:pPr>
            <w:r>
              <w:t xml:space="preserve">  dataout[4]=0x01;// checksum MSB</w:t>
            </w:r>
          </w:p>
          <w:p w:rsidR="007C0E11" w:rsidRDefault="007C0E11" w:rsidP="008D577C">
            <w:pPr>
              <w:pStyle w:val="Code"/>
            </w:pPr>
            <w:r>
              <w:t xml:space="preserve">  dataout[5]=0xCD;// checksum LSB</w:t>
            </w:r>
          </w:p>
          <w:p w:rsidR="007C0E11" w:rsidRDefault="007C0E11" w:rsidP="008D577C">
            <w:pPr>
              <w:pStyle w:val="Code"/>
            </w:pPr>
            <w:r>
              <w:t xml:space="preserve">  dataout[6]=0xFF;//null to end string</w:t>
            </w:r>
          </w:p>
          <w:p w:rsidR="007C0E11" w:rsidRDefault="007C0E11" w:rsidP="008D577C">
            <w:pPr>
              <w:pStyle w:val="Code"/>
            </w:pPr>
            <w:r>
              <w:t xml:space="preserve">  dataout[7]=0x00;</w:t>
            </w:r>
          </w:p>
          <w:p w:rsidR="007C0E11" w:rsidRDefault="007C0E11" w:rsidP="008D577C">
            <w:pPr>
              <w:pStyle w:val="Code"/>
            </w:pPr>
            <w:r>
              <w:t>}</w:t>
            </w:r>
          </w:p>
          <w:p w:rsidR="007C0E11" w:rsidRDefault="007C0E11" w:rsidP="008D577C">
            <w:pPr>
              <w:pStyle w:val="Code"/>
            </w:pPr>
            <w:r>
              <w:t>//******************************************************************************</w:t>
            </w:r>
          </w:p>
          <w:p w:rsidR="007C0E11" w:rsidRDefault="007C0E11" w:rsidP="008D577C">
            <w:pPr>
              <w:pStyle w:val="Code"/>
            </w:pPr>
          </w:p>
          <w:p w:rsidR="007C0E11" w:rsidRDefault="007C0E11" w:rsidP="008D577C">
            <w:pPr>
              <w:pStyle w:val="Code"/>
            </w:pPr>
          </w:p>
          <w:p w:rsidR="007C0E11" w:rsidRPr="008B2809" w:rsidRDefault="007C0E11" w:rsidP="008D577C">
            <w:pPr>
              <w:pStyle w:val="Code"/>
            </w:pPr>
          </w:p>
        </w:tc>
      </w:tr>
    </w:tbl>
    <w:p w:rsidR="007C0E11" w:rsidRDefault="007C0E11" w:rsidP="007C0E11"/>
    <w:p w:rsidR="007C0E11" w:rsidRDefault="007C0E11" w:rsidP="007C0E11">
      <w:pPr>
        <w:pStyle w:val="Caption"/>
      </w:pPr>
      <w:r>
        <w:t xml:space="preserve">Code Excerpt </w:t>
      </w:r>
      <w:fldSimple w:instr=" SEQ Code_Excerpt \* ARABIC ">
        <w:r w:rsidR="00D46473">
          <w:rPr>
            <w:noProof/>
          </w:rPr>
          <w:t>4</w:t>
        </w:r>
      </w:fldSimple>
      <w:r w:rsidRPr="008B2809">
        <w:t xml:space="preserve">: </w:t>
      </w:r>
      <w:r>
        <w:t>Simulated master code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37"/>
      </w:tblGrid>
      <w:tr w:rsidR="007C0E11" w:rsidTr="00C13DA0">
        <w:tc>
          <w:tcPr>
            <w:tcW w:w="5000" w:type="pct"/>
          </w:tcPr>
          <w:p w:rsidR="007C0E11" w:rsidRDefault="007C0E11" w:rsidP="008D577C">
            <w:pPr>
              <w:pStyle w:val="Code"/>
            </w:pPr>
          </w:p>
          <w:p w:rsidR="00E96157" w:rsidRDefault="00E96157" w:rsidP="00E96157">
            <w:pPr>
              <w:pStyle w:val="Code"/>
            </w:pPr>
            <w:r>
              <w:t>#include "p24fj64ga002.h"</w:t>
            </w:r>
          </w:p>
          <w:p w:rsidR="00E96157" w:rsidRDefault="00E96157" w:rsidP="00E96157">
            <w:pPr>
              <w:pStyle w:val="Code"/>
            </w:pPr>
            <w:r>
              <w:t>// the above include path may be different for each user.  If a compile</w:t>
            </w:r>
          </w:p>
          <w:p w:rsidR="00E96157" w:rsidRDefault="00E96157" w:rsidP="00E96157">
            <w:pPr>
              <w:pStyle w:val="Code"/>
            </w:pPr>
            <w:r>
              <w:t>// time error appears then check the path for the file above and edit</w:t>
            </w:r>
          </w:p>
          <w:p w:rsidR="00E96157" w:rsidRDefault="00E96157" w:rsidP="00E96157">
            <w:pPr>
              <w:pStyle w:val="Code"/>
            </w:pPr>
            <w:r>
              <w:t>// the include statement above.</w:t>
            </w:r>
          </w:p>
          <w:p w:rsidR="00E96157" w:rsidRDefault="00E96157" w:rsidP="00E96157">
            <w:pPr>
              <w:pStyle w:val="Code"/>
            </w:pPr>
          </w:p>
          <w:p w:rsidR="00E96157" w:rsidRDefault="00E96157" w:rsidP="00E96157">
            <w:pPr>
              <w:pStyle w:val="Code"/>
            </w:pPr>
            <w:r>
              <w:t>#include&lt;i2c.h&gt;</w:t>
            </w:r>
          </w:p>
          <w:p w:rsidR="00E96157" w:rsidRDefault="00E96157" w:rsidP="00E96157">
            <w:pPr>
              <w:pStyle w:val="Code"/>
            </w:pPr>
          </w:p>
          <w:p w:rsidR="00E96157" w:rsidRDefault="00E96157" w:rsidP="00E96157">
            <w:pPr>
              <w:pStyle w:val="Code"/>
            </w:pPr>
          </w:p>
          <w:p w:rsidR="00E96157" w:rsidRDefault="00E96157" w:rsidP="00E96157">
            <w:pPr>
              <w:pStyle w:val="Code"/>
            </w:pPr>
            <w:r>
              <w:t xml:space="preserve">#define XTFREQ          7372800         </w:t>
            </w:r>
            <w:r>
              <w:tab/>
            </w:r>
            <w:r>
              <w:tab/>
              <w:t>//On-board Crystal frequency</w:t>
            </w:r>
          </w:p>
          <w:p w:rsidR="00E96157" w:rsidRDefault="00E96157" w:rsidP="00E96157">
            <w:pPr>
              <w:pStyle w:val="Code"/>
            </w:pPr>
            <w:r>
              <w:t xml:space="preserve">#define PLLMODE         2               </w:t>
            </w:r>
            <w:r>
              <w:tab/>
            </w:r>
            <w:r>
              <w:tab/>
              <w:t>//On-chip PLL setting</w:t>
            </w:r>
          </w:p>
          <w:p w:rsidR="00E96157" w:rsidRDefault="00E96157" w:rsidP="00E96157">
            <w:pPr>
              <w:pStyle w:val="Code"/>
            </w:pPr>
            <w:r>
              <w:lastRenderedPageBreak/>
              <w:t>#define FCY             XTFREQ*PLLMODE        //Instruction Cycle Frequency</w:t>
            </w:r>
          </w:p>
          <w:p w:rsidR="00E96157" w:rsidRDefault="00E96157" w:rsidP="00E96157">
            <w:pPr>
              <w:pStyle w:val="Code"/>
            </w:pPr>
            <w:r>
              <w:t xml:space="preserve">#define BAUDRATE         9600       </w:t>
            </w:r>
          </w:p>
          <w:p w:rsidR="00E96157" w:rsidRDefault="00E96157" w:rsidP="00E96157">
            <w:pPr>
              <w:pStyle w:val="Code"/>
            </w:pPr>
            <w:r>
              <w:t xml:space="preserve">#define BRGVAL          ((FCY/BAUDRATE)/16)-1 </w:t>
            </w:r>
          </w:p>
          <w:p w:rsidR="00E96157" w:rsidRDefault="00E96157" w:rsidP="00E96157">
            <w:pPr>
              <w:pStyle w:val="Code"/>
            </w:pPr>
            <w:r>
              <w:t>#define I2CBAUD</w:t>
            </w:r>
            <w:r>
              <w:tab/>
            </w:r>
            <w:r>
              <w:tab/>
            </w:r>
            <w:r>
              <w:tab/>
              <w:t>400000</w:t>
            </w:r>
            <w:r>
              <w:tab/>
            </w:r>
            <w:r>
              <w:tab/>
            </w:r>
            <w:r>
              <w:tab/>
            </w:r>
            <w:r>
              <w:tab/>
              <w:t>// i2c clock running at 400khz</w:t>
            </w:r>
          </w:p>
          <w:p w:rsidR="00E96157" w:rsidRDefault="00E96157" w:rsidP="00E96157">
            <w:pPr>
              <w:pStyle w:val="Code"/>
            </w:pPr>
          </w:p>
          <w:p w:rsidR="00E96157" w:rsidRDefault="00E96157" w:rsidP="00E96157">
            <w:pPr>
              <w:pStyle w:val="Code"/>
            </w:pPr>
          </w:p>
          <w:p w:rsidR="00E96157" w:rsidRDefault="00E96157" w:rsidP="00E96157">
            <w:pPr>
              <w:pStyle w:val="Code"/>
            </w:pPr>
            <w:r>
              <w:t>//_CONFIG1(JTAGEN_OFF&amp;GCP_OFF&amp;GWRP_OFF  &amp;COE_OFF&amp; ICS_PGx1  &amp;FWDTEN_OFF );</w:t>
            </w:r>
          </w:p>
          <w:p w:rsidR="00E96157" w:rsidRDefault="00E96157" w:rsidP="00E96157">
            <w:pPr>
              <w:pStyle w:val="Code"/>
            </w:pPr>
            <w:r>
              <w:t>//_CONFIG2(IESO_OFF &amp;FNOSC_PRIPLL&amp;FCKSM_CSDCMD&amp;OSCIOFNC_OFF &amp;I2C1SEL_SEC &amp;POSCMOD_XT );</w:t>
            </w:r>
          </w:p>
          <w:p w:rsidR="00E96157" w:rsidRDefault="00E96157" w:rsidP="00E96157">
            <w:pPr>
              <w:pStyle w:val="Code"/>
            </w:pPr>
          </w:p>
          <w:p w:rsidR="00E96157" w:rsidRDefault="00E96157" w:rsidP="00E96157">
            <w:pPr>
              <w:pStyle w:val="Code"/>
            </w:pPr>
            <w:r>
              <w:t>//</w:t>
            </w:r>
          </w:p>
          <w:p w:rsidR="00E96157" w:rsidRDefault="00E96157" w:rsidP="00E96157">
            <w:pPr>
              <w:pStyle w:val="Code"/>
            </w:pPr>
            <w:r>
              <w:t>char buffins[100]="testing123";</w:t>
            </w:r>
          </w:p>
          <w:p w:rsidR="00E96157" w:rsidRDefault="00E96157" w:rsidP="00E96157">
            <w:pPr>
              <w:pStyle w:val="Code"/>
            </w:pPr>
          </w:p>
          <w:p w:rsidR="00E96157" w:rsidRDefault="00E96157" w:rsidP="00E96157">
            <w:pPr>
              <w:pStyle w:val="Code"/>
            </w:pPr>
            <w:r>
              <w:t>void delay(void)</w:t>
            </w:r>
          </w:p>
          <w:p w:rsidR="00E96157" w:rsidRDefault="00E96157" w:rsidP="00E96157">
            <w:pPr>
              <w:pStyle w:val="Code"/>
            </w:pPr>
            <w:r>
              <w:t>{</w:t>
            </w:r>
          </w:p>
          <w:p w:rsidR="00E96157" w:rsidRDefault="00E96157" w:rsidP="00E96157">
            <w:pPr>
              <w:pStyle w:val="Code"/>
            </w:pPr>
            <w:r>
              <w:tab/>
              <w:t>int var1,var2;</w:t>
            </w:r>
          </w:p>
          <w:p w:rsidR="00E96157" w:rsidRDefault="00E96157" w:rsidP="00E96157">
            <w:pPr>
              <w:pStyle w:val="Code"/>
            </w:pPr>
            <w:r>
              <w:tab/>
              <w:t>for(var1=0;var1!=100;var1++)</w:t>
            </w:r>
          </w:p>
          <w:p w:rsidR="00E96157" w:rsidRDefault="00E96157" w:rsidP="00E96157">
            <w:pPr>
              <w:pStyle w:val="Code"/>
            </w:pPr>
            <w:r>
              <w:tab/>
              <w:t>{</w:t>
            </w:r>
          </w:p>
          <w:p w:rsidR="00E96157" w:rsidRDefault="00E96157" w:rsidP="00E96157">
            <w:pPr>
              <w:pStyle w:val="Code"/>
            </w:pPr>
            <w:r>
              <w:tab/>
            </w:r>
            <w:r>
              <w:tab/>
              <w:t>for(var2=0;var2!=10000;var2++);</w:t>
            </w:r>
          </w:p>
          <w:p w:rsidR="00E96157" w:rsidRDefault="00E96157" w:rsidP="00E96157">
            <w:pPr>
              <w:pStyle w:val="Code"/>
            </w:pPr>
            <w:r>
              <w:tab/>
              <w:t>}</w:t>
            </w:r>
          </w:p>
          <w:p w:rsidR="00E96157" w:rsidRDefault="00E96157" w:rsidP="00E96157">
            <w:pPr>
              <w:pStyle w:val="Code"/>
            </w:pPr>
            <w:r>
              <w:t>}</w:t>
            </w:r>
          </w:p>
          <w:p w:rsidR="00E96157" w:rsidRDefault="00E96157" w:rsidP="00E96157">
            <w:pPr>
              <w:pStyle w:val="Code"/>
            </w:pPr>
          </w:p>
          <w:p w:rsidR="00E96157" w:rsidRDefault="00E96157" w:rsidP="00E96157">
            <w:pPr>
              <w:pStyle w:val="Code"/>
            </w:pPr>
            <w:r>
              <w:t>void solarcheck(void);</w:t>
            </w:r>
          </w:p>
          <w:p w:rsidR="00E96157" w:rsidRDefault="00E96157" w:rsidP="00E96157">
            <w:pPr>
              <w:pStyle w:val="Code"/>
            </w:pPr>
            <w:r>
              <w:t>void commcheck(void);</w:t>
            </w:r>
          </w:p>
          <w:p w:rsidR="00E96157" w:rsidRDefault="00E96157" w:rsidP="00E96157">
            <w:pPr>
              <w:pStyle w:val="Code"/>
            </w:pPr>
            <w:r>
              <w:t>void battcheck(void);</w:t>
            </w:r>
          </w:p>
          <w:p w:rsidR="00E96157" w:rsidRDefault="00E96157" w:rsidP="00E96157">
            <w:pPr>
              <w:pStyle w:val="Code"/>
            </w:pPr>
            <w:r>
              <w:t>void UARTwritestring(char *stooring);</w:t>
            </w:r>
          </w:p>
          <w:p w:rsidR="00E96157" w:rsidRDefault="00E96157" w:rsidP="00E96157">
            <w:pPr>
              <w:pStyle w:val="Code"/>
            </w:pPr>
            <w:r>
              <w:t>void config_initialize_UART(void);</w:t>
            </w:r>
          </w:p>
          <w:p w:rsidR="00E96157" w:rsidRDefault="00E96157" w:rsidP="00E96157">
            <w:pPr>
              <w:pStyle w:val="Code"/>
            </w:pPr>
            <w:r>
              <w:t>void main(void)</w:t>
            </w:r>
          </w:p>
          <w:p w:rsidR="00E96157" w:rsidRDefault="00E96157" w:rsidP="00E96157">
            <w:pPr>
              <w:pStyle w:val="Code"/>
            </w:pPr>
            <w:r>
              <w:t>{</w:t>
            </w:r>
          </w:p>
          <w:p w:rsidR="00E96157" w:rsidRDefault="00E96157" w:rsidP="00E96157">
            <w:pPr>
              <w:pStyle w:val="Code"/>
            </w:pPr>
            <w:r>
              <w:tab/>
              <w:t>CLKDIVbits.RCDIV = 0;</w:t>
            </w:r>
          </w:p>
          <w:p w:rsidR="00E96157" w:rsidRDefault="00E96157" w:rsidP="00E96157">
            <w:pPr>
              <w:pStyle w:val="Code"/>
            </w:pPr>
            <w:r>
              <w:tab/>
              <w:t>RPINR18bits.U1RXR = 9;</w:t>
            </w:r>
            <w:r>
              <w:tab/>
              <w:t>// Make Pin RP9 U1RX</w:t>
            </w:r>
          </w:p>
          <w:p w:rsidR="00E96157" w:rsidRDefault="00E96157" w:rsidP="00E96157">
            <w:pPr>
              <w:pStyle w:val="Code"/>
            </w:pPr>
            <w:r>
              <w:tab/>
              <w:t>RPOR4bits.RP8R = 3;</w:t>
            </w:r>
            <w:r>
              <w:tab/>
            </w:r>
            <w:r>
              <w:tab/>
              <w:t>// Make Pin RP8 U1TX</w:t>
            </w:r>
          </w:p>
          <w:p w:rsidR="00E96157" w:rsidRDefault="00E96157" w:rsidP="00E96157">
            <w:pPr>
              <w:pStyle w:val="Code"/>
            </w:pPr>
          </w:p>
          <w:p w:rsidR="00E96157" w:rsidRDefault="00E96157" w:rsidP="00E96157">
            <w:pPr>
              <w:pStyle w:val="Code"/>
            </w:pPr>
            <w:r>
              <w:tab/>
              <w:t>TRISB = 0x0300;</w:t>
            </w:r>
          </w:p>
          <w:p w:rsidR="00E96157" w:rsidRDefault="00E96157" w:rsidP="00E96157">
            <w:pPr>
              <w:pStyle w:val="Code"/>
            </w:pPr>
            <w:r>
              <w:tab/>
              <w:t>U1BRG  = BRGVAL;</w:t>
            </w:r>
          </w:p>
          <w:p w:rsidR="00E96157" w:rsidRDefault="00E96157" w:rsidP="00E96157">
            <w:pPr>
              <w:pStyle w:val="Code"/>
            </w:pPr>
            <w:r>
              <w:tab/>
              <w:t xml:space="preserve">U1MODE = 0x8000; </w:t>
            </w:r>
            <w:r>
              <w:tab/>
            </w:r>
            <w:r>
              <w:tab/>
              <w:t xml:space="preserve">// Reset UART to 8-n-1, alt pins, and enable </w:t>
            </w:r>
          </w:p>
          <w:p w:rsidR="00E96157" w:rsidRDefault="00E96157" w:rsidP="00E96157">
            <w:pPr>
              <w:pStyle w:val="Code"/>
            </w:pPr>
            <w:r>
              <w:tab/>
              <w:t xml:space="preserve">U1STA  = 0x0440; </w:t>
            </w:r>
            <w:r>
              <w:tab/>
            </w:r>
            <w:r>
              <w:tab/>
              <w:t>// Reset status register and enable TX &amp; RX</w:t>
            </w:r>
          </w:p>
          <w:p w:rsidR="00E96157" w:rsidRDefault="00E96157" w:rsidP="00E96157">
            <w:pPr>
              <w:pStyle w:val="Code"/>
            </w:pPr>
          </w:p>
          <w:p w:rsidR="00E96157" w:rsidRDefault="00E96157" w:rsidP="00E96157">
            <w:pPr>
              <w:pStyle w:val="Code"/>
            </w:pPr>
          </w:p>
          <w:p w:rsidR="00E96157" w:rsidRDefault="00E96157" w:rsidP="00E96157">
            <w:pPr>
              <w:pStyle w:val="Code"/>
            </w:pPr>
            <w:r>
              <w:tab/>
              <w:t>PADCFG1 = 0xFF;</w:t>
            </w:r>
            <w:r>
              <w:tab/>
            </w:r>
            <w:r>
              <w:tab/>
            </w:r>
            <w:r>
              <w:tab/>
              <w:t xml:space="preserve">// Make analog pins digital </w:t>
            </w:r>
          </w:p>
          <w:p w:rsidR="00E96157" w:rsidRDefault="00E96157" w:rsidP="00E96157">
            <w:pPr>
              <w:pStyle w:val="Code"/>
            </w:pPr>
            <w:r>
              <w:tab/>
              <w:t>LATB  = 0xF000;</w:t>
            </w:r>
            <w:r>
              <w:tab/>
            </w:r>
            <w:r>
              <w:tab/>
            </w:r>
            <w:r>
              <w:tab/>
              <w:t>//Toggle LED's</w:t>
            </w:r>
          </w:p>
          <w:p w:rsidR="00E96157" w:rsidRDefault="00E96157" w:rsidP="00E96157">
            <w:pPr>
              <w:pStyle w:val="Code"/>
            </w:pPr>
            <w:r>
              <w:tab/>
              <w:t>TRISB = 0x00;</w:t>
            </w:r>
            <w:r>
              <w:tab/>
            </w:r>
            <w:r>
              <w:tab/>
            </w:r>
            <w:r>
              <w:tab/>
              <w:t>// Configure LED pins as output</w:t>
            </w:r>
          </w:p>
          <w:p w:rsidR="00E96157" w:rsidRDefault="00E96157" w:rsidP="00E96157">
            <w:pPr>
              <w:pStyle w:val="Code"/>
            </w:pPr>
            <w:r>
              <w:t xml:space="preserve">  </w:t>
            </w:r>
          </w:p>
          <w:p w:rsidR="00E96157" w:rsidRDefault="00E96157" w:rsidP="00E96157">
            <w:pPr>
              <w:pStyle w:val="Code"/>
            </w:pPr>
            <w:r>
              <w:tab/>
              <w:t>unsigned int config2, config1;</w:t>
            </w:r>
          </w:p>
          <w:p w:rsidR="00E96157" w:rsidRDefault="00E96157" w:rsidP="00E96157">
            <w:pPr>
              <w:pStyle w:val="Code"/>
            </w:pPr>
            <w:r>
              <w:t xml:space="preserve">  </w:t>
            </w:r>
            <w:r>
              <w:tab/>
              <w:t>//unsigned char *wrptr;</w:t>
            </w:r>
          </w:p>
          <w:p w:rsidR="00E96157" w:rsidRDefault="00E96157" w:rsidP="00E96157">
            <w:pPr>
              <w:pStyle w:val="Code"/>
            </w:pPr>
            <w:r>
              <w:t xml:space="preserve">  </w:t>
            </w:r>
            <w:r>
              <w:tab/>
              <w:t>//unsigned char tx_data[] = {0x00,0xFF,0x00,0xFF,};</w:t>
            </w:r>
          </w:p>
          <w:p w:rsidR="00E96157" w:rsidRDefault="00E96157" w:rsidP="00E96157">
            <w:pPr>
              <w:pStyle w:val="Code"/>
            </w:pPr>
            <w:r>
              <w:t>//</w:t>
            </w:r>
            <w:r>
              <w:tab/>
              <w:t xml:space="preserve">char check=0,ZZ=90;  </w:t>
            </w:r>
          </w:p>
          <w:p w:rsidR="00E96157" w:rsidRDefault="00E96157" w:rsidP="00E96157">
            <w:pPr>
              <w:pStyle w:val="Code"/>
            </w:pPr>
            <w:r>
              <w:t>//</w:t>
            </w:r>
            <w:r>
              <w:tab/>
              <w:t>unsigned int checksum;</w:t>
            </w:r>
          </w:p>
          <w:p w:rsidR="00E96157" w:rsidRDefault="00E96157" w:rsidP="00E96157">
            <w:pPr>
              <w:pStyle w:val="Code"/>
            </w:pPr>
            <w:r>
              <w:t>//</w:t>
            </w:r>
            <w:r>
              <w:tab/>
              <w:t>unsigned char i=0,X;</w:t>
            </w:r>
          </w:p>
          <w:p w:rsidR="00E96157" w:rsidRDefault="00E96157" w:rsidP="00E96157">
            <w:pPr>
              <w:pStyle w:val="Code"/>
            </w:pPr>
            <w:r>
              <w:tab/>
            </w:r>
          </w:p>
          <w:p w:rsidR="00E96157" w:rsidRDefault="00E96157" w:rsidP="00E96157">
            <w:pPr>
              <w:pStyle w:val="Code"/>
            </w:pPr>
            <w:r>
              <w:t>//</w:t>
            </w:r>
            <w:r>
              <w:tab/>
              <w:t>char Datain[20];</w:t>
            </w:r>
          </w:p>
          <w:p w:rsidR="00E96157" w:rsidRDefault="00E96157" w:rsidP="00E96157">
            <w:pPr>
              <w:pStyle w:val="Code"/>
            </w:pPr>
            <w:r>
              <w:t>//</w:t>
            </w:r>
            <w:r>
              <w:tab/>
              <w:t>unsigned char ctrlbyte ='Z';</w:t>
            </w:r>
          </w:p>
          <w:p w:rsidR="00E96157" w:rsidRDefault="00E96157" w:rsidP="00E96157">
            <w:pPr>
              <w:pStyle w:val="Code"/>
            </w:pPr>
            <w:r>
              <w:t>//</w:t>
            </w:r>
            <w:r>
              <w:tab/>
              <w:t>unsigned char length_msb='Z', length_lsb='Z',check_msb='Z',check_lsb='Z';</w:t>
            </w:r>
          </w:p>
          <w:p w:rsidR="00E96157" w:rsidRDefault="00E96157" w:rsidP="00E96157">
            <w:pPr>
              <w:pStyle w:val="Code"/>
            </w:pPr>
            <w:r>
              <w:t>//</w:t>
            </w:r>
            <w:r>
              <w:tab/>
              <w:t>unsigned int length, checkcalc=0, checkreceived, lasterror=0;</w:t>
            </w:r>
          </w:p>
          <w:p w:rsidR="00E96157" w:rsidRDefault="00E96157" w:rsidP="00E96157">
            <w:pPr>
              <w:pStyle w:val="Code"/>
            </w:pPr>
          </w:p>
          <w:p w:rsidR="00E96157" w:rsidRDefault="00E96157" w:rsidP="00E96157">
            <w:pPr>
              <w:pStyle w:val="Code"/>
            </w:pPr>
            <w:r>
              <w:t xml:space="preserve">  /* Baud rate is set for 100 Khz */</w:t>
            </w:r>
          </w:p>
          <w:p w:rsidR="00E96157" w:rsidRDefault="00E96157" w:rsidP="00E96157">
            <w:pPr>
              <w:pStyle w:val="Code"/>
            </w:pPr>
            <w:r>
              <w:t xml:space="preserve">  </w:t>
            </w:r>
            <w:r>
              <w:tab/>
              <w:t>config2 = 0x90;</w:t>
            </w:r>
          </w:p>
          <w:p w:rsidR="00E96157" w:rsidRDefault="00E96157" w:rsidP="00E96157">
            <w:pPr>
              <w:pStyle w:val="Code"/>
            </w:pPr>
            <w:r>
              <w:t xml:space="preserve">  /* Configure I2C for 7 bit address mode */</w:t>
            </w:r>
          </w:p>
          <w:p w:rsidR="00E96157" w:rsidRDefault="00E96157" w:rsidP="00E96157">
            <w:pPr>
              <w:pStyle w:val="Code"/>
            </w:pPr>
            <w:r>
              <w:tab/>
              <w:t>config1 = 0xF200; //(I2C_ON &amp; I2C_IDLE_CON &amp; I2C_CLK_HLD &amp;</w:t>
            </w:r>
          </w:p>
          <w:p w:rsidR="00E96157" w:rsidRDefault="00E96157" w:rsidP="00E96157">
            <w:pPr>
              <w:pStyle w:val="Code"/>
            </w:pPr>
            <w:r>
              <w:t xml:space="preserve">//             </w:t>
            </w:r>
            <w:r>
              <w:tab/>
              <w:t>I2C_IPMI_DIS &amp; I2C_7BIT_ADD &amp;</w:t>
            </w:r>
          </w:p>
          <w:p w:rsidR="00E96157" w:rsidRDefault="00E96157" w:rsidP="00E96157">
            <w:pPr>
              <w:pStyle w:val="Code"/>
            </w:pPr>
            <w:r>
              <w:t xml:space="preserve">//             </w:t>
            </w:r>
            <w:r>
              <w:tab/>
              <w:t>I2C_SLW_DIS &amp; I2C_SM_DIS &amp;</w:t>
            </w:r>
          </w:p>
          <w:p w:rsidR="00E96157" w:rsidRDefault="00E96157" w:rsidP="00E96157">
            <w:pPr>
              <w:pStyle w:val="Code"/>
            </w:pPr>
            <w:r>
              <w:t xml:space="preserve">//            </w:t>
            </w:r>
            <w:r>
              <w:tab/>
              <w:t>I2C_GCALL_DIS &amp; I2C_STR_DIS &amp;</w:t>
            </w:r>
          </w:p>
          <w:p w:rsidR="00E96157" w:rsidRDefault="00E96157" w:rsidP="00E96157">
            <w:pPr>
              <w:pStyle w:val="Code"/>
            </w:pPr>
            <w:r>
              <w:t xml:space="preserve">//             </w:t>
            </w:r>
            <w:r>
              <w:tab/>
              <w:t>I2C_NACK &amp; I2C_ACK_DIS &amp; I2C_RCV_DIS &amp;</w:t>
            </w:r>
          </w:p>
          <w:p w:rsidR="00E96157" w:rsidRDefault="00E96157" w:rsidP="00E96157">
            <w:pPr>
              <w:pStyle w:val="Code"/>
            </w:pPr>
            <w:r>
              <w:t xml:space="preserve">//             </w:t>
            </w:r>
            <w:r>
              <w:tab/>
              <w:t>I2C_STOP_DIS &amp; I2C_RESTART_DIS &amp;</w:t>
            </w:r>
          </w:p>
          <w:p w:rsidR="00E96157" w:rsidRDefault="00E96157" w:rsidP="00E96157">
            <w:pPr>
              <w:pStyle w:val="Code"/>
            </w:pPr>
            <w:r>
              <w:t xml:space="preserve">//             </w:t>
            </w:r>
            <w:r>
              <w:tab/>
              <w:t>I2C_START_DIS);</w:t>
            </w:r>
          </w:p>
          <w:p w:rsidR="00E96157" w:rsidRDefault="00E96157" w:rsidP="00E96157">
            <w:pPr>
              <w:pStyle w:val="Code"/>
            </w:pPr>
            <w:r>
              <w:tab/>
              <w:t xml:space="preserve">OpenI2C2(config1,config2); </w:t>
            </w:r>
            <w:r>
              <w:tab/>
            </w:r>
          </w:p>
          <w:p w:rsidR="00E96157" w:rsidRDefault="00E96157" w:rsidP="00E96157">
            <w:pPr>
              <w:pStyle w:val="Code"/>
            </w:pPr>
          </w:p>
          <w:p w:rsidR="00E96157" w:rsidRDefault="00E96157" w:rsidP="00E96157">
            <w:pPr>
              <w:pStyle w:val="Code"/>
            </w:pPr>
            <w:r>
              <w:t>config_initialize_UART();</w:t>
            </w:r>
          </w:p>
          <w:p w:rsidR="00E96157" w:rsidRDefault="00E96157" w:rsidP="00E96157">
            <w:pPr>
              <w:pStyle w:val="Code"/>
            </w:pPr>
            <w:r>
              <w:t xml:space="preserve">UARTwritestring(buffins);  </w:t>
            </w:r>
            <w:r>
              <w:tab/>
            </w:r>
          </w:p>
          <w:p w:rsidR="00E96157" w:rsidRDefault="00E96157" w:rsidP="00E96157">
            <w:pPr>
              <w:pStyle w:val="Code"/>
            </w:pPr>
            <w:r>
              <w:t xml:space="preserve">while(1){ </w:t>
            </w:r>
          </w:p>
          <w:p w:rsidR="00E96157" w:rsidRDefault="00E96157" w:rsidP="00E96157">
            <w:pPr>
              <w:pStyle w:val="Code"/>
            </w:pPr>
            <w:r>
              <w:lastRenderedPageBreak/>
              <w:t>commcheck();</w:t>
            </w:r>
          </w:p>
          <w:p w:rsidR="00E96157" w:rsidRDefault="00E96157" w:rsidP="00E96157">
            <w:pPr>
              <w:pStyle w:val="Code"/>
            </w:pPr>
            <w:r>
              <w:t>battcheck();</w:t>
            </w:r>
          </w:p>
          <w:p w:rsidR="00E96157" w:rsidRDefault="00E96157" w:rsidP="00E96157">
            <w:pPr>
              <w:pStyle w:val="Code"/>
            </w:pPr>
            <w:r>
              <w:t>solarcheck();</w:t>
            </w:r>
          </w:p>
          <w:p w:rsidR="00E96157" w:rsidRDefault="00E96157" w:rsidP="00E96157">
            <w:pPr>
              <w:pStyle w:val="Code"/>
            </w:pPr>
          </w:p>
          <w:p w:rsidR="00E96157" w:rsidRDefault="00E96157" w:rsidP="00E96157">
            <w:pPr>
              <w:pStyle w:val="Code"/>
            </w:pPr>
          </w:p>
          <w:p w:rsidR="00E96157" w:rsidRDefault="00E96157" w:rsidP="00E96157">
            <w:pPr>
              <w:pStyle w:val="Code"/>
            </w:pPr>
            <w:r>
              <w:t xml:space="preserve">   }</w:t>
            </w:r>
          </w:p>
          <w:p w:rsidR="00E96157" w:rsidRDefault="00E96157" w:rsidP="00E96157">
            <w:pPr>
              <w:pStyle w:val="Code"/>
            </w:pPr>
            <w:r>
              <w:t>return;</w:t>
            </w:r>
          </w:p>
          <w:p w:rsidR="00E96157" w:rsidRDefault="00E96157" w:rsidP="00E96157">
            <w:pPr>
              <w:pStyle w:val="Code"/>
            </w:pPr>
            <w:r>
              <w:t>}</w:t>
            </w:r>
          </w:p>
          <w:p w:rsidR="00E96157" w:rsidRDefault="00E96157" w:rsidP="00E96157">
            <w:pPr>
              <w:pStyle w:val="Code"/>
            </w:pPr>
          </w:p>
          <w:p w:rsidR="00E96157" w:rsidRDefault="00E96157" w:rsidP="00E96157">
            <w:pPr>
              <w:pStyle w:val="Code"/>
            </w:pPr>
            <w:r>
              <w:t>void commcheck(void){</w:t>
            </w:r>
          </w:p>
          <w:p w:rsidR="00E96157" w:rsidRDefault="00E96157" w:rsidP="00E96157">
            <w:pPr>
              <w:pStyle w:val="Code"/>
            </w:pPr>
            <w:r>
              <w:tab/>
              <w:t xml:space="preserve">char check=0,ZZ=90;  </w:t>
            </w:r>
          </w:p>
          <w:p w:rsidR="00E96157" w:rsidRDefault="00E96157" w:rsidP="00E96157">
            <w:pPr>
              <w:pStyle w:val="Code"/>
            </w:pPr>
            <w:r>
              <w:tab/>
              <w:t>unsigned int checksum;</w:t>
            </w:r>
          </w:p>
          <w:p w:rsidR="00E96157" w:rsidRDefault="00E96157" w:rsidP="00E96157">
            <w:pPr>
              <w:pStyle w:val="Code"/>
            </w:pPr>
            <w:r>
              <w:tab/>
              <w:t>unsigned char i=0,X;</w:t>
            </w:r>
          </w:p>
          <w:p w:rsidR="00E96157" w:rsidRDefault="00E96157" w:rsidP="00E96157">
            <w:pPr>
              <w:pStyle w:val="Code"/>
            </w:pPr>
            <w:r>
              <w:tab/>
            </w:r>
          </w:p>
          <w:p w:rsidR="00E96157" w:rsidRDefault="00E96157" w:rsidP="00E96157">
            <w:pPr>
              <w:pStyle w:val="Code"/>
            </w:pPr>
            <w:r>
              <w:tab/>
              <w:t>unsigned char Datain[20];</w:t>
            </w:r>
          </w:p>
          <w:p w:rsidR="00E96157" w:rsidRDefault="00E96157" w:rsidP="00E96157">
            <w:pPr>
              <w:pStyle w:val="Code"/>
            </w:pPr>
            <w:r>
              <w:tab/>
              <w:t>unsigned char ctrlbyte ='Z';</w:t>
            </w:r>
          </w:p>
          <w:p w:rsidR="00E96157" w:rsidRDefault="00E96157" w:rsidP="00E96157">
            <w:pPr>
              <w:pStyle w:val="Code"/>
            </w:pPr>
            <w:r>
              <w:tab/>
              <w:t>unsigned char length_msb='Z', length_lsb='Z',check_msb='Z',check_lsb='Z';</w:t>
            </w:r>
          </w:p>
          <w:p w:rsidR="00E96157" w:rsidRDefault="00E96157" w:rsidP="00E96157">
            <w:pPr>
              <w:pStyle w:val="Code"/>
            </w:pPr>
            <w:r>
              <w:tab/>
              <w:t>unsigned int length, checkcalc=0, checkreceived, lasterror=0;</w:t>
            </w:r>
          </w:p>
          <w:p w:rsidR="00E96157" w:rsidRDefault="00E96157" w:rsidP="00E96157">
            <w:pPr>
              <w:pStyle w:val="Code"/>
            </w:pPr>
          </w:p>
          <w:p w:rsidR="00E96157" w:rsidRDefault="00E96157" w:rsidP="00E96157">
            <w:pPr>
              <w:pStyle w:val="Code"/>
            </w:pPr>
            <w:r>
              <w:tab/>
              <w:t>IdleI2C2();</w:t>
            </w:r>
          </w:p>
          <w:p w:rsidR="00E96157" w:rsidRDefault="00E96157" w:rsidP="00E96157">
            <w:pPr>
              <w:pStyle w:val="Code"/>
            </w:pPr>
            <w:r>
              <w:tab/>
              <w:t>StartI2C2();</w:t>
            </w:r>
          </w:p>
          <w:p w:rsidR="00E96157" w:rsidRDefault="00E96157" w:rsidP="00E96157">
            <w:pPr>
              <w:pStyle w:val="Code"/>
            </w:pPr>
            <w:r>
              <w:t xml:space="preserve">    /* Wait till Start sequence is completed */</w:t>
            </w:r>
          </w:p>
          <w:p w:rsidR="00E96157" w:rsidRDefault="00E96157" w:rsidP="00E96157">
            <w:pPr>
              <w:pStyle w:val="Code"/>
            </w:pPr>
            <w:r>
              <w:t xml:space="preserve"> </w:t>
            </w:r>
            <w:r>
              <w:tab/>
              <w:t>while(I2C2CONbits.SEN );</w:t>
            </w:r>
          </w:p>
          <w:p w:rsidR="00E96157" w:rsidRDefault="00E96157" w:rsidP="00E96157">
            <w:pPr>
              <w:pStyle w:val="Code"/>
            </w:pPr>
            <w:r>
              <w:t xml:space="preserve">    /* Write Slave address and set master for transmission */</w:t>
            </w:r>
          </w:p>
          <w:p w:rsidR="00E96157" w:rsidRDefault="00E96157" w:rsidP="00E96157">
            <w:pPr>
              <w:pStyle w:val="Code"/>
            </w:pPr>
            <w:r>
              <w:t xml:space="preserve"> </w:t>
            </w:r>
            <w:r>
              <w:tab/>
              <w:t xml:space="preserve">check = MasterWriteI2C2(0xE6); </w:t>
            </w:r>
          </w:p>
          <w:p w:rsidR="00E96157" w:rsidRDefault="00E96157" w:rsidP="00E96157">
            <w:pPr>
              <w:pStyle w:val="Code"/>
            </w:pPr>
            <w:r>
              <w:t xml:space="preserve">    /* Wait till address is transmitted */</w:t>
            </w:r>
          </w:p>
          <w:p w:rsidR="00E96157" w:rsidRDefault="00E96157" w:rsidP="00E96157">
            <w:pPr>
              <w:pStyle w:val="Code"/>
            </w:pPr>
            <w:r>
              <w:tab/>
              <w:t>if (check==0 ){</w:t>
            </w:r>
          </w:p>
          <w:p w:rsidR="00E96157" w:rsidRDefault="00E96157" w:rsidP="00E96157">
            <w:pPr>
              <w:pStyle w:val="Code"/>
            </w:pPr>
            <w:r>
              <w:tab/>
            </w:r>
            <w:r>
              <w:tab/>
              <w:t>checksum=5;</w:t>
            </w:r>
          </w:p>
          <w:p w:rsidR="00E96157" w:rsidRDefault="00E96157" w:rsidP="00E96157">
            <w:pPr>
              <w:pStyle w:val="Code"/>
            </w:pPr>
            <w:r>
              <w:tab/>
            </w:r>
            <w:r>
              <w:tab/>
              <w:t>check_msb=checksum/256;</w:t>
            </w:r>
          </w:p>
          <w:p w:rsidR="00E96157" w:rsidRDefault="00E96157" w:rsidP="00E96157">
            <w:pPr>
              <w:pStyle w:val="Code"/>
            </w:pPr>
            <w:r>
              <w:tab/>
            </w:r>
            <w:r>
              <w:tab/>
              <w:t>check_lsb=checksum%256;</w:t>
            </w:r>
          </w:p>
          <w:p w:rsidR="00E96157" w:rsidRDefault="00E96157" w:rsidP="00E96157">
            <w:pPr>
              <w:pStyle w:val="Code"/>
            </w:pPr>
            <w:r>
              <w:tab/>
            </w:r>
            <w:r>
              <w:tab/>
              <w:t>LATB=0xA000;</w:t>
            </w:r>
            <w:r>
              <w:tab/>
            </w:r>
          </w:p>
          <w:p w:rsidR="00E96157" w:rsidRDefault="00E96157" w:rsidP="00E96157">
            <w:pPr>
              <w:pStyle w:val="Code"/>
            </w:pPr>
            <w:r>
              <w:tab/>
            </w:r>
            <w:r>
              <w:tab/>
              <w:t xml:space="preserve">IdleI2C2(); </w:t>
            </w:r>
            <w:r>
              <w:tab/>
            </w:r>
            <w:r>
              <w:tab/>
            </w:r>
          </w:p>
          <w:p w:rsidR="00E96157" w:rsidRDefault="00E96157" w:rsidP="00E96157">
            <w:pPr>
              <w:pStyle w:val="Code"/>
            </w:pPr>
            <w:r>
              <w:tab/>
            </w:r>
            <w:r>
              <w:tab/>
              <w:t xml:space="preserve">MasterWriteI2C2(0x00); // ctrlbyte </w:t>
            </w:r>
          </w:p>
          <w:p w:rsidR="00E96157" w:rsidRDefault="00E96157" w:rsidP="00E96157">
            <w:pPr>
              <w:pStyle w:val="Code"/>
            </w:pPr>
            <w:r>
              <w:tab/>
            </w:r>
            <w:r>
              <w:tab/>
              <w:t>IdleI2C2();</w:t>
            </w:r>
            <w:r>
              <w:tab/>
            </w:r>
            <w:r>
              <w:tab/>
            </w:r>
            <w:r>
              <w:tab/>
            </w:r>
          </w:p>
          <w:p w:rsidR="00E96157" w:rsidRDefault="00E96157" w:rsidP="00E96157">
            <w:pPr>
              <w:pStyle w:val="Code"/>
            </w:pPr>
            <w:r>
              <w:t xml:space="preserve"> </w:t>
            </w:r>
            <w:r>
              <w:tab/>
            </w:r>
            <w:r>
              <w:tab/>
              <w:t>MasterWriteI2C2(0x00);// length_msb</w:t>
            </w:r>
          </w:p>
          <w:p w:rsidR="00E96157" w:rsidRDefault="00E96157" w:rsidP="00E96157">
            <w:pPr>
              <w:pStyle w:val="Code"/>
            </w:pPr>
            <w:r>
              <w:tab/>
            </w:r>
            <w:r>
              <w:tab/>
              <w:t>IdleI2C2();</w:t>
            </w:r>
            <w:r>
              <w:tab/>
            </w:r>
            <w:r>
              <w:tab/>
            </w:r>
            <w:r>
              <w:tab/>
            </w:r>
          </w:p>
          <w:p w:rsidR="00E96157" w:rsidRDefault="00E96157" w:rsidP="00E96157">
            <w:pPr>
              <w:pStyle w:val="Code"/>
            </w:pPr>
            <w:r>
              <w:tab/>
            </w:r>
            <w:r>
              <w:tab/>
              <w:t>MasterWriteI2C2(0x05);// length_lsb</w:t>
            </w:r>
          </w:p>
          <w:p w:rsidR="00E96157" w:rsidRDefault="00E96157" w:rsidP="00E96157">
            <w:pPr>
              <w:pStyle w:val="Code"/>
            </w:pPr>
            <w:r>
              <w:tab/>
            </w:r>
            <w:r>
              <w:tab/>
              <w:t>IdleI2C2();</w:t>
            </w:r>
            <w:r>
              <w:tab/>
            </w:r>
            <w:r>
              <w:tab/>
            </w:r>
            <w:r>
              <w:tab/>
            </w:r>
          </w:p>
          <w:p w:rsidR="00E96157" w:rsidRDefault="00E96157" w:rsidP="00E96157">
            <w:pPr>
              <w:pStyle w:val="Code"/>
            </w:pPr>
            <w:r>
              <w:tab/>
              <w:t xml:space="preserve">    MasterWriteI2C2(check_msb);</w:t>
            </w:r>
          </w:p>
          <w:p w:rsidR="00E96157" w:rsidRDefault="00E96157" w:rsidP="00E96157">
            <w:pPr>
              <w:pStyle w:val="Code"/>
            </w:pPr>
            <w:r>
              <w:tab/>
            </w:r>
            <w:r>
              <w:tab/>
              <w:t>IdleI2C2();</w:t>
            </w:r>
            <w:r>
              <w:tab/>
            </w:r>
            <w:r>
              <w:tab/>
            </w:r>
            <w:r>
              <w:tab/>
            </w:r>
          </w:p>
          <w:p w:rsidR="00E96157" w:rsidRDefault="00E96157" w:rsidP="00E96157">
            <w:pPr>
              <w:pStyle w:val="Code"/>
            </w:pPr>
            <w:r>
              <w:tab/>
            </w:r>
            <w:r>
              <w:tab/>
              <w:t>MasterWriteI2C2(check_lsb);</w:t>
            </w:r>
          </w:p>
          <w:p w:rsidR="00E96157" w:rsidRDefault="00E96157" w:rsidP="00E96157">
            <w:pPr>
              <w:pStyle w:val="Code"/>
            </w:pPr>
            <w:r>
              <w:tab/>
            </w:r>
            <w:r>
              <w:tab/>
              <w:t>IdleI2C2();</w:t>
            </w:r>
            <w:r>
              <w:tab/>
            </w:r>
            <w:r>
              <w:tab/>
            </w:r>
            <w:r>
              <w:tab/>
            </w:r>
          </w:p>
          <w:p w:rsidR="00E96157" w:rsidRDefault="00E96157" w:rsidP="00E96157">
            <w:pPr>
              <w:pStyle w:val="Code"/>
            </w:pPr>
            <w:r>
              <w:tab/>
            </w:r>
            <w:r>
              <w:tab/>
              <w:t>StopI2C2();</w:t>
            </w:r>
            <w:r>
              <w:tab/>
            </w:r>
          </w:p>
          <w:p w:rsidR="00E96157" w:rsidRDefault="00E96157" w:rsidP="00E96157">
            <w:pPr>
              <w:pStyle w:val="Code"/>
            </w:pPr>
            <w:r>
              <w:tab/>
              <w:t>}</w:t>
            </w:r>
          </w:p>
          <w:p w:rsidR="00E96157" w:rsidRDefault="00E96157" w:rsidP="00E96157">
            <w:pPr>
              <w:pStyle w:val="Code"/>
            </w:pPr>
          </w:p>
          <w:p w:rsidR="00E96157" w:rsidRDefault="00E96157" w:rsidP="00E96157">
            <w:pPr>
              <w:pStyle w:val="Code"/>
            </w:pPr>
            <w:r>
              <w:t>delay();</w:t>
            </w:r>
          </w:p>
          <w:p w:rsidR="00E96157" w:rsidRDefault="00E96157" w:rsidP="00E96157">
            <w:pPr>
              <w:pStyle w:val="Code"/>
            </w:pPr>
            <w:r>
              <w:t>//get12cdata ();</w:t>
            </w:r>
          </w:p>
          <w:p w:rsidR="00E96157" w:rsidRDefault="00E96157" w:rsidP="00E96157">
            <w:pPr>
              <w:pStyle w:val="Code"/>
            </w:pPr>
          </w:p>
          <w:p w:rsidR="00E96157" w:rsidRDefault="00E96157" w:rsidP="00E96157">
            <w:pPr>
              <w:pStyle w:val="Code"/>
            </w:pPr>
            <w:r>
              <w:tab/>
              <w:t>IdleI2C2();</w:t>
            </w:r>
          </w:p>
          <w:p w:rsidR="00E96157" w:rsidRDefault="00E96157" w:rsidP="00E96157">
            <w:pPr>
              <w:pStyle w:val="Code"/>
            </w:pPr>
            <w:r>
              <w:t xml:space="preserve">  </w:t>
            </w:r>
            <w:r>
              <w:tab/>
              <w:t>StartI2C2();</w:t>
            </w:r>
          </w:p>
          <w:p w:rsidR="00E96157" w:rsidRDefault="00E96157" w:rsidP="00E96157">
            <w:pPr>
              <w:pStyle w:val="Code"/>
            </w:pPr>
            <w:r>
              <w:tab/>
              <w:t>while(I2C2CONbits.SEN );</w:t>
            </w:r>
          </w:p>
          <w:p w:rsidR="00E96157" w:rsidRDefault="00E96157" w:rsidP="00E96157">
            <w:pPr>
              <w:pStyle w:val="Code"/>
            </w:pPr>
            <w:r>
              <w:tab/>
              <w:t xml:space="preserve">check = MasterWriteI2C2(0xE7);//  Write Slave address and set master for </w:t>
            </w:r>
            <w:r w:rsidR="008A7115">
              <w:t>receive</w:t>
            </w:r>
            <w:r>
              <w:t xml:space="preserve"> </w:t>
            </w:r>
          </w:p>
          <w:p w:rsidR="00E96157" w:rsidRDefault="00E96157" w:rsidP="00E96157">
            <w:pPr>
              <w:pStyle w:val="Code"/>
            </w:pPr>
            <w:r>
              <w:tab/>
              <w:t>if (check==0 ){</w:t>
            </w:r>
          </w:p>
          <w:p w:rsidR="00E96157" w:rsidRDefault="00E96157" w:rsidP="00E96157">
            <w:pPr>
              <w:pStyle w:val="Code"/>
            </w:pPr>
            <w:r>
              <w:tab/>
            </w:r>
            <w:r>
              <w:tab/>
              <w:t>LATB=0x5000;</w:t>
            </w:r>
            <w:r>
              <w:tab/>
            </w:r>
          </w:p>
          <w:p w:rsidR="00E96157" w:rsidRDefault="00E96157" w:rsidP="00E96157">
            <w:pPr>
              <w:pStyle w:val="Code"/>
            </w:pPr>
            <w:r>
              <w:tab/>
            </w:r>
            <w:r>
              <w:tab/>
              <w:t xml:space="preserve">IdleI2C2(); </w:t>
            </w:r>
          </w:p>
          <w:p w:rsidR="00E96157" w:rsidRDefault="00E96157" w:rsidP="00E96157">
            <w:pPr>
              <w:pStyle w:val="Code"/>
            </w:pPr>
            <w:r>
              <w:tab/>
            </w:r>
          </w:p>
          <w:p w:rsidR="00E96157" w:rsidRDefault="00E96157" w:rsidP="00E96157">
            <w:pPr>
              <w:pStyle w:val="Code"/>
            </w:pPr>
            <w:r>
              <w:tab/>
            </w:r>
            <w:r>
              <w:tab/>
              <w:t>ctrlbyte=</w:t>
            </w:r>
            <w:r>
              <w:tab/>
              <w:t>MasterReadI2C2();</w:t>
            </w:r>
          </w:p>
          <w:p w:rsidR="00E96157" w:rsidRDefault="00E96157" w:rsidP="00E96157">
            <w:pPr>
              <w:pStyle w:val="Code"/>
            </w:pPr>
            <w:r>
              <w:t xml:space="preserve"> </w:t>
            </w: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p>
          <w:p w:rsidR="00E96157" w:rsidRDefault="00E96157" w:rsidP="00E96157">
            <w:pPr>
              <w:pStyle w:val="Code"/>
            </w:pPr>
            <w:r>
              <w:tab/>
            </w:r>
            <w:r>
              <w:tab/>
              <w:t>length_msb=MasterReadI2C2();  /* read the high byte of length */</w:t>
            </w:r>
          </w:p>
          <w:p w:rsidR="00E96157" w:rsidRDefault="00E96157" w:rsidP="00E96157">
            <w:pPr>
              <w:pStyle w:val="Code"/>
            </w:pP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p>
          <w:p w:rsidR="00E96157" w:rsidRDefault="00E96157" w:rsidP="00E96157">
            <w:pPr>
              <w:pStyle w:val="Code"/>
            </w:pPr>
            <w:r>
              <w:tab/>
            </w:r>
            <w:r>
              <w:tab/>
              <w:t>length_lsb=MasterReadI2C2();  /* read the low byte of sentence length*/</w:t>
            </w:r>
          </w:p>
          <w:p w:rsidR="00E96157" w:rsidRDefault="00E96157" w:rsidP="00E96157">
            <w:pPr>
              <w:pStyle w:val="Code"/>
            </w:pP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p>
          <w:p w:rsidR="00E96157" w:rsidRDefault="00E96157" w:rsidP="00E96157">
            <w:pPr>
              <w:pStyle w:val="Code"/>
            </w:pPr>
            <w:r>
              <w:tab/>
            </w:r>
            <w:r>
              <w:tab/>
              <w:t>length=length_msb*0x100+length_lsb;  /* calculate length for the data loop*/</w:t>
            </w:r>
          </w:p>
          <w:p w:rsidR="00E96157" w:rsidRDefault="00E96157" w:rsidP="00E96157">
            <w:pPr>
              <w:pStyle w:val="Code"/>
            </w:pPr>
            <w:r>
              <w:t xml:space="preserve">   </w:t>
            </w:r>
            <w:r>
              <w:tab/>
            </w:r>
            <w:r>
              <w:tab/>
              <w:t>if (length&lt;20){                      /* check to see if its smaller then predefined size*/</w:t>
            </w:r>
          </w:p>
          <w:p w:rsidR="00E96157" w:rsidRDefault="00E96157" w:rsidP="00E96157">
            <w:pPr>
              <w:pStyle w:val="Code"/>
            </w:pPr>
            <w:r>
              <w:tab/>
            </w:r>
            <w:r>
              <w:tab/>
            </w:r>
            <w:r>
              <w:tab/>
              <w:t>X=length_lsb-5;</w:t>
            </w:r>
          </w:p>
          <w:p w:rsidR="00E96157" w:rsidRDefault="00E96157" w:rsidP="00E96157">
            <w:pPr>
              <w:pStyle w:val="Code"/>
            </w:pPr>
            <w:r>
              <w:t xml:space="preserve">      </w:t>
            </w:r>
            <w:r>
              <w:tab/>
            </w:r>
            <w:r>
              <w:tab/>
              <w:t>for (i=0;i&lt;(X);i++){</w:t>
            </w:r>
          </w:p>
          <w:p w:rsidR="00E96157" w:rsidRDefault="00E96157" w:rsidP="00E96157">
            <w:pPr>
              <w:pStyle w:val="Code"/>
            </w:pPr>
            <w:r>
              <w:t xml:space="preserve">      </w:t>
            </w:r>
            <w:r>
              <w:tab/>
            </w:r>
            <w:r>
              <w:tab/>
            </w:r>
            <w:r>
              <w:tab/>
              <w:t>Datain[i]=MasterReadI2C2();        /*read in data bytes into an array*/</w:t>
            </w:r>
          </w:p>
          <w:p w:rsidR="00E96157" w:rsidRDefault="00E96157" w:rsidP="00E96157">
            <w:pPr>
              <w:pStyle w:val="Code"/>
            </w:pPr>
            <w:r>
              <w:tab/>
            </w:r>
            <w:r>
              <w:tab/>
            </w:r>
            <w:r>
              <w:tab/>
            </w:r>
            <w:r>
              <w:tab/>
              <w:t>AckI2C2();</w:t>
            </w:r>
            <w:r>
              <w:tab/>
            </w:r>
            <w:r>
              <w:tab/>
            </w:r>
          </w:p>
          <w:p w:rsidR="00E96157" w:rsidRDefault="00E96157" w:rsidP="00E96157">
            <w:pPr>
              <w:pStyle w:val="Code"/>
            </w:pPr>
            <w:r>
              <w:tab/>
            </w:r>
            <w:r>
              <w:tab/>
            </w:r>
            <w:r>
              <w:tab/>
            </w:r>
            <w:r>
              <w:tab/>
              <w:t>while(I2C1CONbits.ACKEN == 1);</w:t>
            </w:r>
          </w:p>
          <w:p w:rsidR="00E96157" w:rsidRDefault="00E96157" w:rsidP="00E96157">
            <w:pPr>
              <w:pStyle w:val="Code"/>
            </w:pPr>
            <w:r>
              <w:tab/>
            </w:r>
            <w:r>
              <w:tab/>
            </w:r>
            <w:r>
              <w:tab/>
            </w:r>
            <w:r>
              <w:tab/>
              <w:t>IdleI2C2();</w:t>
            </w:r>
          </w:p>
          <w:p w:rsidR="00E96157" w:rsidRDefault="00E96157" w:rsidP="00E96157">
            <w:pPr>
              <w:pStyle w:val="Code"/>
            </w:pPr>
            <w:r>
              <w:tab/>
            </w:r>
            <w:r>
              <w:tab/>
            </w:r>
            <w:r>
              <w:tab/>
            </w:r>
            <w:r>
              <w:tab/>
              <w:t>checkcalc=checkcalc+Datain[i] ;    /*add them up as a checksum now;  to save a loop later*/</w:t>
            </w:r>
          </w:p>
          <w:p w:rsidR="00E96157" w:rsidRDefault="00E96157" w:rsidP="00E96157">
            <w:pPr>
              <w:pStyle w:val="Code"/>
            </w:pPr>
            <w:r>
              <w:t xml:space="preserve">   </w:t>
            </w:r>
            <w:r>
              <w:tab/>
            </w:r>
            <w:r>
              <w:tab/>
            </w:r>
            <w:r>
              <w:tab/>
              <w:t>}</w:t>
            </w:r>
          </w:p>
          <w:p w:rsidR="00E96157" w:rsidRDefault="00E96157" w:rsidP="00E96157">
            <w:pPr>
              <w:pStyle w:val="Code"/>
            </w:pPr>
            <w:r>
              <w:tab/>
            </w:r>
            <w:r>
              <w:tab/>
            </w:r>
          </w:p>
          <w:p w:rsidR="00E96157" w:rsidRDefault="00E96157" w:rsidP="00E96157">
            <w:pPr>
              <w:pStyle w:val="Code"/>
            </w:pPr>
            <w:r>
              <w:tab/>
            </w:r>
            <w:r>
              <w:tab/>
              <w:t>}</w:t>
            </w:r>
          </w:p>
          <w:p w:rsidR="00E96157" w:rsidRDefault="00E96157" w:rsidP="00E96157">
            <w:pPr>
              <w:pStyle w:val="Code"/>
            </w:pPr>
            <w:r>
              <w:tab/>
            </w:r>
            <w:r>
              <w:tab/>
              <w:t>else{</w:t>
            </w:r>
          </w:p>
          <w:p w:rsidR="00E96157" w:rsidRDefault="00E96157" w:rsidP="00E96157">
            <w:pPr>
              <w:pStyle w:val="Code"/>
            </w:pPr>
            <w:r>
              <w:tab/>
            </w:r>
          </w:p>
          <w:p w:rsidR="00E96157" w:rsidRDefault="00E96157" w:rsidP="00E96157">
            <w:pPr>
              <w:pStyle w:val="Code"/>
            </w:pPr>
            <w:r>
              <w:tab/>
            </w:r>
            <w:r>
              <w:tab/>
            </w:r>
            <w:r>
              <w:tab/>
              <w:t>length_msb=0;</w:t>
            </w:r>
          </w:p>
          <w:p w:rsidR="00E96157" w:rsidRDefault="00E96157" w:rsidP="00E96157">
            <w:pPr>
              <w:pStyle w:val="Code"/>
            </w:pPr>
            <w:r>
              <w:tab/>
            </w:r>
            <w:r>
              <w:tab/>
            </w:r>
            <w:r>
              <w:tab/>
              <w:t>length_lsb=8;</w:t>
            </w:r>
          </w:p>
          <w:p w:rsidR="00E96157" w:rsidRDefault="00E96157" w:rsidP="00E96157">
            <w:pPr>
              <w:pStyle w:val="Code"/>
            </w:pPr>
            <w:r>
              <w:tab/>
            </w:r>
            <w:r>
              <w:tab/>
            </w:r>
            <w:r>
              <w:tab/>
              <w:t>Datain[0]='B';</w:t>
            </w:r>
          </w:p>
          <w:p w:rsidR="00E96157" w:rsidRDefault="00E96157" w:rsidP="00E96157">
            <w:pPr>
              <w:pStyle w:val="Code"/>
            </w:pPr>
            <w:r>
              <w:tab/>
            </w:r>
            <w:r>
              <w:tab/>
            </w:r>
            <w:r>
              <w:tab/>
              <w:t>Datain[1]='A';</w:t>
            </w:r>
          </w:p>
          <w:p w:rsidR="00E96157" w:rsidRDefault="00E96157" w:rsidP="00E96157">
            <w:pPr>
              <w:pStyle w:val="Code"/>
            </w:pPr>
            <w:r>
              <w:tab/>
            </w:r>
            <w:r>
              <w:tab/>
            </w:r>
            <w:r>
              <w:tab/>
              <w:t>Datain[2]='D';</w:t>
            </w:r>
          </w:p>
          <w:p w:rsidR="00E96157" w:rsidRDefault="00E96157" w:rsidP="00E96157">
            <w:pPr>
              <w:pStyle w:val="Code"/>
            </w:pPr>
            <w:r>
              <w:tab/>
            </w:r>
            <w:r>
              <w:tab/>
            </w:r>
          </w:p>
          <w:p w:rsidR="00E96157" w:rsidRDefault="00E96157" w:rsidP="00E96157">
            <w:pPr>
              <w:pStyle w:val="Code"/>
            </w:pPr>
            <w:r>
              <w:tab/>
            </w:r>
            <w:r>
              <w:tab/>
              <w:t>}</w:t>
            </w:r>
          </w:p>
          <w:p w:rsidR="00E96157" w:rsidRDefault="00E96157" w:rsidP="00E96157">
            <w:pPr>
              <w:pStyle w:val="Code"/>
            </w:pPr>
            <w:r>
              <w:t xml:space="preserve">    </w:t>
            </w:r>
            <w:r>
              <w:tab/>
            </w:r>
          </w:p>
          <w:p w:rsidR="00E96157" w:rsidRDefault="00E96157" w:rsidP="00E96157">
            <w:pPr>
              <w:pStyle w:val="Code"/>
            </w:pPr>
            <w:r>
              <w:tab/>
            </w:r>
            <w:r>
              <w:tab/>
              <w:t>check_msb   =MasterReadI2C2();  /* read the high byte of checksum*/</w:t>
            </w:r>
          </w:p>
          <w:p w:rsidR="00E96157" w:rsidRDefault="00E96157" w:rsidP="00E96157">
            <w:pPr>
              <w:pStyle w:val="Code"/>
            </w:pP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r>
              <w:tab/>
              <w:t xml:space="preserve">    check_lsb   =MasterReadI2C2(); /* read the low byte of checksum*/</w:t>
            </w:r>
          </w:p>
          <w:p w:rsidR="00E96157" w:rsidRDefault="00E96157" w:rsidP="00E96157">
            <w:pPr>
              <w:pStyle w:val="Code"/>
            </w:pPr>
            <w:r>
              <w:tab/>
            </w:r>
            <w:r>
              <w:tab/>
              <w:t>NotAckI2C2();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r>
              <w:tab/>
            </w:r>
            <w:r>
              <w:tab/>
              <w:t>StopI2C2();</w:t>
            </w:r>
          </w:p>
          <w:p w:rsidR="00E96157" w:rsidRDefault="00E96157" w:rsidP="00E96157">
            <w:pPr>
              <w:pStyle w:val="Code"/>
            </w:pPr>
            <w:r>
              <w:t xml:space="preserve">  </w:t>
            </w:r>
            <w:r>
              <w:tab/>
            </w:r>
          </w:p>
          <w:p w:rsidR="00E96157" w:rsidRDefault="00E96157" w:rsidP="00E96157">
            <w:pPr>
              <w:pStyle w:val="Code"/>
            </w:pPr>
            <w:r>
              <w:tab/>
              <w:t>}</w:t>
            </w:r>
            <w:r>
              <w:tab/>
            </w:r>
            <w:r>
              <w:tab/>
            </w:r>
          </w:p>
          <w:p w:rsidR="00E96157" w:rsidRDefault="00E96157" w:rsidP="00E96157">
            <w:pPr>
              <w:pStyle w:val="Code"/>
            </w:pPr>
            <w:r>
              <w:tab/>
              <w:t>else{</w:t>
            </w:r>
          </w:p>
          <w:p w:rsidR="00E96157" w:rsidRDefault="00E96157" w:rsidP="00E96157">
            <w:pPr>
              <w:pStyle w:val="Code"/>
            </w:pPr>
            <w:r>
              <w:tab/>
            </w:r>
            <w:r>
              <w:tab/>
              <w:t>ZZ=-check;//0x02;</w:t>
            </w:r>
          </w:p>
          <w:p w:rsidR="00E96157" w:rsidRDefault="00E96157" w:rsidP="00E96157">
            <w:pPr>
              <w:pStyle w:val="Code"/>
            </w:pPr>
            <w:r>
              <w:tab/>
            </w:r>
            <w:r>
              <w:tab/>
              <w:t>LATB=0x0000;</w:t>
            </w:r>
          </w:p>
          <w:p w:rsidR="00E96157" w:rsidRDefault="00E96157" w:rsidP="00E96157">
            <w:pPr>
              <w:pStyle w:val="Code"/>
            </w:pPr>
            <w:r>
              <w:tab/>
            </w:r>
            <w:r>
              <w:tab/>
              <w:t>CloseI2C2();</w:t>
            </w:r>
          </w:p>
          <w:p w:rsidR="00E96157" w:rsidRDefault="00E96157" w:rsidP="00E96157">
            <w:pPr>
              <w:pStyle w:val="Code"/>
            </w:pPr>
            <w:r>
              <w:tab/>
              <w:t>}</w:t>
            </w:r>
          </w:p>
          <w:p w:rsidR="00E96157" w:rsidRDefault="00E96157" w:rsidP="00E96157">
            <w:pPr>
              <w:pStyle w:val="Code"/>
            </w:pPr>
            <w:r>
              <w:tab/>
            </w:r>
            <w:r>
              <w:tab/>
            </w:r>
          </w:p>
          <w:p w:rsidR="00E96157" w:rsidRDefault="00E96157" w:rsidP="00E96157">
            <w:pPr>
              <w:pStyle w:val="Code"/>
            </w:pPr>
            <w:r>
              <w:tab/>
              <w:t>while(!U1STAbits.TRMT);</w:t>
            </w:r>
          </w:p>
          <w:p w:rsidR="00E96157" w:rsidRDefault="00E96157" w:rsidP="00E96157">
            <w:pPr>
              <w:pStyle w:val="Code"/>
            </w:pPr>
            <w:r>
              <w:tab/>
              <w:t>U1TXREG = '"';</w:t>
            </w:r>
          </w:p>
          <w:p w:rsidR="00E96157" w:rsidRDefault="00E96157" w:rsidP="00E96157">
            <w:pPr>
              <w:pStyle w:val="Code"/>
            </w:pPr>
            <w:r>
              <w:tab/>
              <w:t>while(!U1STAbits.TRMT);</w:t>
            </w:r>
            <w:r>
              <w:tab/>
            </w:r>
            <w:r>
              <w:tab/>
              <w:t>// Echo Back Received Character with quotes</w:t>
            </w:r>
          </w:p>
          <w:p w:rsidR="00E96157" w:rsidRDefault="00E96157" w:rsidP="00E96157">
            <w:pPr>
              <w:pStyle w:val="Code"/>
            </w:pPr>
            <w:r>
              <w:tab/>
              <w:t>U1TXREG = ctrlbyte;</w:t>
            </w:r>
          </w:p>
          <w:p w:rsidR="00E96157" w:rsidRDefault="00E96157" w:rsidP="00E96157">
            <w:pPr>
              <w:pStyle w:val="Code"/>
            </w:pPr>
            <w:r>
              <w:t>//</w:t>
            </w:r>
            <w:r>
              <w:tab/>
              <w:t>while(!U1STAbits.TRMT);</w:t>
            </w:r>
          </w:p>
          <w:p w:rsidR="00E96157" w:rsidRDefault="00E96157" w:rsidP="00E96157">
            <w:pPr>
              <w:pStyle w:val="Code"/>
            </w:pPr>
            <w:r>
              <w:t>//</w:t>
            </w:r>
            <w:r>
              <w:tab/>
              <w:t>U1TXREG = length_msb;</w:t>
            </w:r>
          </w:p>
          <w:p w:rsidR="00E96157" w:rsidRDefault="00E96157" w:rsidP="00E96157">
            <w:pPr>
              <w:pStyle w:val="Code"/>
            </w:pPr>
            <w:r>
              <w:t>//</w:t>
            </w:r>
            <w:r>
              <w:tab/>
              <w:t>while(!U1STAbits.TRMT);</w:t>
            </w:r>
          </w:p>
          <w:p w:rsidR="00E96157" w:rsidRDefault="00E96157" w:rsidP="00E96157">
            <w:pPr>
              <w:pStyle w:val="Code"/>
            </w:pPr>
            <w:r>
              <w:t>//</w:t>
            </w:r>
            <w:r>
              <w:tab/>
              <w:t xml:space="preserve">U1TXREG = length_lsb; </w:t>
            </w:r>
            <w:r>
              <w:tab/>
            </w:r>
          </w:p>
          <w:p w:rsidR="00E96157" w:rsidRDefault="00E96157" w:rsidP="00E96157">
            <w:pPr>
              <w:pStyle w:val="Code"/>
            </w:pPr>
          </w:p>
          <w:p w:rsidR="00E96157" w:rsidRDefault="00E96157" w:rsidP="00E96157">
            <w:pPr>
              <w:pStyle w:val="Code"/>
            </w:pPr>
            <w:r>
              <w:t>for(i=0;i&lt;length_lsb-5;i++){</w:t>
            </w:r>
          </w:p>
          <w:p w:rsidR="00E96157" w:rsidRDefault="00E96157" w:rsidP="00E96157">
            <w:pPr>
              <w:pStyle w:val="Code"/>
            </w:pPr>
            <w:r>
              <w:tab/>
              <w:t>while(!U1STAbits.TRMT);</w:t>
            </w:r>
          </w:p>
          <w:p w:rsidR="00E96157" w:rsidRDefault="00E96157" w:rsidP="00E96157">
            <w:pPr>
              <w:pStyle w:val="Code"/>
            </w:pPr>
            <w:r>
              <w:tab/>
              <w:t xml:space="preserve">U1TXREG = Datain[i]; </w:t>
            </w:r>
            <w:r>
              <w:tab/>
            </w:r>
            <w:r>
              <w:tab/>
            </w:r>
          </w:p>
          <w:p w:rsidR="00E96157" w:rsidRDefault="00E96157" w:rsidP="00E96157">
            <w:pPr>
              <w:pStyle w:val="Code"/>
            </w:pPr>
            <w:r>
              <w:tab/>
              <w:t>}</w:t>
            </w:r>
          </w:p>
          <w:p w:rsidR="00E96157" w:rsidRDefault="00E96157" w:rsidP="00E96157">
            <w:pPr>
              <w:pStyle w:val="Code"/>
            </w:pPr>
            <w:r>
              <w:tab/>
              <w:t>while(!U1STAbits.TRMT);</w:t>
            </w:r>
          </w:p>
          <w:p w:rsidR="00E96157" w:rsidRDefault="00E96157" w:rsidP="00E96157">
            <w:pPr>
              <w:pStyle w:val="Code"/>
            </w:pPr>
            <w:r>
              <w:tab/>
              <w:t xml:space="preserve">U1TXREG = '"'; </w:t>
            </w:r>
          </w:p>
          <w:p w:rsidR="00E96157" w:rsidRDefault="00E96157" w:rsidP="00E96157">
            <w:pPr>
              <w:pStyle w:val="Code"/>
            </w:pPr>
            <w:r>
              <w:t>//</w:t>
            </w:r>
            <w:r>
              <w:tab/>
              <w:t>while(!U1STAbits.TRMT);</w:t>
            </w:r>
          </w:p>
          <w:p w:rsidR="00E96157" w:rsidRDefault="00E96157" w:rsidP="00E96157">
            <w:pPr>
              <w:pStyle w:val="Code"/>
            </w:pPr>
            <w:r>
              <w:t>//</w:t>
            </w:r>
            <w:r>
              <w:tab/>
              <w:t xml:space="preserve">U1TXREG = check_msb; </w:t>
            </w:r>
            <w:r>
              <w:tab/>
            </w:r>
          </w:p>
          <w:p w:rsidR="00E96157" w:rsidRDefault="00E96157" w:rsidP="00E96157">
            <w:pPr>
              <w:pStyle w:val="Code"/>
            </w:pPr>
            <w:r>
              <w:t>//</w:t>
            </w:r>
            <w:r>
              <w:tab/>
              <w:t>while(!U1STAbits.TRMT);</w:t>
            </w:r>
          </w:p>
          <w:p w:rsidR="00E96157" w:rsidRDefault="00E96157" w:rsidP="00E96157">
            <w:pPr>
              <w:pStyle w:val="Code"/>
            </w:pPr>
            <w:r>
              <w:t>//</w:t>
            </w:r>
            <w:r>
              <w:tab/>
              <w:t xml:space="preserve">U1TXREG = check_lsb; </w:t>
            </w:r>
          </w:p>
          <w:p w:rsidR="00E96157" w:rsidRDefault="00E96157" w:rsidP="00E96157">
            <w:pPr>
              <w:pStyle w:val="Code"/>
            </w:pPr>
          </w:p>
          <w:p w:rsidR="00E96157" w:rsidRDefault="00E96157" w:rsidP="00E96157">
            <w:pPr>
              <w:pStyle w:val="Code"/>
            </w:pPr>
            <w:r>
              <w:tab/>
              <w:t>while(!U1STAbits.TRMT);</w:t>
            </w:r>
          </w:p>
          <w:p w:rsidR="00E96157" w:rsidRDefault="00E96157" w:rsidP="00E96157">
            <w:pPr>
              <w:pStyle w:val="Code"/>
            </w:pPr>
            <w:r>
              <w:tab/>
              <w:t xml:space="preserve">U1TXREG = 10; </w:t>
            </w:r>
          </w:p>
          <w:p w:rsidR="00E96157" w:rsidRDefault="00E96157" w:rsidP="00E96157">
            <w:pPr>
              <w:pStyle w:val="Code"/>
            </w:pPr>
            <w:r>
              <w:tab/>
              <w:t>while(!U1STAbits.TRMT);</w:t>
            </w:r>
          </w:p>
          <w:p w:rsidR="00E96157" w:rsidRDefault="00E96157" w:rsidP="00E96157">
            <w:pPr>
              <w:pStyle w:val="Code"/>
            </w:pPr>
            <w:r>
              <w:tab/>
              <w:t xml:space="preserve">U1TXREG = 13; </w:t>
            </w:r>
          </w:p>
          <w:p w:rsidR="00E96157" w:rsidRDefault="00E96157" w:rsidP="00E96157">
            <w:pPr>
              <w:pStyle w:val="Code"/>
            </w:pPr>
            <w:r>
              <w:tab/>
              <w:t>delay();</w:t>
            </w:r>
          </w:p>
          <w:p w:rsidR="00E96157" w:rsidRDefault="00E96157" w:rsidP="00E96157">
            <w:pPr>
              <w:pStyle w:val="Code"/>
            </w:pPr>
          </w:p>
          <w:p w:rsidR="00E96157" w:rsidRDefault="00E96157" w:rsidP="00E96157">
            <w:pPr>
              <w:pStyle w:val="Code"/>
            </w:pPr>
            <w:r>
              <w:t>}</w:t>
            </w:r>
          </w:p>
          <w:p w:rsidR="00E96157" w:rsidRDefault="00E96157" w:rsidP="00E96157">
            <w:pPr>
              <w:pStyle w:val="Code"/>
            </w:pPr>
            <w:r>
              <w:t>void solarcheck(void)</w:t>
            </w:r>
          </w:p>
          <w:p w:rsidR="00E96157" w:rsidRDefault="00E96157" w:rsidP="00E96157">
            <w:pPr>
              <w:pStyle w:val="Code"/>
            </w:pPr>
            <w:r>
              <w:lastRenderedPageBreak/>
              <w:t>{</w:t>
            </w:r>
          </w:p>
          <w:p w:rsidR="00E96157" w:rsidRDefault="00E96157" w:rsidP="00E96157">
            <w:pPr>
              <w:pStyle w:val="Code"/>
            </w:pPr>
            <w:r>
              <w:tab/>
              <w:t xml:space="preserve">char check=0,ZZ=90;  </w:t>
            </w:r>
          </w:p>
          <w:p w:rsidR="00E96157" w:rsidRDefault="00E96157" w:rsidP="00E96157">
            <w:pPr>
              <w:pStyle w:val="Code"/>
            </w:pPr>
            <w:r>
              <w:tab/>
              <w:t>unsigned int checksum;</w:t>
            </w:r>
          </w:p>
          <w:p w:rsidR="00E96157" w:rsidRDefault="00E96157" w:rsidP="00E96157">
            <w:pPr>
              <w:pStyle w:val="Code"/>
            </w:pPr>
            <w:r>
              <w:tab/>
              <w:t>unsigned char i=0,X;</w:t>
            </w:r>
          </w:p>
          <w:p w:rsidR="00E96157" w:rsidRDefault="00E96157" w:rsidP="00E96157">
            <w:pPr>
              <w:pStyle w:val="Code"/>
            </w:pPr>
            <w:r>
              <w:tab/>
            </w:r>
          </w:p>
          <w:p w:rsidR="00E96157" w:rsidRDefault="00E96157" w:rsidP="00E96157">
            <w:pPr>
              <w:pStyle w:val="Code"/>
            </w:pPr>
            <w:r>
              <w:tab/>
              <w:t>unsigned char Datain[20];</w:t>
            </w:r>
          </w:p>
          <w:p w:rsidR="00E96157" w:rsidRDefault="00E96157" w:rsidP="00E96157">
            <w:pPr>
              <w:pStyle w:val="Code"/>
            </w:pPr>
            <w:r>
              <w:tab/>
              <w:t>unsigned char ctrlbyte ='Z';</w:t>
            </w:r>
          </w:p>
          <w:p w:rsidR="00E96157" w:rsidRDefault="00E96157" w:rsidP="00E96157">
            <w:pPr>
              <w:pStyle w:val="Code"/>
            </w:pPr>
            <w:r>
              <w:tab/>
              <w:t>unsigned char length_msb='Z', length_lsb='Z',check_msb='Z',check_lsb='Z';</w:t>
            </w:r>
          </w:p>
          <w:p w:rsidR="00E96157" w:rsidRDefault="00E96157" w:rsidP="00E96157">
            <w:pPr>
              <w:pStyle w:val="Code"/>
            </w:pPr>
            <w:r>
              <w:tab/>
              <w:t>unsigned int length, checkcalc=0, checkreceived, lasterror=0;</w:t>
            </w:r>
          </w:p>
          <w:p w:rsidR="00E96157" w:rsidRDefault="00E96157" w:rsidP="00E96157">
            <w:pPr>
              <w:pStyle w:val="Code"/>
            </w:pPr>
          </w:p>
          <w:p w:rsidR="00E96157" w:rsidRDefault="00E96157" w:rsidP="00E96157">
            <w:pPr>
              <w:pStyle w:val="Code"/>
            </w:pPr>
            <w:r>
              <w:tab/>
              <w:t>IdleI2C2();</w:t>
            </w:r>
          </w:p>
          <w:p w:rsidR="00E96157" w:rsidRDefault="00E96157" w:rsidP="00E96157">
            <w:pPr>
              <w:pStyle w:val="Code"/>
            </w:pPr>
            <w:r>
              <w:tab/>
              <w:t>StartI2C2();</w:t>
            </w:r>
          </w:p>
          <w:p w:rsidR="00E96157" w:rsidRDefault="00E96157" w:rsidP="00E96157">
            <w:pPr>
              <w:pStyle w:val="Code"/>
            </w:pPr>
            <w:r>
              <w:t xml:space="preserve">    /* Wait till Start sequence is completed */</w:t>
            </w:r>
          </w:p>
          <w:p w:rsidR="00E96157" w:rsidRDefault="00E96157" w:rsidP="00E96157">
            <w:pPr>
              <w:pStyle w:val="Code"/>
            </w:pPr>
            <w:r>
              <w:t xml:space="preserve"> </w:t>
            </w:r>
            <w:r>
              <w:tab/>
              <w:t>while(I2C2CONbits.SEN );</w:t>
            </w:r>
          </w:p>
          <w:p w:rsidR="00E96157" w:rsidRDefault="00E96157" w:rsidP="00E96157">
            <w:pPr>
              <w:pStyle w:val="Code"/>
            </w:pPr>
            <w:r>
              <w:t xml:space="preserve">    /* Write Slave address and set master for transmission */</w:t>
            </w:r>
          </w:p>
          <w:p w:rsidR="00E96157" w:rsidRDefault="00E96157" w:rsidP="00E96157">
            <w:pPr>
              <w:pStyle w:val="Code"/>
            </w:pPr>
            <w:r>
              <w:t xml:space="preserve"> </w:t>
            </w:r>
            <w:r>
              <w:tab/>
              <w:t xml:space="preserve">check = MasterWriteI2C2(0xE6); </w:t>
            </w:r>
          </w:p>
          <w:p w:rsidR="00E96157" w:rsidRDefault="00E96157" w:rsidP="00E96157">
            <w:pPr>
              <w:pStyle w:val="Code"/>
            </w:pPr>
            <w:r>
              <w:t xml:space="preserve">    /* Wait till address is transmitted */</w:t>
            </w:r>
          </w:p>
          <w:p w:rsidR="00E96157" w:rsidRDefault="00E96157" w:rsidP="00E96157">
            <w:pPr>
              <w:pStyle w:val="Code"/>
            </w:pPr>
            <w:r>
              <w:tab/>
              <w:t>if (check==0 ){</w:t>
            </w:r>
          </w:p>
          <w:p w:rsidR="00E96157" w:rsidRDefault="00E96157" w:rsidP="00E96157">
            <w:pPr>
              <w:pStyle w:val="Code"/>
            </w:pPr>
            <w:r>
              <w:tab/>
            </w:r>
            <w:r>
              <w:tab/>
              <w:t>checksum=9;</w:t>
            </w:r>
          </w:p>
          <w:p w:rsidR="00E96157" w:rsidRDefault="00E96157" w:rsidP="00E96157">
            <w:pPr>
              <w:pStyle w:val="Code"/>
            </w:pPr>
            <w:r>
              <w:tab/>
            </w:r>
            <w:r>
              <w:tab/>
              <w:t>check_msb=checksum/256;</w:t>
            </w:r>
          </w:p>
          <w:p w:rsidR="00E96157" w:rsidRDefault="00E96157" w:rsidP="00E96157">
            <w:pPr>
              <w:pStyle w:val="Code"/>
            </w:pPr>
            <w:r>
              <w:tab/>
            </w:r>
            <w:r>
              <w:tab/>
              <w:t>check_lsb=checksum%256;</w:t>
            </w:r>
          </w:p>
          <w:p w:rsidR="00E96157" w:rsidRDefault="00E96157" w:rsidP="00E96157">
            <w:pPr>
              <w:pStyle w:val="Code"/>
            </w:pPr>
            <w:r>
              <w:tab/>
            </w:r>
            <w:r>
              <w:tab/>
              <w:t>LATB=0xA000;</w:t>
            </w:r>
            <w:r>
              <w:tab/>
            </w:r>
          </w:p>
          <w:p w:rsidR="00E96157" w:rsidRDefault="00E96157" w:rsidP="00E96157">
            <w:pPr>
              <w:pStyle w:val="Code"/>
            </w:pPr>
            <w:r>
              <w:tab/>
            </w:r>
            <w:r>
              <w:tab/>
              <w:t xml:space="preserve">IdleI2C2(); </w:t>
            </w:r>
            <w:r>
              <w:tab/>
            </w:r>
            <w:r>
              <w:tab/>
            </w:r>
          </w:p>
          <w:p w:rsidR="00E96157" w:rsidRDefault="00E96157" w:rsidP="00E96157">
            <w:pPr>
              <w:pStyle w:val="Code"/>
            </w:pPr>
            <w:r>
              <w:tab/>
            </w:r>
            <w:r>
              <w:tab/>
              <w:t xml:space="preserve">MasterWriteI2C2(0x04); // ctrlbyte </w:t>
            </w:r>
          </w:p>
          <w:p w:rsidR="00E96157" w:rsidRDefault="00E96157" w:rsidP="00E96157">
            <w:pPr>
              <w:pStyle w:val="Code"/>
            </w:pPr>
            <w:r>
              <w:tab/>
            </w:r>
            <w:r>
              <w:tab/>
              <w:t>IdleI2C2();</w:t>
            </w:r>
            <w:r>
              <w:tab/>
            </w:r>
            <w:r>
              <w:tab/>
            </w:r>
            <w:r>
              <w:tab/>
            </w:r>
          </w:p>
          <w:p w:rsidR="00E96157" w:rsidRDefault="00E96157" w:rsidP="00E96157">
            <w:pPr>
              <w:pStyle w:val="Code"/>
            </w:pPr>
            <w:r>
              <w:t xml:space="preserve"> </w:t>
            </w:r>
            <w:r>
              <w:tab/>
            </w:r>
            <w:r>
              <w:tab/>
              <w:t>MasterWriteI2C2(0x00);// length_msb</w:t>
            </w:r>
          </w:p>
          <w:p w:rsidR="00E96157" w:rsidRDefault="00E96157" w:rsidP="00E96157">
            <w:pPr>
              <w:pStyle w:val="Code"/>
            </w:pPr>
            <w:r>
              <w:tab/>
            </w:r>
            <w:r>
              <w:tab/>
              <w:t>IdleI2C2();</w:t>
            </w:r>
            <w:r>
              <w:tab/>
            </w:r>
            <w:r>
              <w:tab/>
            </w:r>
            <w:r>
              <w:tab/>
            </w:r>
          </w:p>
          <w:p w:rsidR="00E96157" w:rsidRDefault="00E96157" w:rsidP="00E96157">
            <w:pPr>
              <w:pStyle w:val="Code"/>
            </w:pPr>
            <w:r>
              <w:tab/>
            </w:r>
            <w:r>
              <w:tab/>
              <w:t>MasterWriteI2C2(0x05);// length_lsb</w:t>
            </w:r>
          </w:p>
          <w:p w:rsidR="00E96157" w:rsidRDefault="00E96157" w:rsidP="00E96157">
            <w:pPr>
              <w:pStyle w:val="Code"/>
            </w:pPr>
            <w:r>
              <w:tab/>
            </w:r>
            <w:r>
              <w:tab/>
              <w:t>IdleI2C2();</w:t>
            </w:r>
            <w:r>
              <w:tab/>
            </w:r>
            <w:r>
              <w:tab/>
            </w:r>
            <w:r>
              <w:tab/>
            </w:r>
          </w:p>
          <w:p w:rsidR="00E96157" w:rsidRDefault="00E96157" w:rsidP="00E96157">
            <w:pPr>
              <w:pStyle w:val="Code"/>
            </w:pPr>
            <w:r>
              <w:tab/>
              <w:t xml:space="preserve">    MasterWriteI2C2(check_msb);</w:t>
            </w:r>
          </w:p>
          <w:p w:rsidR="00E96157" w:rsidRDefault="00E96157" w:rsidP="00E96157">
            <w:pPr>
              <w:pStyle w:val="Code"/>
            </w:pPr>
            <w:r>
              <w:tab/>
            </w:r>
            <w:r>
              <w:tab/>
              <w:t>IdleI2C2();</w:t>
            </w:r>
            <w:r>
              <w:tab/>
            </w:r>
            <w:r>
              <w:tab/>
            </w:r>
            <w:r>
              <w:tab/>
            </w:r>
          </w:p>
          <w:p w:rsidR="00E96157" w:rsidRDefault="00E96157" w:rsidP="00E96157">
            <w:pPr>
              <w:pStyle w:val="Code"/>
            </w:pPr>
            <w:r>
              <w:tab/>
            </w:r>
            <w:r>
              <w:tab/>
              <w:t>MasterWriteI2C2(check_lsb);</w:t>
            </w:r>
          </w:p>
          <w:p w:rsidR="00E96157" w:rsidRDefault="00E96157" w:rsidP="00E96157">
            <w:pPr>
              <w:pStyle w:val="Code"/>
            </w:pPr>
            <w:r>
              <w:tab/>
            </w:r>
            <w:r>
              <w:tab/>
              <w:t>IdleI2C2();</w:t>
            </w:r>
            <w:r>
              <w:tab/>
            </w:r>
            <w:r>
              <w:tab/>
            </w:r>
            <w:r>
              <w:tab/>
            </w:r>
          </w:p>
          <w:p w:rsidR="00E96157" w:rsidRDefault="00E96157" w:rsidP="00E96157">
            <w:pPr>
              <w:pStyle w:val="Code"/>
            </w:pPr>
            <w:r>
              <w:tab/>
            </w:r>
            <w:r>
              <w:tab/>
              <w:t>StopI2C2();</w:t>
            </w:r>
            <w:r>
              <w:tab/>
            </w:r>
          </w:p>
          <w:p w:rsidR="00E96157" w:rsidRDefault="00E96157" w:rsidP="00E96157">
            <w:pPr>
              <w:pStyle w:val="Code"/>
            </w:pPr>
            <w:r>
              <w:tab/>
              <w:t>}</w:t>
            </w:r>
          </w:p>
          <w:p w:rsidR="00E96157" w:rsidRDefault="00E96157" w:rsidP="00E96157">
            <w:pPr>
              <w:pStyle w:val="Code"/>
            </w:pPr>
            <w:r>
              <w:t>delay();</w:t>
            </w:r>
          </w:p>
          <w:p w:rsidR="00E96157" w:rsidRDefault="00E96157" w:rsidP="00E96157">
            <w:pPr>
              <w:pStyle w:val="Code"/>
            </w:pPr>
            <w:r>
              <w:t>//get12cdata ();</w:t>
            </w:r>
          </w:p>
          <w:p w:rsidR="00E96157" w:rsidRDefault="00E96157" w:rsidP="00E96157">
            <w:pPr>
              <w:pStyle w:val="Code"/>
            </w:pPr>
          </w:p>
          <w:p w:rsidR="00E96157" w:rsidRDefault="00E96157" w:rsidP="00E96157">
            <w:pPr>
              <w:pStyle w:val="Code"/>
            </w:pPr>
            <w:r>
              <w:tab/>
              <w:t>IdleI2C2();</w:t>
            </w:r>
          </w:p>
          <w:p w:rsidR="00E96157" w:rsidRDefault="00E96157" w:rsidP="00E96157">
            <w:pPr>
              <w:pStyle w:val="Code"/>
            </w:pPr>
            <w:r>
              <w:t xml:space="preserve">  </w:t>
            </w:r>
            <w:r>
              <w:tab/>
              <w:t>StartI2C2();</w:t>
            </w:r>
          </w:p>
          <w:p w:rsidR="00E96157" w:rsidRDefault="00E96157" w:rsidP="00E96157">
            <w:pPr>
              <w:pStyle w:val="Code"/>
            </w:pPr>
            <w:r>
              <w:tab/>
              <w:t>while(I2C2CONbits.SEN );</w:t>
            </w:r>
          </w:p>
          <w:p w:rsidR="00E96157" w:rsidRDefault="00E96157" w:rsidP="00E96157">
            <w:pPr>
              <w:pStyle w:val="Code"/>
            </w:pPr>
            <w:r>
              <w:tab/>
              <w:t xml:space="preserve">check = MasterWriteI2C2(0xE7);//  Write Slave address and set master for </w:t>
            </w:r>
            <w:r w:rsidR="008A7115">
              <w:t>receive</w:t>
            </w:r>
            <w:r>
              <w:t xml:space="preserve"> </w:t>
            </w:r>
          </w:p>
          <w:p w:rsidR="00E96157" w:rsidRDefault="00E96157" w:rsidP="00E96157">
            <w:pPr>
              <w:pStyle w:val="Code"/>
            </w:pPr>
            <w:r>
              <w:tab/>
              <w:t>if (check==0 ){</w:t>
            </w:r>
          </w:p>
          <w:p w:rsidR="00E96157" w:rsidRDefault="00E96157" w:rsidP="00E96157">
            <w:pPr>
              <w:pStyle w:val="Code"/>
            </w:pPr>
            <w:r>
              <w:tab/>
            </w:r>
            <w:r>
              <w:tab/>
              <w:t>LATB=0x5000;</w:t>
            </w:r>
            <w:r>
              <w:tab/>
            </w:r>
          </w:p>
          <w:p w:rsidR="00E96157" w:rsidRDefault="00E96157" w:rsidP="00E96157">
            <w:pPr>
              <w:pStyle w:val="Code"/>
            </w:pPr>
            <w:r>
              <w:tab/>
            </w:r>
            <w:r>
              <w:tab/>
              <w:t xml:space="preserve">IdleI2C2(); </w:t>
            </w:r>
          </w:p>
          <w:p w:rsidR="00E96157" w:rsidRDefault="00E96157" w:rsidP="00E96157">
            <w:pPr>
              <w:pStyle w:val="Code"/>
            </w:pPr>
            <w:r>
              <w:tab/>
            </w:r>
          </w:p>
          <w:p w:rsidR="00E96157" w:rsidRDefault="00E96157" w:rsidP="00E96157">
            <w:pPr>
              <w:pStyle w:val="Code"/>
            </w:pPr>
            <w:r>
              <w:tab/>
            </w:r>
            <w:r>
              <w:tab/>
              <w:t>ctrlbyte=</w:t>
            </w:r>
            <w:r>
              <w:tab/>
              <w:t>MasterReadI2C2();</w:t>
            </w:r>
          </w:p>
          <w:p w:rsidR="00E96157" w:rsidRDefault="00E96157" w:rsidP="00E96157">
            <w:pPr>
              <w:pStyle w:val="Code"/>
            </w:pPr>
            <w:r>
              <w:t xml:space="preserve"> </w:t>
            </w: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p>
          <w:p w:rsidR="00E96157" w:rsidRDefault="00E96157" w:rsidP="00E96157">
            <w:pPr>
              <w:pStyle w:val="Code"/>
            </w:pPr>
            <w:r>
              <w:tab/>
            </w:r>
            <w:r>
              <w:tab/>
              <w:t>length_msb=MasterReadI2C2();  /* read the high byte of length */</w:t>
            </w:r>
          </w:p>
          <w:p w:rsidR="00E96157" w:rsidRDefault="00E96157" w:rsidP="00E96157">
            <w:pPr>
              <w:pStyle w:val="Code"/>
            </w:pP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p>
          <w:p w:rsidR="00E96157" w:rsidRDefault="00E96157" w:rsidP="00E96157">
            <w:pPr>
              <w:pStyle w:val="Code"/>
            </w:pPr>
            <w:r>
              <w:tab/>
            </w:r>
            <w:r>
              <w:tab/>
              <w:t>length_lsb=MasterReadI2C2();  /* read the low byte of sentence length*/</w:t>
            </w:r>
          </w:p>
          <w:p w:rsidR="00E96157" w:rsidRDefault="00E96157" w:rsidP="00E96157">
            <w:pPr>
              <w:pStyle w:val="Code"/>
            </w:pP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p>
          <w:p w:rsidR="00E96157" w:rsidRDefault="00E96157" w:rsidP="00E96157">
            <w:pPr>
              <w:pStyle w:val="Code"/>
            </w:pPr>
            <w:r>
              <w:tab/>
            </w:r>
            <w:r>
              <w:tab/>
              <w:t>length=length_msb*0x100+length_lsb;  /* calculate length for the data loop*/</w:t>
            </w:r>
          </w:p>
          <w:p w:rsidR="00E96157" w:rsidRDefault="00E96157" w:rsidP="00E96157">
            <w:pPr>
              <w:pStyle w:val="Code"/>
            </w:pPr>
            <w:r>
              <w:t xml:space="preserve">   </w:t>
            </w:r>
            <w:r>
              <w:tab/>
            </w:r>
            <w:r>
              <w:tab/>
              <w:t>if (length&lt;20){                      /* check to see if its smaller then predefined size*/</w:t>
            </w:r>
          </w:p>
          <w:p w:rsidR="00E96157" w:rsidRDefault="00E96157" w:rsidP="00E96157">
            <w:pPr>
              <w:pStyle w:val="Code"/>
            </w:pPr>
            <w:r>
              <w:tab/>
            </w:r>
            <w:r>
              <w:tab/>
            </w:r>
            <w:r>
              <w:tab/>
              <w:t>X=length_lsb-5;</w:t>
            </w:r>
          </w:p>
          <w:p w:rsidR="00E96157" w:rsidRDefault="00E96157" w:rsidP="00E96157">
            <w:pPr>
              <w:pStyle w:val="Code"/>
            </w:pPr>
            <w:r>
              <w:t xml:space="preserve">      </w:t>
            </w:r>
            <w:r>
              <w:tab/>
            </w:r>
            <w:r>
              <w:tab/>
              <w:t>for (i=0;i&lt;(X);i++){</w:t>
            </w:r>
          </w:p>
          <w:p w:rsidR="00E96157" w:rsidRDefault="00E96157" w:rsidP="00E96157">
            <w:pPr>
              <w:pStyle w:val="Code"/>
            </w:pPr>
            <w:r>
              <w:t xml:space="preserve">      </w:t>
            </w:r>
            <w:r>
              <w:tab/>
            </w:r>
            <w:r>
              <w:tab/>
            </w:r>
            <w:r>
              <w:tab/>
              <w:t>Datain[i]=MasterReadI2C2();        /*read in data bytes into an array*/</w:t>
            </w:r>
          </w:p>
          <w:p w:rsidR="00E96157" w:rsidRDefault="00E96157" w:rsidP="00E96157">
            <w:pPr>
              <w:pStyle w:val="Code"/>
            </w:pPr>
            <w:r>
              <w:tab/>
            </w:r>
            <w:r>
              <w:tab/>
            </w:r>
            <w:r>
              <w:tab/>
            </w:r>
            <w:r>
              <w:tab/>
              <w:t>AckI2C2();</w:t>
            </w:r>
            <w:r>
              <w:tab/>
            </w:r>
            <w:r>
              <w:tab/>
            </w:r>
          </w:p>
          <w:p w:rsidR="00E96157" w:rsidRDefault="00E96157" w:rsidP="00E96157">
            <w:pPr>
              <w:pStyle w:val="Code"/>
            </w:pPr>
            <w:r>
              <w:tab/>
            </w:r>
            <w:r>
              <w:tab/>
            </w:r>
            <w:r>
              <w:tab/>
            </w:r>
            <w:r>
              <w:tab/>
              <w:t>while(I2C1CONbits.ACKEN == 1);</w:t>
            </w:r>
          </w:p>
          <w:p w:rsidR="00E96157" w:rsidRDefault="00E96157" w:rsidP="00E96157">
            <w:pPr>
              <w:pStyle w:val="Code"/>
            </w:pPr>
            <w:r>
              <w:tab/>
            </w:r>
            <w:r>
              <w:tab/>
            </w:r>
            <w:r>
              <w:tab/>
            </w:r>
            <w:r>
              <w:tab/>
              <w:t>IdleI2C2();</w:t>
            </w:r>
          </w:p>
          <w:p w:rsidR="00E96157" w:rsidRDefault="00E96157" w:rsidP="00E96157">
            <w:pPr>
              <w:pStyle w:val="Code"/>
            </w:pPr>
            <w:r>
              <w:tab/>
            </w:r>
            <w:r>
              <w:tab/>
            </w:r>
            <w:r>
              <w:tab/>
            </w:r>
            <w:r>
              <w:tab/>
              <w:t xml:space="preserve">checkcalc=checkcalc+Datain[i] ;    /*add them up as a checksum now;  to save a </w:t>
            </w:r>
            <w:r>
              <w:lastRenderedPageBreak/>
              <w:t>loop later*/</w:t>
            </w:r>
          </w:p>
          <w:p w:rsidR="00E96157" w:rsidRDefault="00E96157" w:rsidP="00E96157">
            <w:pPr>
              <w:pStyle w:val="Code"/>
            </w:pPr>
            <w:r>
              <w:t xml:space="preserve">   </w:t>
            </w:r>
            <w:r>
              <w:tab/>
            </w:r>
            <w:r>
              <w:tab/>
            </w:r>
            <w:r>
              <w:tab/>
              <w:t>}</w:t>
            </w:r>
          </w:p>
          <w:p w:rsidR="00E96157" w:rsidRDefault="00E96157" w:rsidP="00E96157">
            <w:pPr>
              <w:pStyle w:val="Code"/>
            </w:pPr>
            <w:r>
              <w:tab/>
            </w:r>
            <w:r>
              <w:tab/>
            </w:r>
          </w:p>
          <w:p w:rsidR="00E96157" w:rsidRDefault="00E96157" w:rsidP="00E96157">
            <w:pPr>
              <w:pStyle w:val="Code"/>
            </w:pPr>
            <w:r>
              <w:tab/>
            </w:r>
            <w:r>
              <w:tab/>
              <w:t>}</w:t>
            </w:r>
          </w:p>
          <w:p w:rsidR="00E96157" w:rsidRDefault="00E96157" w:rsidP="00E96157">
            <w:pPr>
              <w:pStyle w:val="Code"/>
            </w:pPr>
            <w:r>
              <w:tab/>
            </w:r>
            <w:r>
              <w:tab/>
              <w:t>else{</w:t>
            </w:r>
          </w:p>
          <w:p w:rsidR="00E96157" w:rsidRDefault="00E96157" w:rsidP="00E96157">
            <w:pPr>
              <w:pStyle w:val="Code"/>
            </w:pPr>
            <w:r>
              <w:tab/>
            </w:r>
          </w:p>
          <w:p w:rsidR="00E96157" w:rsidRDefault="00E96157" w:rsidP="00E96157">
            <w:pPr>
              <w:pStyle w:val="Code"/>
            </w:pPr>
            <w:r>
              <w:tab/>
            </w:r>
            <w:r>
              <w:tab/>
            </w:r>
            <w:r>
              <w:tab/>
              <w:t>length_msb=0;</w:t>
            </w:r>
          </w:p>
          <w:p w:rsidR="00E96157" w:rsidRDefault="00E96157" w:rsidP="00E96157">
            <w:pPr>
              <w:pStyle w:val="Code"/>
            </w:pPr>
            <w:r>
              <w:tab/>
            </w:r>
            <w:r>
              <w:tab/>
            </w:r>
            <w:r>
              <w:tab/>
              <w:t>length_lsb=8;</w:t>
            </w:r>
          </w:p>
          <w:p w:rsidR="00E96157" w:rsidRDefault="00E96157" w:rsidP="00E96157">
            <w:pPr>
              <w:pStyle w:val="Code"/>
            </w:pPr>
            <w:r>
              <w:tab/>
            </w:r>
            <w:r>
              <w:tab/>
            </w:r>
            <w:r>
              <w:tab/>
              <w:t>Datain[0]='B';</w:t>
            </w:r>
          </w:p>
          <w:p w:rsidR="00E96157" w:rsidRDefault="00E96157" w:rsidP="00E96157">
            <w:pPr>
              <w:pStyle w:val="Code"/>
            </w:pPr>
            <w:r>
              <w:tab/>
            </w:r>
            <w:r>
              <w:tab/>
            </w:r>
            <w:r>
              <w:tab/>
              <w:t>Datain[1]='A';</w:t>
            </w:r>
          </w:p>
          <w:p w:rsidR="00E96157" w:rsidRDefault="00E96157" w:rsidP="00E96157">
            <w:pPr>
              <w:pStyle w:val="Code"/>
            </w:pPr>
            <w:r>
              <w:tab/>
            </w:r>
            <w:r>
              <w:tab/>
            </w:r>
            <w:r>
              <w:tab/>
              <w:t>Datain[2]='D';</w:t>
            </w:r>
          </w:p>
          <w:p w:rsidR="00E96157" w:rsidRDefault="00E96157" w:rsidP="00E96157">
            <w:pPr>
              <w:pStyle w:val="Code"/>
            </w:pPr>
            <w:r>
              <w:tab/>
            </w:r>
            <w:r>
              <w:tab/>
            </w:r>
          </w:p>
          <w:p w:rsidR="00E96157" w:rsidRDefault="00E96157" w:rsidP="00E96157">
            <w:pPr>
              <w:pStyle w:val="Code"/>
            </w:pPr>
            <w:r>
              <w:tab/>
            </w:r>
            <w:r>
              <w:tab/>
              <w:t>}</w:t>
            </w:r>
          </w:p>
          <w:p w:rsidR="00E96157" w:rsidRDefault="00E96157" w:rsidP="00E96157">
            <w:pPr>
              <w:pStyle w:val="Code"/>
            </w:pPr>
            <w:r>
              <w:t xml:space="preserve">    </w:t>
            </w:r>
            <w:r>
              <w:tab/>
            </w:r>
          </w:p>
          <w:p w:rsidR="00E96157" w:rsidRDefault="00E96157" w:rsidP="00E96157">
            <w:pPr>
              <w:pStyle w:val="Code"/>
            </w:pPr>
            <w:r>
              <w:tab/>
            </w:r>
            <w:r>
              <w:tab/>
              <w:t>check_msb   =MasterReadI2C2();  /* read the high byte of checksum*/</w:t>
            </w:r>
          </w:p>
          <w:p w:rsidR="00E96157" w:rsidRDefault="00E96157" w:rsidP="00E96157">
            <w:pPr>
              <w:pStyle w:val="Code"/>
            </w:pP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r>
              <w:tab/>
              <w:t xml:space="preserve">    check_lsb   =MasterReadI2C2(); /* read the low byte of checksum*/</w:t>
            </w:r>
          </w:p>
          <w:p w:rsidR="00E96157" w:rsidRDefault="00E96157" w:rsidP="00E96157">
            <w:pPr>
              <w:pStyle w:val="Code"/>
            </w:pPr>
            <w:r>
              <w:tab/>
            </w:r>
            <w:r>
              <w:tab/>
              <w:t>NotAckI2C2();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r>
              <w:tab/>
            </w:r>
            <w:r>
              <w:tab/>
              <w:t>StopI2C2();</w:t>
            </w:r>
          </w:p>
          <w:p w:rsidR="00E96157" w:rsidRDefault="00E96157" w:rsidP="00E96157">
            <w:pPr>
              <w:pStyle w:val="Code"/>
            </w:pPr>
            <w:r>
              <w:t xml:space="preserve">  </w:t>
            </w:r>
            <w:r>
              <w:tab/>
            </w:r>
          </w:p>
          <w:p w:rsidR="00E96157" w:rsidRDefault="00E96157" w:rsidP="00E96157">
            <w:pPr>
              <w:pStyle w:val="Code"/>
            </w:pPr>
            <w:r>
              <w:tab/>
              <w:t>}</w:t>
            </w:r>
            <w:r>
              <w:tab/>
            </w:r>
            <w:r>
              <w:tab/>
            </w:r>
          </w:p>
          <w:p w:rsidR="00E96157" w:rsidRDefault="00E96157" w:rsidP="00E96157">
            <w:pPr>
              <w:pStyle w:val="Code"/>
            </w:pPr>
            <w:r>
              <w:tab/>
              <w:t>else{</w:t>
            </w:r>
          </w:p>
          <w:p w:rsidR="00E96157" w:rsidRDefault="00E96157" w:rsidP="00E96157">
            <w:pPr>
              <w:pStyle w:val="Code"/>
            </w:pPr>
            <w:r>
              <w:tab/>
            </w:r>
            <w:r>
              <w:tab/>
              <w:t>ZZ=-check;//0x02;</w:t>
            </w:r>
          </w:p>
          <w:p w:rsidR="00E96157" w:rsidRDefault="00E96157" w:rsidP="00E96157">
            <w:pPr>
              <w:pStyle w:val="Code"/>
            </w:pPr>
            <w:r>
              <w:tab/>
            </w:r>
            <w:r>
              <w:tab/>
              <w:t>LATB=0x0000;</w:t>
            </w:r>
          </w:p>
          <w:p w:rsidR="00E96157" w:rsidRDefault="00E96157" w:rsidP="00E96157">
            <w:pPr>
              <w:pStyle w:val="Code"/>
            </w:pPr>
            <w:r>
              <w:tab/>
            </w:r>
            <w:r>
              <w:tab/>
              <w:t>CloseI2C2();</w:t>
            </w:r>
          </w:p>
          <w:p w:rsidR="00E96157" w:rsidRDefault="00E96157" w:rsidP="00E96157">
            <w:pPr>
              <w:pStyle w:val="Code"/>
            </w:pPr>
            <w:r>
              <w:tab/>
              <w:t>}</w:t>
            </w:r>
          </w:p>
          <w:p w:rsidR="00E96157" w:rsidRDefault="00E96157" w:rsidP="00E96157">
            <w:pPr>
              <w:pStyle w:val="Code"/>
            </w:pPr>
            <w:r>
              <w:t>unsigned int temp;</w:t>
            </w:r>
            <w:r>
              <w:tab/>
            </w:r>
          </w:p>
          <w:p w:rsidR="00E96157" w:rsidRDefault="00E96157" w:rsidP="00E96157">
            <w:pPr>
              <w:pStyle w:val="Code"/>
            </w:pPr>
            <w:r>
              <w:t>double sc1=0.00,sc2=0.00,sc3=0.00,sc4=0.00,sc5=0.00,sc6=0.00,volt=0.00;</w:t>
            </w:r>
          </w:p>
          <w:p w:rsidR="00E96157" w:rsidRDefault="00E96157" w:rsidP="00E96157">
            <w:pPr>
              <w:pStyle w:val="Code"/>
            </w:pPr>
            <w:r>
              <w:tab/>
            </w:r>
          </w:p>
          <w:p w:rsidR="00E96157" w:rsidRDefault="00E96157" w:rsidP="00E96157">
            <w:pPr>
              <w:pStyle w:val="Code"/>
            </w:pPr>
            <w:r>
              <w:tab/>
            </w:r>
          </w:p>
          <w:p w:rsidR="00E96157" w:rsidRDefault="00E96157" w:rsidP="00E96157">
            <w:pPr>
              <w:pStyle w:val="Code"/>
            </w:pPr>
          </w:p>
          <w:p w:rsidR="00E96157" w:rsidRDefault="00E96157" w:rsidP="00E96157">
            <w:pPr>
              <w:pStyle w:val="Code"/>
            </w:pPr>
            <w:r>
              <w:tab/>
              <w:t>temp=  (unsigned int) Datain[0]*0x100+ (unsigned int) Datain[1];</w:t>
            </w:r>
          </w:p>
          <w:p w:rsidR="00E96157" w:rsidRDefault="00E96157" w:rsidP="00E96157">
            <w:pPr>
              <w:pStyle w:val="Code"/>
            </w:pPr>
            <w:r>
              <w:tab/>
              <w:t>sc1=(double) temp* 0.05035400390625; //3.3/1024.0/.064</w:t>
            </w:r>
          </w:p>
          <w:p w:rsidR="00E96157" w:rsidRDefault="00E96157" w:rsidP="00E96157">
            <w:pPr>
              <w:pStyle w:val="Code"/>
            </w:pPr>
          </w:p>
          <w:p w:rsidR="00E96157" w:rsidRDefault="00E96157" w:rsidP="00E96157">
            <w:pPr>
              <w:pStyle w:val="Code"/>
            </w:pPr>
            <w:r>
              <w:tab/>
              <w:t>temp=  (unsigned int) Datain[2]*0x100+ (unsigned int) Datain[3];</w:t>
            </w:r>
          </w:p>
          <w:p w:rsidR="00E96157" w:rsidRDefault="00E96157" w:rsidP="00E96157">
            <w:pPr>
              <w:pStyle w:val="Code"/>
            </w:pPr>
            <w:r>
              <w:tab/>
              <w:t>sc2=(double) temp* 0.05035400390625; //3.3/1024.0/.064</w:t>
            </w:r>
          </w:p>
          <w:p w:rsidR="00E96157" w:rsidRDefault="00E96157" w:rsidP="00E96157">
            <w:pPr>
              <w:pStyle w:val="Code"/>
            </w:pPr>
            <w:r>
              <w:tab/>
            </w:r>
          </w:p>
          <w:p w:rsidR="00E96157" w:rsidRDefault="00E96157" w:rsidP="00E96157">
            <w:pPr>
              <w:pStyle w:val="Code"/>
            </w:pPr>
            <w:r>
              <w:tab/>
              <w:t>temp=  (unsigned int) Datain[4]*0x100+ (unsigned int) Datain[5];</w:t>
            </w:r>
          </w:p>
          <w:p w:rsidR="00E96157" w:rsidRDefault="00E96157" w:rsidP="00E96157">
            <w:pPr>
              <w:pStyle w:val="Code"/>
            </w:pPr>
            <w:r>
              <w:tab/>
              <w:t>sc3=(double) temp* 0.05035400390625; //3.3/1024.0/.064</w:t>
            </w:r>
          </w:p>
          <w:p w:rsidR="00E96157" w:rsidRDefault="00E96157" w:rsidP="00E96157">
            <w:pPr>
              <w:pStyle w:val="Code"/>
            </w:pPr>
            <w:r>
              <w:tab/>
            </w:r>
          </w:p>
          <w:p w:rsidR="00E96157" w:rsidRDefault="00E96157" w:rsidP="00E96157">
            <w:pPr>
              <w:pStyle w:val="Code"/>
            </w:pPr>
            <w:r>
              <w:tab/>
              <w:t>temp=  (unsigned int) Datain[6]*0x100+ (unsigned int) Datain[7];</w:t>
            </w:r>
          </w:p>
          <w:p w:rsidR="00E96157" w:rsidRDefault="00E96157" w:rsidP="00E96157">
            <w:pPr>
              <w:pStyle w:val="Code"/>
            </w:pPr>
            <w:r>
              <w:tab/>
              <w:t>sc4=(double) temp* 0.05035400390625; //3.3/1024.0/.064</w:t>
            </w:r>
          </w:p>
          <w:p w:rsidR="00E96157" w:rsidRDefault="00E96157" w:rsidP="00E96157">
            <w:pPr>
              <w:pStyle w:val="Code"/>
            </w:pPr>
            <w:r>
              <w:tab/>
            </w:r>
          </w:p>
          <w:p w:rsidR="00E96157" w:rsidRDefault="00E96157" w:rsidP="00E96157">
            <w:pPr>
              <w:pStyle w:val="Code"/>
            </w:pPr>
            <w:r>
              <w:tab/>
              <w:t>temp=  (unsigned int) Datain[8]*0x100+ (unsigned int) Datain[9];</w:t>
            </w:r>
          </w:p>
          <w:p w:rsidR="00E96157" w:rsidRDefault="00E96157" w:rsidP="00E96157">
            <w:pPr>
              <w:pStyle w:val="Code"/>
            </w:pPr>
            <w:r>
              <w:tab/>
              <w:t>sc5=(double) temp* 0.05035400390625; //3.3/1024.0/.064</w:t>
            </w:r>
          </w:p>
          <w:p w:rsidR="00E96157" w:rsidRDefault="00E96157" w:rsidP="00E96157">
            <w:pPr>
              <w:pStyle w:val="Code"/>
            </w:pPr>
            <w:r>
              <w:tab/>
            </w:r>
          </w:p>
          <w:p w:rsidR="00E96157" w:rsidRDefault="00E96157" w:rsidP="00E96157">
            <w:pPr>
              <w:pStyle w:val="Code"/>
            </w:pPr>
            <w:r>
              <w:tab/>
              <w:t>temp=  (unsigned int) Datain[10]*0x100+ (unsigned int) Datain[11];</w:t>
            </w:r>
          </w:p>
          <w:p w:rsidR="00E96157" w:rsidRDefault="00E96157" w:rsidP="00E96157">
            <w:pPr>
              <w:pStyle w:val="Code"/>
            </w:pPr>
            <w:r>
              <w:tab/>
              <w:t>sc6=(double) temp* 0.05035400390625; //3.3/1024.0/.064</w:t>
            </w:r>
          </w:p>
          <w:p w:rsidR="00E96157" w:rsidRDefault="00E96157" w:rsidP="00E96157">
            <w:pPr>
              <w:pStyle w:val="Code"/>
            </w:pPr>
          </w:p>
          <w:p w:rsidR="00E96157" w:rsidRDefault="00E96157" w:rsidP="00E96157">
            <w:pPr>
              <w:pStyle w:val="Code"/>
            </w:pPr>
          </w:p>
          <w:p w:rsidR="00E96157" w:rsidRDefault="00E96157" w:rsidP="00E96157">
            <w:pPr>
              <w:pStyle w:val="Code"/>
            </w:pPr>
            <w:r>
              <w:tab/>
              <w:t>temp=   (unsigned int) Datain[12]*0x100 +  (unsigned int) Datain[13];</w:t>
            </w:r>
          </w:p>
          <w:p w:rsidR="00E96157" w:rsidRDefault="00E96157" w:rsidP="00E96157">
            <w:pPr>
              <w:pStyle w:val="Code"/>
            </w:pPr>
            <w:r>
              <w:tab/>
              <w:t>volt=(double)temp* 0.0064453125; //3.3/1024.0*2</w:t>
            </w:r>
          </w:p>
          <w:p w:rsidR="00E96157" w:rsidRDefault="00E96157" w:rsidP="00E96157">
            <w:pPr>
              <w:pStyle w:val="Code"/>
            </w:pPr>
          </w:p>
          <w:p w:rsidR="00E96157" w:rsidRDefault="00E96157" w:rsidP="00E96157">
            <w:pPr>
              <w:pStyle w:val="Code"/>
            </w:pPr>
          </w:p>
          <w:p w:rsidR="00E96157" w:rsidRDefault="00E96157" w:rsidP="00E96157">
            <w:pPr>
              <w:pStyle w:val="Code"/>
            </w:pPr>
            <w:r>
              <w:t>sprintf(buffins, "SC1:%5.3f SC2:%5.3f SC3:%5.3f SC4:%5.3f SC5:%5.3f ,SC6:%5.3f SolarVolt:%5.3f\r\n",sc1,sc2,sc3,sc4,sc5,sc6,volt);</w:t>
            </w:r>
          </w:p>
          <w:p w:rsidR="00E96157" w:rsidRDefault="00E96157" w:rsidP="00E96157">
            <w:pPr>
              <w:pStyle w:val="Code"/>
            </w:pPr>
            <w:r>
              <w:t xml:space="preserve">UARTwritestring(buffins); </w:t>
            </w:r>
          </w:p>
          <w:p w:rsidR="00E96157" w:rsidRDefault="00E96157" w:rsidP="00E96157">
            <w:pPr>
              <w:pStyle w:val="Code"/>
            </w:pPr>
            <w:r>
              <w:t>delay();</w:t>
            </w:r>
          </w:p>
          <w:p w:rsidR="00E96157" w:rsidRDefault="00E96157" w:rsidP="00E96157">
            <w:pPr>
              <w:pStyle w:val="Code"/>
            </w:pPr>
            <w:r>
              <w:t xml:space="preserve"> </w:t>
            </w:r>
          </w:p>
          <w:p w:rsidR="00E96157" w:rsidRDefault="00E96157" w:rsidP="00E96157">
            <w:pPr>
              <w:pStyle w:val="Code"/>
            </w:pPr>
            <w:r>
              <w:t>}</w:t>
            </w:r>
          </w:p>
          <w:p w:rsidR="00E96157" w:rsidRDefault="00E96157" w:rsidP="00E96157">
            <w:pPr>
              <w:pStyle w:val="Code"/>
            </w:pPr>
          </w:p>
          <w:p w:rsidR="00E96157" w:rsidRDefault="00E96157" w:rsidP="00E96157">
            <w:pPr>
              <w:pStyle w:val="Code"/>
            </w:pPr>
          </w:p>
          <w:p w:rsidR="00E96157" w:rsidRDefault="00E96157" w:rsidP="00E96157">
            <w:pPr>
              <w:pStyle w:val="Code"/>
            </w:pPr>
            <w:r>
              <w:t>void battcheck(void){</w:t>
            </w:r>
          </w:p>
          <w:p w:rsidR="00E96157" w:rsidRDefault="00E96157" w:rsidP="00E96157">
            <w:pPr>
              <w:pStyle w:val="Code"/>
            </w:pPr>
            <w:r>
              <w:tab/>
              <w:t xml:space="preserve">char check=0,ZZ=90;  </w:t>
            </w:r>
          </w:p>
          <w:p w:rsidR="00E96157" w:rsidRDefault="00E96157" w:rsidP="00E96157">
            <w:pPr>
              <w:pStyle w:val="Code"/>
            </w:pPr>
            <w:r>
              <w:tab/>
              <w:t>unsigned int checksum;</w:t>
            </w:r>
          </w:p>
          <w:p w:rsidR="00E96157" w:rsidRDefault="00E96157" w:rsidP="00E96157">
            <w:pPr>
              <w:pStyle w:val="Code"/>
            </w:pPr>
            <w:r>
              <w:lastRenderedPageBreak/>
              <w:tab/>
              <w:t>unsigned char i=0,X;</w:t>
            </w:r>
          </w:p>
          <w:p w:rsidR="00E96157" w:rsidRDefault="00E96157" w:rsidP="00E96157">
            <w:pPr>
              <w:pStyle w:val="Code"/>
            </w:pPr>
            <w:r>
              <w:tab/>
            </w:r>
          </w:p>
          <w:p w:rsidR="00E96157" w:rsidRDefault="00E96157" w:rsidP="00E96157">
            <w:pPr>
              <w:pStyle w:val="Code"/>
            </w:pPr>
            <w:r>
              <w:tab/>
              <w:t>unsigned char Datain[20];</w:t>
            </w:r>
          </w:p>
          <w:p w:rsidR="00E96157" w:rsidRDefault="00E96157" w:rsidP="00E96157">
            <w:pPr>
              <w:pStyle w:val="Code"/>
            </w:pPr>
            <w:r>
              <w:tab/>
              <w:t>unsigned char ctrlbyte ='Z';</w:t>
            </w:r>
          </w:p>
          <w:p w:rsidR="00E96157" w:rsidRDefault="00E96157" w:rsidP="00E96157">
            <w:pPr>
              <w:pStyle w:val="Code"/>
            </w:pPr>
            <w:r>
              <w:tab/>
              <w:t>unsigned char length_msb='Z', length_lsb='Z',check_msb='Z',check_lsb='Z';</w:t>
            </w:r>
          </w:p>
          <w:p w:rsidR="00E96157" w:rsidRDefault="00E96157" w:rsidP="00E96157">
            <w:pPr>
              <w:pStyle w:val="Code"/>
            </w:pPr>
            <w:r>
              <w:tab/>
              <w:t>unsigned int length, checkcalc=0, checkreceived, lasterror=0;</w:t>
            </w:r>
          </w:p>
          <w:p w:rsidR="00E96157" w:rsidRDefault="00E96157" w:rsidP="00E96157">
            <w:pPr>
              <w:pStyle w:val="Code"/>
            </w:pPr>
          </w:p>
          <w:p w:rsidR="00E96157" w:rsidRDefault="00E96157" w:rsidP="00E96157">
            <w:pPr>
              <w:pStyle w:val="Code"/>
            </w:pPr>
            <w:r>
              <w:tab/>
              <w:t>IdleI2C2();</w:t>
            </w:r>
          </w:p>
          <w:p w:rsidR="00E96157" w:rsidRDefault="00E96157" w:rsidP="00E96157">
            <w:pPr>
              <w:pStyle w:val="Code"/>
            </w:pPr>
            <w:r>
              <w:tab/>
              <w:t>StartI2C2();</w:t>
            </w:r>
          </w:p>
          <w:p w:rsidR="00E96157" w:rsidRDefault="00E96157" w:rsidP="00E96157">
            <w:pPr>
              <w:pStyle w:val="Code"/>
            </w:pPr>
            <w:r>
              <w:t xml:space="preserve">    /* Wait till Start sequence is completed */</w:t>
            </w:r>
          </w:p>
          <w:p w:rsidR="00E96157" w:rsidRDefault="00E96157" w:rsidP="00E96157">
            <w:pPr>
              <w:pStyle w:val="Code"/>
            </w:pPr>
            <w:r>
              <w:t xml:space="preserve"> </w:t>
            </w:r>
            <w:r>
              <w:tab/>
              <w:t>while(I2C2CONbits.SEN );</w:t>
            </w:r>
          </w:p>
          <w:p w:rsidR="00E96157" w:rsidRDefault="00E96157" w:rsidP="00E96157">
            <w:pPr>
              <w:pStyle w:val="Code"/>
            </w:pPr>
            <w:r>
              <w:t xml:space="preserve">    /* Write Slave address and set master for transmission */</w:t>
            </w:r>
          </w:p>
          <w:p w:rsidR="00E96157" w:rsidRDefault="00E96157" w:rsidP="00E96157">
            <w:pPr>
              <w:pStyle w:val="Code"/>
            </w:pPr>
            <w:r>
              <w:t xml:space="preserve"> </w:t>
            </w:r>
            <w:r>
              <w:tab/>
              <w:t xml:space="preserve">check = MasterWriteI2C2(0xE6); </w:t>
            </w:r>
          </w:p>
          <w:p w:rsidR="00E96157" w:rsidRDefault="00E96157" w:rsidP="00E96157">
            <w:pPr>
              <w:pStyle w:val="Code"/>
            </w:pPr>
            <w:r>
              <w:t xml:space="preserve">    /* Wait till address is transmitted */</w:t>
            </w:r>
          </w:p>
          <w:p w:rsidR="00E96157" w:rsidRDefault="00E96157" w:rsidP="00E96157">
            <w:pPr>
              <w:pStyle w:val="Code"/>
            </w:pPr>
            <w:r>
              <w:tab/>
              <w:t>if (check==0 ){</w:t>
            </w:r>
          </w:p>
          <w:p w:rsidR="00E96157" w:rsidRDefault="00E96157" w:rsidP="00E96157">
            <w:pPr>
              <w:pStyle w:val="Code"/>
            </w:pPr>
            <w:r>
              <w:tab/>
            </w:r>
            <w:r>
              <w:tab/>
              <w:t>checksum=13;</w:t>
            </w:r>
          </w:p>
          <w:p w:rsidR="00E96157" w:rsidRDefault="00E96157" w:rsidP="00E96157">
            <w:pPr>
              <w:pStyle w:val="Code"/>
            </w:pPr>
            <w:r>
              <w:tab/>
            </w:r>
            <w:r>
              <w:tab/>
              <w:t>check_msb=checksum/256;</w:t>
            </w:r>
          </w:p>
          <w:p w:rsidR="00E96157" w:rsidRDefault="00E96157" w:rsidP="00E96157">
            <w:pPr>
              <w:pStyle w:val="Code"/>
            </w:pPr>
            <w:r>
              <w:tab/>
            </w:r>
            <w:r>
              <w:tab/>
              <w:t>check_lsb=checksum%256;</w:t>
            </w:r>
          </w:p>
          <w:p w:rsidR="00E96157" w:rsidRDefault="00E96157" w:rsidP="00E96157">
            <w:pPr>
              <w:pStyle w:val="Code"/>
            </w:pPr>
            <w:r>
              <w:tab/>
            </w:r>
            <w:r>
              <w:tab/>
              <w:t>LATB=0xA000;</w:t>
            </w:r>
            <w:r>
              <w:tab/>
            </w:r>
          </w:p>
          <w:p w:rsidR="00E96157" w:rsidRDefault="00E96157" w:rsidP="00E96157">
            <w:pPr>
              <w:pStyle w:val="Code"/>
            </w:pPr>
            <w:r>
              <w:tab/>
            </w:r>
            <w:r>
              <w:tab/>
              <w:t xml:space="preserve">IdleI2C2(); </w:t>
            </w:r>
            <w:r>
              <w:tab/>
            </w:r>
            <w:r>
              <w:tab/>
            </w:r>
          </w:p>
          <w:p w:rsidR="00E96157" w:rsidRDefault="00E96157" w:rsidP="00E96157">
            <w:pPr>
              <w:pStyle w:val="Code"/>
            </w:pPr>
            <w:r>
              <w:tab/>
            </w:r>
            <w:r>
              <w:tab/>
              <w:t xml:space="preserve">MasterWriteI2C2(0x08); // ctrlbyte </w:t>
            </w:r>
          </w:p>
          <w:p w:rsidR="00E96157" w:rsidRDefault="00E96157" w:rsidP="00E96157">
            <w:pPr>
              <w:pStyle w:val="Code"/>
            </w:pPr>
            <w:r>
              <w:tab/>
            </w:r>
            <w:r>
              <w:tab/>
              <w:t>IdleI2C2();</w:t>
            </w:r>
            <w:r>
              <w:tab/>
            </w:r>
            <w:r>
              <w:tab/>
            </w:r>
            <w:r>
              <w:tab/>
            </w:r>
          </w:p>
          <w:p w:rsidR="00E96157" w:rsidRDefault="00E96157" w:rsidP="00E96157">
            <w:pPr>
              <w:pStyle w:val="Code"/>
            </w:pPr>
            <w:r>
              <w:t xml:space="preserve"> </w:t>
            </w:r>
            <w:r>
              <w:tab/>
            </w:r>
            <w:r>
              <w:tab/>
              <w:t>MasterWriteI2C2(0x00);// length_msb</w:t>
            </w:r>
          </w:p>
          <w:p w:rsidR="00E96157" w:rsidRDefault="00E96157" w:rsidP="00E96157">
            <w:pPr>
              <w:pStyle w:val="Code"/>
            </w:pPr>
            <w:r>
              <w:tab/>
            </w:r>
            <w:r>
              <w:tab/>
              <w:t>IdleI2C2();</w:t>
            </w:r>
            <w:r>
              <w:tab/>
            </w:r>
            <w:r>
              <w:tab/>
            </w:r>
            <w:r>
              <w:tab/>
            </w:r>
          </w:p>
          <w:p w:rsidR="00E96157" w:rsidRDefault="00E96157" w:rsidP="00E96157">
            <w:pPr>
              <w:pStyle w:val="Code"/>
            </w:pPr>
            <w:r>
              <w:tab/>
            </w:r>
            <w:r>
              <w:tab/>
              <w:t>MasterWriteI2C2(0x05);// length_lsb</w:t>
            </w:r>
          </w:p>
          <w:p w:rsidR="00E96157" w:rsidRDefault="00E96157" w:rsidP="00E96157">
            <w:pPr>
              <w:pStyle w:val="Code"/>
            </w:pPr>
            <w:r>
              <w:tab/>
            </w:r>
            <w:r>
              <w:tab/>
              <w:t>IdleI2C2();</w:t>
            </w:r>
            <w:r>
              <w:tab/>
            </w:r>
            <w:r>
              <w:tab/>
            </w:r>
            <w:r>
              <w:tab/>
            </w:r>
          </w:p>
          <w:p w:rsidR="00E96157" w:rsidRDefault="00E96157" w:rsidP="00E96157">
            <w:pPr>
              <w:pStyle w:val="Code"/>
            </w:pPr>
            <w:r>
              <w:tab/>
              <w:t xml:space="preserve">    MasterWriteI2C2(check_msb);</w:t>
            </w:r>
          </w:p>
          <w:p w:rsidR="00E96157" w:rsidRDefault="00E96157" w:rsidP="00E96157">
            <w:pPr>
              <w:pStyle w:val="Code"/>
            </w:pPr>
            <w:r>
              <w:tab/>
            </w:r>
            <w:r>
              <w:tab/>
              <w:t>IdleI2C2();</w:t>
            </w:r>
            <w:r>
              <w:tab/>
            </w:r>
            <w:r>
              <w:tab/>
            </w:r>
            <w:r>
              <w:tab/>
            </w:r>
          </w:p>
          <w:p w:rsidR="00E96157" w:rsidRDefault="00E96157" w:rsidP="00E96157">
            <w:pPr>
              <w:pStyle w:val="Code"/>
            </w:pPr>
            <w:r>
              <w:tab/>
            </w:r>
            <w:r>
              <w:tab/>
              <w:t>MasterWriteI2C2(check_lsb);</w:t>
            </w:r>
          </w:p>
          <w:p w:rsidR="00E96157" w:rsidRDefault="00E96157" w:rsidP="00E96157">
            <w:pPr>
              <w:pStyle w:val="Code"/>
            </w:pPr>
            <w:r>
              <w:tab/>
            </w:r>
            <w:r>
              <w:tab/>
              <w:t>IdleI2C2();</w:t>
            </w:r>
            <w:r>
              <w:tab/>
            </w:r>
            <w:r>
              <w:tab/>
            </w:r>
            <w:r>
              <w:tab/>
            </w:r>
          </w:p>
          <w:p w:rsidR="00E96157" w:rsidRDefault="00E96157" w:rsidP="00E96157">
            <w:pPr>
              <w:pStyle w:val="Code"/>
            </w:pPr>
            <w:r>
              <w:tab/>
            </w:r>
            <w:r>
              <w:tab/>
              <w:t>StopI2C2();</w:t>
            </w:r>
            <w:r>
              <w:tab/>
            </w:r>
          </w:p>
          <w:p w:rsidR="00E96157" w:rsidRDefault="00E96157" w:rsidP="00E96157">
            <w:pPr>
              <w:pStyle w:val="Code"/>
            </w:pPr>
            <w:r>
              <w:tab/>
            </w:r>
            <w:r>
              <w:tab/>
            </w:r>
            <w:r>
              <w:tab/>
              <w:t>}</w:t>
            </w:r>
          </w:p>
          <w:p w:rsidR="00E96157" w:rsidRDefault="00E96157" w:rsidP="00E96157">
            <w:pPr>
              <w:pStyle w:val="Code"/>
            </w:pPr>
          </w:p>
          <w:p w:rsidR="00E96157" w:rsidRDefault="00E96157" w:rsidP="00E96157">
            <w:pPr>
              <w:pStyle w:val="Code"/>
            </w:pPr>
            <w:r>
              <w:t>delay();</w:t>
            </w:r>
          </w:p>
          <w:p w:rsidR="00E96157" w:rsidRDefault="00E96157" w:rsidP="00E96157">
            <w:pPr>
              <w:pStyle w:val="Code"/>
            </w:pPr>
            <w:r>
              <w:t>//get12cdata ();</w:t>
            </w:r>
          </w:p>
          <w:p w:rsidR="00E96157" w:rsidRDefault="00E96157" w:rsidP="00E96157">
            <w:pPr>
              <w:pStyle w:val="Code"/>
            </w:pPr>
          </w:p>
          <w:p w:rsidR="00E96157" w:rsidRDefault="00E96157" w:rsidP="00E96157">
            <w:pPr>
              <w:pStyle w:val="Code"/>
            </w:pPr>
            <w:r>
              <w:tab/>
              <w:t>IdleI2C2();</w:t>
            </w:r>
          </w:p>
          <w:p w:rsidR="00E96157" w:rsidRDefault="00E96157" w:rsidP="00E96157">
            <w:pPr>
              <w:pStyle w:val="Code"/>
            </w:pPr>
            <w:r>
              <w:t xml:space="preserve">  </w:t>
            </w:r>
            <w:r>
              <w:tab/>
              <w:t>StartI2C2();</w:t>
            </w:r>
          </w:p>
          <w:p w:rsidR="00E96157" w:rsidRDefault="00E96157" w:rsidP="00E96157">
            <w:pPr>
              <w:pStyle w:val="Code"/>
            </w:pPr>
            <w:r>
              <w:tab/>
              <w:t>while(I2C2CONbits.SEN );</w:t>
            </w:r>
          </w:p>
          <w:p w:rsidR="00E96157" w:rsidRDefault="00E96157" w:rsidP="00E96157">
            <w:pPr>
              <w:pStyle w:val="Code"/>
            </w:pPr>
            <w:r>
              <w:tab/>
              <w:t xml:space="preserve">check = MasterWriteI2C2(0xE7);//  Write Slave address and set master for </w:t>
            </w:r>
            <w:r w:rsidR="008A7115">
              <w:t>receive</w:t>
            </w:r>
            <w:r>
              <w:t xml:space="preserve"> </w:t>
            </w:r>
          </w:p>
          <w:p w:rsidR="00E96157" w:rsidRDefault="00E96157" w:rsidP="00E96157">
            <w:pPr>
              <w:pStyle w:val="Code"/>
            </w:pPr>
            <w:r>
              <w:tab/>
              <w:t>if (check==0 ){</w:t>
            </w:r>
          </w:p>
          <w:p w:rsidR="00E96157" w:rsidRDefault="00E96157" w:rsidP="00E96157">
            <w:pPr>
              <w:pStyle w:val="Code"/>
            </w:pPr>
            <w:r>
              <w:tab/>
            </w:r>
            <w:r>
              <w:tab/>
              <w:t>LATB=0x5000;</w:t>
            </w:r>
            <w:r>
              <w:tab/>
            </w:r>
          </w:p>
          <w:p w:rsidR="00E96157" w:rsidRDefault="00E96157" w:rsidP="00E96157">
            <w:pPr>
              <w:pStyle w:val="Code"/>
            </w:pPr>
            <w:r>
              <w:tab/>
            </w:r>
            <w:r>
              <w:tab/>
              <w:t xml:space="preserve">IdleI2C2(); </w:t>
            </w:r>
          </w:p>
          <w:p w:rsidR="00E96157" w:rsidRDefault="00E96157" w:rsidP="00E96157">
            <w:pPr>
              <w:pStyle w:val="Code"/>
            </w:pPr>
            <w:r>
              <w:tab/>
            </w:r>
          </w:p>
          <w:p w:rsidR="00E96157" w:rsidRDefault="00E96157" w:rsidP="00E96157">
            <w:pPr>
              <w:pStyle w:val="Code"/>
            </w:pPr>
            <w:r>
              <w:tab/>
            </w:r>
            <w:r>
              <w:tab/>
              <w:t>ctrlbyte=</w:t>
            </w:r>
            <w:r>
              <w:tab/>
              <w:t>MasterReadI2C2();</w:t>
            </w:r>
          </w:p>
          <w:p w:rsidR="00E96157" w:rsidRDefault="00E96157" w:rsidP="00E96157">
            <w:pPr>
              <w:pStyle w:val="Code"/>
            </w:pPr>
            <w:r>
              <w:t xml:space="preserve"> </w:t>
            </w: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p>
          <w:p w:rsidR="00E96157" w:rsidRDefault="00E96157" w:rsidP="00E96157">
            <w:pPr>
              <w:pStyle w:val="Code"/>
            </w:pPr>
            <w:r>
              <w:tab/>
            </w:r>
            <w:r>
              <w:tab/>
              <w:t>length_msb=MasterReadI2C2();  /* read the high byte of length */</w:t>
            </w:r>
          </w:p>
          <w:p w:rsidR="00E96157" w:rsidRDefault="00E96157" w:rsidP="00E96157">
            <w:pPr>
              <w:pStyle w:val="Code"/>
            </w:pP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p>
          <w:p w:rsidR="00E96157" w:rsidRDefault="00E96157" w:rsidP="00E96157">
            <w:pPr>
              <w:pStyle w:val="Code"/>
            </w:pPr>
            <w:r>
              <w:tab/>
            </w:r>
            <w:r>
              <w:tab/>
              <w:t>length_lsb=MasterReadI2C2();  /* read the low byte of sentence length*/</w:t>
            </w:r>
          </w:p>
          <w:p w:rsidR="00E96157" w:rsidRDefault="00E96157" w:rsidP="00E96157">
            <w:pPr>
              <w:pStyle w:val="Code"/>
            </w:pP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p>
          <w:p w:rsidR="00E96157" w:rsidRDefault="00E96157" w:rsidP="00E96157">
            <w:pPr>
              <w:pStyle w:val="Code"/>
            </w:pPr>
            <w:r>
              <w:tab/>
            </w:r>
            <w:r>
              <w:tab/>
              <w:t>length=length_msb*0x100+length_lsb;  /* calculate length for the data loop*/</w:t>
            </w:r>
          </w:p>
          <w:p w:rsidR="00E96157" w:rsidRDefault="00E96157" w:rsidP="00E96157">
            <w:pPr>
              <w:pStyle w:val="Code"/>
            </w:pPr>
            <w:r>
              <w:t xml:space="preserve">   </w:t>
            </w:r>
            <w:r>
              <w:tab/>
            </w:r>
            <w:r>
              <w:tab/>
              <w:t>if (length&lt;20){                      /* check to see if its smaller then predefined size*/</w:t>
            </w:r>
          </w:p>
          <w:p w:rsidR="00E96157" w:rsidRDefault="00E96157" w:rsidP="00E96157">
            <w:pPr>
              <w:pStyle w:val="Code"/>
            </w:pPr>
            <w:r>
              <w:tab/>
            </w:r>
            <w:r>
              <w:tab/>
            </w:r>
            <w:r>
              <w:tab/>
              <w:t>X=length_lsb-5;</w:t>
            </w:r>
          </w:p>
          <w:p w:rsidR="00E96157" w:rsidRDefault="00E96157" w:rsidP="00E96157">
            <w:pPr>
              <w:pStyle w:val="Code"/>
            </w:pPr>
            <w:r>
              <w:t xml:space="preserve">      </w:t>
            </w:r>
            <w:r>
              <w:tab/>
            </w:r>
            <w:r>
              <w:tab/>
              <w:t>for (i=0;i&lt;(X);i++){</w:t>
            </w:r>
          </w:p>
          <w:p w:rsidR="00E96157" w:rsidRDefault="00E96157" w:rsidP="00E96157">
            <w:pPr>
              <w:pStyle w:val="Code"/>
            </w:pPr>
            <w:r>
              <w:t xml:space="preserve">      </w:t>
            </w:r>
            <w:r>
              <w:tab/>
            </w:r>
            <w:r>
              <w:tab/>
            </w:r>
            <w:r>
              <w:tab/>
              <w:t>Datain[i]=MasterReadI2C2();        /*read in data bytes into an array*/</w:t>
            </w:r>
          </w:p>
          <w:p w:rsidR="00E96157" w:rsidRDefault="00E96157" w:rsidP="00E96157">
            <w:pPr>
              <w:pStyle w:val="Code"/>
            </w:pPr>
            <w:r>
              <w:tab/>
            </w:r>
            <w:r>
              <w:tab/>
            </w:r>
            <w:r>
              <w:tab/>
            </w:r>
            <w:r>
              <w:tab/>
              <w:t>AckI2C2();</w:t>
            </w:r>
            <w:r>
              <w:tab/>
            </w:r>
            <w:r>
              <w:tab/>
            </w:r>
          </w:p>
          <w:p w:rsidR="00E96157" w:rsidRDefault="00E96157" w:rsidP="00E96157">
            <w:pPr>
              <w:pStyle w:val="Code"/>
            </w:pPr>
            <w:r>
              <w:tab/>
            </w:r>
            <w:r>
              <w:tab/>
            </w:r>
            <w:r>
              <w:tab/>
            </w:r>
            <w:r>
              <w:tab/>
              <w:t>while(I2C1CONbits.ACKEN == 1);</w:t>
            </w:r>
          </w:p>
          <w:p w:rsidR="00E96157" w:rsidRDefault="00E96157" w:rsidP="00E96157">
            <w:pPr>
              <w:pStyle w:val="Code"/>
            </w:pPr>
            <w:r>
              <w:tab/>
            </w:r>
            <w:r>
              <w:tab/>
            </w:r>
            <w:r>
              <w:tab/>
            </w:r>
            <w:r>
              <w:tab/>
              <w:t>IdleI2C2();</w:t>
            </w:r>
          </w:p>
          <w:p w:rsidR="00E96157" w:rsidRDefault="00E96157" w:rsidP="00E96157">
            <w:pPr>
              <w:pStyle w:val="Code"/>
            </w:pPr>
            <w:r>
              <w:tab/>
            </w:r>
            <w:r>
              <w:tab/>
            </w:r>
            <w:r>
              <w:tab/>
            </w:r>
            <w:r>
              <w:tab/>
              <w:t>checkcalc=checkcalc+Datain[i] ;    /*add them up as a checksum now;  to save a loop later*/</w:t>
            </w:r>
          </w:p>
          <w:p w:rsidR="00E96157" w:rsidRDefault="00E96157" w:rsidP="00E96157">
            <w:pPr>
              <w:pStyle w:val="Code"/>
            </w:pPr>
            <w:r>
              <w:t xml:space="preserve">   </w:t>
            </w:r>
            <w:r>
              <w:tab/>
            </w:r>
            <w:r>
              <w:tab/>
            </w:r>
            <w:r>
              <w:tab/>
              <w:t>}</w:t>
            </w:r>
          </w:p>
          <w:p w:rsidR="00E96157" w:rsidRDefault="00E96157" w:rsidP="00E96157">
            <w:pPr>
              <w:pStyle w:val="Code"/>
            </w:pPr>
            <w:r>
              <w:lastRenderedPageBreak/>
              <w:tab/>
            </w:r>
            <w:r>
              <w:tab/>
            </w:r>
          </w:p>
          <w:p w:rsidR="00E96157" w:rsidRDefault="00E96157" w:rsidP="00E96157">
            <w:pPr>
              <w:pStyle w:val="Code"/>
            </w:pPr>
            <w:r>
              <w:tab/>
            </w:r>
            <w:r>
              <w:tab/>
              <w:t>}</w:t>
            </w:r>
          </w:p>
          <w:p w:rsidR="00E96157" w:rsidRDefault="00E96157" w:rsidP="00E96157">
            <w:pPr>
              <w:pStyle w:val="Code"/>
            </w:pPr>
            <w:r>
              <w:tab/>
            </w:r>
            <w:r>
              <w:tab/>
              <w:t>else{</w:t>
            </w:r>
          </w:p>
          <w:p w:rsidR="00E96157" w:rsidRDefault="00E96157" w:rsidP="00E96157">
            <w:pPr>
              <w:pStyle w:val="Code"/>
            </w:pPr>
            <w:r>
              <w:tab/>
            </w:r>
          </w:p>
          <w:p w:rsidR="00E96157" w:rsidRDefault="00E96157" w:rsidP="00E96157">
            <w:pPr>
              <w:pStyle w:val="Code"/>
            </w:pPr>
            <w:r>
              <w:tab/>
            </w:r>
            <w:r>
              <w:tab/>
            </w:r>
            <w:r>
              <w:tab/>
              <w:t>length_msb=0;</w:t>
            </w:r>
          </w:p>
          <w:p w:rsidR="00E96157" w:rsidRDefault="00E96157" w:rsidP="00E96157">
            <w:pPr>
              <w:pStyle w:val="Code"/>
            </w:pPr>
            <w:r>
              <w:tab/>
            </w:r>
            <w:r>
              <w:tab/>
            </w:r>
            <w:r>
              <w:tab/>
              <w:t>length_lsb=8;</w:t>
            </w:r>
          </w:p>
          <w:p w:rsidR="00E96157" w:rsidRDefault="00E96157" w:rsidP="00E96157">
            <w:pPr>
              <w:pStyle w:val="Code"/>
            </w:pPr>
            <w:r>
              <w:tab/>
            </w:r>
            <w:r>
              <w:tab/>
            </w:r>
            <w:r>
              <w:tab/>
              <w:t>Datain[0]='B';</w:t>
            </w:r>
          </w:p>
          <w:p w:rsidR="00E96157" w:rsidRDefault="00E96157" w:rsidP="00E96157">
            <w:pPr>
              <w:pStyle w:val="Code"/>
            </w:pPr>
            <w:r>
              <w:tab/>
            </w:r>
            <w:r>
              <w:tab/>
            </w:r>
            <w:r>
              <w:tab/>
              <w:t>Datain[1]='A';</w:t>
            </w:r>
          </w:p>
          <w:p w:rsidR="00E96157" w:rsidRDefault="00E96157" w:rsidP="00E96157">
            <w:pPr>
              <w:pStyle w:val="Code"/>
            </w:pPr>
            <w:r>
              <w:tab/>
            </w:r>
            <w:r>
              <w:tab/>
            </w:r>
            <w:r>
              <w:tab/>
              <w:t>Datain[2]='D';</w:t>
            </w:r>
          </w:p>
          <w:p w:rsidR="00E96157" w:rsidRDefault="00E96157" w:rsidP="00E96157">
            <w:pPr>
              <w:pStyle w:val="Code"/>
            </w:pPr>
            <w:r>
              <w:tab/>
            </w:r>
            <w:r>
              <w:tab/>
            </w:r>
          </w:p>
          <w:p w:rsidR="00E96157" w:rsidRDefault="00E96157" w:rsidP="00E96157">
            <w:pPr>
              <w:pStyle w:val="Code"/>
            </w:pPr>
            <w:r>
              <w:tab/>
            </w:r>
            <w:r>
              <w:tab/>
              <w:t>}</w:t>
            </w:r>
          </w:p>
          <w:p w:rsidR="00E96157" w:rsidRDefault="00E96157" w:rsidP="00E96157">
            <w:pPr>
              <w:pStyle w:val="Code"/>
            </w:pPr>
            <w:r>
              <w:t xml:space="preserve">    </w:t>
            </w:r>
            <w:r>
              <w:tab/>
            </w:r>
          </w:p>
          <w:p w:rsidR="00E96157" w:rsidRDefault="00E96157" w:rsidP="00E96157">
            <w:pPr>
              <w:pStyle w:val="Code"/>
            </w:pPr>
            <w:r>
              <w:tab/>
            </w:r>
            <w:r>
              <w:tab/>
              <w:t>check_msb   =MasterReadI2C2();  /* read the high byte of checksum*/</w:t>
            </w:r>
          </w:p>
          <w:p w:rsidR="00E96157" w:rsidRDefault="00E96157" w:rsidP="00E96157">
            <w:pPr>
              <w:pStyle w:val="Code"/>
            </w:pPr>
            <w:r>
              <w:tab/>
            </w:r>
            <w:r>
              <w:tab/>
              <w: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r>
              <w:tab/>
              <w:t xml:space="preserve">    check_lsb   =MasterReadI2C2(); /* read the low byte of checksum*/</w:t>
            </w:r>
          </w:p>
          <w:p w:rsidR="00E96157" w:rsidRDefault="00E96157" w:rsidP="00E96157">
            <w:pPr>
              <w:pStyle w:val="Code"/>
            </w:pPr>
            <w:r>
              <w:tab/>
            </w:r>
            <w:r>
              <w:tab/>
              <w:t>NotAckI2C2();</w:t>
            </w:r>
            <w:r>
              <w:tab/>
            </w:r>
            <w:r>
              <w:tab/>
            </w:r>
          </w:p>
          <w:p w:rsidR="00E96157" w:rsidRDefault="00E96157" w:rsidP="00E96157">
            <w:pPr>
              <w:pStyle w:val="Code"/>
            </w:pPr>
            <w:r>
              <w:tab/>
            </w:r>
            <w:r>
              <w:tab/>
              <w:t>while(I2C1CONbits.ACKEN == 1);</w:t>
            </w:r>
          </w:p>
          <w:p w:rsidR="00E96157" w:rsidRDefault="00E96157" w:rsidP="00E96157">
            <w:pPr>
              <w:pStyle w:val="Code"/>
            </w:pPr>
            <w:r>
              <w:tab/>
            </w:r>
            <w:r>
              <w:tab/>
              <w:t>IdleI2C2();</w:t>
            </w:r>
          </w:p>
          <w:p w:rsidR="00E96157" w:rsidRDefault="00E96157" w:rsidP="00E96157">
            <w:pPr>
              <w:pStyle w:val="Code"/>
            </w:pPr>
            <w:r>
              <w:tab/>
            </w:r>
            <w:r>
              <w:tab/>
              <w:t>StopI2C2();</w:t>
            </w:r>
          </w:p>
          <w:p w:rsidR="00E96157" w:rsidRDefault="00E96157" w:rsidP="00E96157">
            <w:pPr>
              <w:pStyle w:val="Code"/>
            </w:pPr>
            <w:r>
              <w:t xml:space="preserve">  </w:t>
            </w:r>
            <w:r>
              <w:tab/>
            </w:r>
          </w:p>
          <w:p w:rsidR="00E96157" w:rsidRDefault="00E96157" w:rsidP="00E96157">
            <w:pPr>
              <w:pStyle w:val="Code"/>
            </w:pPr>
            <w:r>
              <w:tab/>
              <w:t>}</w:t>
            </w:r>
            <w:r>
              <w:tab/>
            </w:r>
            <w:r>
              <w:tab/>
            </w:r>
          </w:p>
          <w:p w:rsidR="00E96157" w:rsidRDefault="00E96157" w:rsidP="00E96157">
            <w:pPr>
              <w:pStyle w:val="Code"/>
            </w:pPr>
            <w:r>
              <w:tab/>
              <w:t>else{</w:t>
            </w:r>
          </w:p>
          <w:p w:rsidR="00E96157" w:rsidRDefault="00E96157" w:rsidP="00E96157">
            <w:pPr>
              <w:pStyle w:val="Code"/>
            </w:pPr>
            <w:r>
              <w:tab/>
            </w:r>
            <w:r>
              <w:tab/>
              <w:t>ZZ=-check;//0x02;</w:t>
            </w:r>
          </w:p>
          <w:p w:rsidR="00E96157" w:rsidRDefault="00E96157" w:rsidP="00E96157">
            <w:pPr>
              <w:pStyle w:val="Code"/>
            </w:pPr>
            <w:r>
              <w:tab/>
            </w:r>
            <w:r>
              <w:tab/>
              <w:t>LATB=0x0000;</w:t>
            </w:r>
          </w:p>
          <w:p w:rsidR="00E96157" w:rsidRDefault="00E96157" w:rsidP="00E96157">
            <w:pPr>
              <w:pStyle w:val="Code"/>
            </w:pPr>
            <w:r>
              <w:tab/>
            </w:r>
            <w:r>
              <w:tab/>
              <w:t>CloseI2C2();</w:t>
            </w:r>
          </w:p>
          <w:p w:rsidR="00E96157" w:rsidRDefault="00E96157" w:rsidP="00E96157">
            <w:pPr>
              <w:pStyle w:val="Code"/>
            </w:pPr>
            <w:r>
              <w:tab/>
              <w:t>}</w:t>
            </w:r>
          </w:p>
          <w:p w:rsidR="00E96157" w:rsidRDefault="00E96157" w:rsidP="00E96157">
            <w:pPr>
              <w:pStyle w:val="Code"/>
            </w:pPr>
            <w:r>
              <w:tab/>
            </w:r>
            <w:r>
              <w:tab/>
            </w:r>
          </w:p>
          <w:p w:rsidR="00E96157" w:rsidRDefault="00E96157" w:rsidP="00E96157">
            <w:pPr>
              <w:pStyle w:val="Code"/>
            </w:pPr>
            <w:r>
              <w:tab/>
              <w:t>unsigned int temp;</w:t>
            </w:r>
          </w:p>
          <w:p w:rsidR="00E96157" w:rsidRDefault="00E96157" w:rsidP="00E96157">
            <w:pPr>
              <w:pStyle w:val="Code"/>
            </w:pPr>
            <w:r>
              <w:tab/>
              <w:t>double Battvolt=0.00,Battdraw=0.00;</w:t>
            </w:r>
          </w:p>
          <w:p w:rsidR="00E96157" w:rsidRDefault="00E96157" w:rsidP="00E96157">
            <w:pPr>
              <w:pStyle w:val="Code"/>
            </w:pPr>
            <w:r>
              <w:tab/>
            </w:r>
          </w:p>
          <w:p w:rsidR="00E96157" w:rsidRDefault="00E96157" w:rsidP="00E96157">
            <w:pPr>
              <w:pStyle w:val="Code"/>
            </w:pPr>
            <w:r>
              <w:tab/>
              <w:t>temp=   (unsigned int) Datain[1]*0x100 +  (unsigned int) Datain[2];</w:t>
            </w:r>
          </w:p>
          <w:p w:rsidR="00E96157" w:rsidRDefault="00E96157" w:rsidP="00E96157">
            <w:pPr>
              <w:pStyle w:val="Code"/>
            </w:pPr>
            <w:r>
              <w:tab/>
              <w:t>Battvolt=(double)temp* 0.0064453125; //3.3/1024.0*2</w:t>
            </w:r>
          </w:p>
          <w:p w:rsidR="00E96157" w:rsidRDefault="00E96157" w:rsidP="00E96157">
            <w:pPr>
              <w:pStyle w:val="Code"/>
            </w:pPr>
            <w:r>
              <w:tab/>
              <w:t>temp=  (unsigned int) Datain[3]*0x100+ (unsigned int) Datain[4];</w:t>
            </w:r>
          </w:p>
          <w:p w:rsidR="00E96157" w:rsidRDefault="00E96157" w:rsidP="00E96157">
            <w:pPr>
              <w:pStyle w:val="Code"/>
            </w:pPr>
            <w:r>
              <w:tab/>
              <w:t>Battdraw=(double) temp* 0.05035400390625; //3.3/1024.0/.064</w:t>
            </w:r>
          </w:p>
          <w:p w:rsidR="00E96157" w:rsidRDefault="00E96157" w:rsidP="00E96157">
            <w:pPr>
              <w:pStyle w:val="Code"/>
            </w:pPr>
          </w:p>
          <w:p w:rsidR="00E96157" w:rsidRDefault="00E96157" w:rsidP="00E96157">
            <w:pPr>
              <w:pStyle w:val="Code"/>
            </w:pPr>
            <w:r>
              <w:tab/>
              <w:t>sprintf(buffins, "Charge Status:Off BattVolt:%5.3f BattDraw:%5.3f\r\n",Battvolt, Battdraw);</w:t>
            </w:r>
            <w:r>
              <w:tab/>
            </w:r>
          </w:p>
          <w:p w:rsidR="00E96157" w:rsidRDefault="00E96157" w:rsidP="00E96157">
            <w:pPr>
              <w:pStyle w:val="Code"/>
            </w:pPr>
            <w:r>
              <w:tab/>
              <w:t>UARTwritestring(buffins);</w:t>
            </w:r>
          </w:p>
          <w:p w:rsidR="00E96157" w:rsidRDefault="00E96157" w:rsidP="00E96157">
            <w:pPr>
              <w:pStyle w:val="Code"/>
            </w:pPr>
            <w:r>
              <w:tab/>
              <w:t>delay();</w:t>
            </w:r>
          </w:p>
          <w:p w:rsidR="00E96157" w:rsidRDefault="00E96157" w:rsidP="00E96157">
            <w:pPr>
              <w:pStyle w:val="Code"/>
            </w:pPr>
            <w:r>
              <w:t>}</w:t>
            </w:r>
          </w:p>
          <w:p w:rsidR="00E96157" w:rsidRDefault="00E96157" w:rsidP="00E96157">
            <w:pPr>
              <w:pStyle w:val="Code"/>
            </w:pPr>
          </w:p>
          <w:p w:rsidR="00E96157" w:rsidRDefault="00E96157" w:rsidP="00E96157">
            <w:pPr>
              <w:pStyle w:val="Code"/>
            </w:pPr>
          </w:p>
          <w:p w:rsidR="00E96157" w:rsidRDefault="00E96157" w:rsidP="00E96157">
            <w:pPr>
              <w:pStyle w:val="Code"/>
            </w:pPr>
            <w:r>
              <w:t>void config_initialize_UART(void)</w:t>
            </w:r>
          </w:p>
          <w:p w:rsidR="00E96157" w:rsidRDefault="00E96157" w:rsidP="00E96157">
            <w:pPr>
              <w:pStyle w:val="Code"/>
            </w:pPr>
            <w:r>
              <w:t>{</w:t>
            </w:r>
          </w:p>
          <w:p w:rsidR="00E96157" w:rsidRDefault="00E96157" w:rsidP="00E96157">
            <w:pPr>
              <w:pStyle w:val="Code"/>
            </w:pPr>
            <w:r>
              <w:tab/>
              <w:t>unsigned int baudvalue;</w:t>
            </w:r>
          </w:p>
          <w:p w:rsidR="00E96157" w:rsidRDefault="00E96157" w:rsidP="00E96157">
            <w:pPr>
              <w:pStyle w:val="Code"/>
            </w:pPr>
            <w:r>
              <w:tab/>
              <w:t>unsigned int U1MODEvalue;</w:t>
            </w:r>
          </w:p>
          <w:p w:rsidR="00E96157" w:rsidRDefault="00E96157" w:rsidP="00E96157">
            <w:pPr>
              <w:pStyle w:val="Code"/>
            </w:pPr>
            <w:r>
              <w:tab/>
              <w:t>unsigned int U1STAvalue;</w:t>
            </w:r>
          </w:p>
          <w:p w:rsidR="00E96157" w:rsidRDefault="00E96157" w:rsidP="00E96157">
            <w:pPr>
              <w:pStyle w:val="Code"/>
            </w:pPr>
          </w:p>
          <w:p w:rsidR="00E96157" w:rsidRDefault="00E96157" w:rsidP="00E96157">
            <w:pPr>
              <w:pStyle w:val="Code"/>
            </w:pPr>
            <w:r>
              <w:tab/>
              <w:t>CloseUART1();</w:t>
            </w:r>
          </w:p>
          <w:p w:rsidR="00E96157" w:rsidRDefault="00E96157" w:rsidP="00E96157">
            <w:pPr>
              <w:pStyle w:val="Code"/>
            </w:pPr>
          </w:p>
          <w:p w:rsidR="00E96157" w:rsidRDefault="00E96157" w:rsidP="00E96157">
            <w:pPr>
              <w:pStyle w:val="Code"/>
            </w:pPr>
            <w:r>
              <w:tab/>
              <w:t>baudvalue  = BRGVAL;</w:t>
            </w:r>
          </w:p>
          <w:p w:rsidR="00E96157" w:rsidRDefault="00E96157" w:rsidP="00E96157">
            <w:pPr>
              <w:pStyle w:val="Code"/>
            </w:pPr>
            <w:r>
              <w:tab/>
              <w:t xml:space="preserve">U1MODEvalue = 0x8000; </w:t>
            </w:r>
            <w:r>
              <w:tab/>
            </w:r>
            <w:r>
              <w:tab/>
              <w:t xml:space="preserve">// Reset UART to 8-n-1, alt pins, and enable </w:t>
            </w:r>
          </w:p>
          <w:p w:rsidR="00E96157" w:rsidRDefault="00E96157" w:rsidP="00E96157">
            <w:pPr>
              <w:pStyle w:val="Code"/>
            </w:pPr>
            <w:r>
              <w:tab/>
              <w:t xml:space="preserve">U1STAvalue  = 0x0440; </w:t>
            </w:r>
            <w:r>
              <w:tab/>
            </w:r>
            <w:r>
              <w:tab/>
              <w:t>// Reset status register and enable TX &amp; RX</w:t>
            </w:r>
          </w:p>
          <w:p w:rsidR="00E96157" w:rsidRDefault="00E96157" w:rsidP="00E96157">
            <w:pPr>
              <w:pStyle w:val="Code"/>
            </w:pPr>
          </w:p>
          <w:p w:rsidR="00E96157" w:rsidRDefault="00E96157" w:rsidP="00E96157">
            <w:pPr>
              <w:pStyle w:val="Code"/>
            </w:pPr>
          </w:p>
          <w:p w:rsidR="00E96157" w:rsidRDefault="00E96157" w:rsidP="00E96157">
            <w:pPr>
              <w:pStyle w:val="Code"/>
            </w:pPr>
            <w:r>
              <w:t>//</w:t>
            </w:r>
            <w:r>
              <w:tab/>
              <w:t>ConfigIntUART1 (UART_RX_INT_DIS&amp;UART_TX_INT_DIS);</w:t>
            </w:r>
          </w:p>
          <w:p w:rsidR="00E96157" w:rsidRDefault="00E96157" w:rsidP="00E96157">
            <w:pPr>
              <w:pStyle w:val="Code"/>
            </w:pPr>
            <w:r>
              <w:t>//</w:t>
            </w:r>
            <w:r>
              <w:tab/>
              <w:t>U1MODEvalue =UART_EN &amp; UART_IDLE_CON &amp;UART_EN_WAKE&amp; UART_DIS_LOOPBACK &amp;</w:t>
            </w:r>
            <w:r>
              <w:tab/>
              <w:t>UART_DIS_ABAUD&amp;UART_NO_PAR_8BIT &amp;UART_1STOPBIT &amp; UART_ALTRX_ALTTX;</w:t>
            </w:r>
          </w:p>
          <w:p w:rsidR="00E96157" w:rsidRDefault="00E96157" w:rsidP="00E96157">
            <w:pPr>
              <w:pStyle w:val="Code"/>
            </w:pPr>
            <w:r>
              <w:t>//</w:t>
            </w:r>
            <w:r>
              <w:tab/>
              <w:t>U1STAvalue =UART_TX_PIN_NORMAL&amp;UART_TX_ENABLE&amp;UART_ADR_DETECT_DIS&amp;UART_RX_OVERRUN_CLEAR;</w:t>
            </w:r>
          </w:p>
          <w:p w:rsidR="00E96157" w:rsidRDefault="00E96157" w:rsidP="00E96157">
            <w:pPr>
              <w:pStyle w:val="Code"/>
            </w:pPr>
            <w:r>
              <w:t>//</w:t>
            </w:r>
            <w:r>
              <w:tab/>
              <w:t>OpenUART1 (U1MODEvalue, U1STAvalue, baudvalue);</w:t>
            </w:r>
          </w:p>
          <w:p w:rsidR="00E96157" w:rsidRDefault="00E96157" w:rsidP="00E96157">
            <w:pPr>
              <w:pStyle w:val="Code"/>
            </w:pPr>
            <w:r>
              <w:tab/>
              <w:t>OpenUART1 (U1MODEvalue, U1STAvalue, baudvalue);</w:t>
            </w:r>
          </w:p>
          <w:p w:rsidR="00E96157" w:rsidRDefault="00E96157" w:rsidP="00E96157">
            <w:pPr>
              <w:pStyle w:val="Code"/>
            </w:pPr>
            <w:r>
              <w:t>}</w:t>
            </w:r>
          </w:p>
          <w:p w:rsidR="00E96157" w:rsidRDefault="00E96157" w:rsidP="00E96157">
            <w:pPr>
              <w:pStyle w:val="Code"/>
            </w:pPr>
          </w:p>
          <w:p w:rsidR="00E96157" w:rsidRDefault="00E96157" w:rsidP="00E96157">
            <w:pPr>
              <w:pStyle w:val="Code"/>
            </w:pPr>
          </w:p>
          <w:p w:rsidR="00E96157" w:rsidRDefault="00E96157" w:rsidP="00E96157">
            <w:pPr>
              <w:pStyle w:val="Code"/>
            </w:pPr>
            <w:r>
              <w:t>void UARTwritestring(char *stooring)</w:t>
            </w:r>
          </w:p>
          <w:p w:rsidR="00E96157" w:rsidRDefault="00E96157" w:rsidP="00E96157">
            <w:pPr>
              <w:pStyle w:val="Code"/>
            </w:pPr>
            <w:r>
              <w:t>{</w:t>
            </w:r>
          </w:p>
          <w:p w:rsidR="00E96157" w:rsidRDefault="00E96157" w:rsidP="00E96157">
            <w:pPr>
              <w:pStyle w:val="Code"/>
            </w:pPr>
            <w:r>
              <w:tab/>
            </w:r>
            <w:r>
              <w:tab/>
            </w:r>
            <w:r>
              <w:tab/>
            </w:r>
            <w:r>
              <w:tab/>
              <w:t>int stooring_index=0;</w:t>
            </w:r>
          </w:p>
          <w:p w:rsidR="00E96157" w:rsidRDefault="00E96157" w:rsidP="00E96157">
            <w:pPr>
              <w:pStyle w:val="Code"/>
            </w:pPr>
            <w:r>
              <w:tab/>
            </w:r>
            <w:r>
              <w:tab/>
            </w:r>
            <w:r>
              <w:tab/>
            </w:r>
            <w:r>
              <w:tab/>
            </w:r>
            <w:proofErr w:type="gramStart"/>
            <w:r>
              <w:t>while(</w:t>
            </w:r>
            <w:proofErr w:type="gramEnd"/>
            <w:r>
              <w:t>stooring[stooring_index]!=0){</w:t>
            </w:r>
            <w:r>
              <w:tab/>
            </w:r>
            <w:r>
              <w:tab/>
              <w:t xml:space="preserve">//loop until null string </w:t>
            </w:r>
            <w:r>
              <w:lastRenderedPageBreak/>
              <w:t>terminator.</w:t>
            </w:r>
          </w:p>
          <w:p w:rsidR="00E96157" w:rsidRDefault="00E96157" w:rsidP="00E96157">
            <w:pPr>
              <w:pStyle w:val="Code"/>
            </w:pPr>
            <w:r>
              <w:tab/>
            </w:r>
            <w:r>
              <w:tab/>
            </w:r>
            <w:r>
              <w:tab/>
            </w:r>
            <w:r>
              <w:tab/>
            </w:r>
            <w:r>
              <w:tab/>
              <w:t>WriteUART1(stooring[stooring_index++]);</w:t>
            </w:r>
            <w:r>
              <w:tab/>
            </w:r>
            <w:r>
              <w:tab/>
            </w:r>
            <w:r>
              <w:tab/>
              <w:t>//write charachter to the uart</w:t>
            </w:r>
          </w:p>
          <w:p w:rsidR="00E96157" w:rsidRDefault="00E96157" w:rsidP="00E96157">
            <w:pPr>
              <w:pStyle w:val="Code"/>
            </w:pPr>
            <w:r>
              <w:tab/>
            </w:r>
            <w:r>
              <w:tab/>
            </w:r>
            <w:r>
              <w:tab/>
            </w:r>
            <w:r>
              <w:tab/>
            </w:r>
            <w:r>
              <w:tab/>
            </w:r>
            <w:proofErr w:type="gramStart"/>
            <w:r>
              <w:t>while(</w:t>
            </w:r>
            <w:proofErr w:type="gramEnd"/>
            <w:r>
              <w:t>BusyUART1());</w:t>
            </w:r>
            <w:r>
              <w:tab/>
            </w:r>
            <w:r>
              <w:tab/>
            </w:r>
            <w:r>
              <w:tab/>
            </w:r>
            <w:r>
              <w:tab/>
            </w:r>
            <w:r>
              <w:tab/>
              <w:t>//spin until the uart is finished with the last char.</w:t>
            </w:r>
          </w:p>
          <w:p w:rsidR="00E96157" w:rsidRDefault="00E96157" w:rsidP="00E96157">
            <w:pPr>
              <w:pStyle w:val="Code"/>
            </w:pPr>
            <w:r>
              <w:tab/>
            </w:r>
            <w:r>
              <w:tab/>
            </w:r>
            <w:r>
              <w:tab/>
            </w:r>
            <w:r>
              <w:tab/>
              <w:t>};</w:t>
            </w:r>
          </w:p>
          <w:p w:rsidR="00E96157" w:rsidRDefault="00E96157" w:rsidP="00E96157">
            <w:pPr>
              <w:pStyle w:val="Code"/>
            </w:pPr>
            <w:r>
              <w:t>}</w:t>
            </w:r>
          </w:p>
          <w:p w:rsidR="00E96157" w:rsidRDefault="00E96157" w:rsidP="00E96157">
            <w:pPr>
              <w:autoSpaceDE w:val="0"/>
              <w:autoSpaceDN w:val="0"/>
              <w:adjustRightInd w:val="0"/>
              <w:spacing w:after="0" w:line="240" w:lineRule="auto"/>
              <w:jc w:val="left"/>
              <w:rPr>
                <w:rFonts w:ascii="System" w:hAnsi="System" w:cs="System"/>
                <w:b/>
                <w:bCs/>
                <w:sz w:val="20"/>
                <w:szCs w:val="20"/>
              </w:rPr>
            </w:pPr>
          </w:p>
          <w:p w:rsidR="007C0E11" w:rsidRDefault="007C0E11" w:rsidP="008D577C">
            <w:pPr>
              <w:pStyle w:val="Code"/>
            </w:pPr>
          </w:p>
        </w:tc>
      </w:tr>
    </w:tbl>
    <w:p w:rsidR="00597F74" w:rsidRDefault="00597F74"/>
    <w:p w:rsidR="00226768" w:rsidRDefault="00226768"/>
    <w:p w:rsidR="00F275C2" w:rsidRDefault="00C84924" w:rsidP="00F275C2">
      <w:pPr>
        <w:pStyle w:val="AppendixHeading1"/>
      </w:pPr>
      <w:r>
        <w:br w:type="page"/>
      </w:r>
      <w:bookmarkStart w:id="947" w:name="_Ref207531077"/>
      <w:bookmarkStart w:id="948" w:name="_Ref207531083"/>
      <w:bookmarkStart w:id="949" w:name="_Toc207775174"/>
      <w:r w:rsidR="00F275C2">
        <w:lastRenderedPageBreak/>
        <w:t>Additional mathematics</w:t>
      </w:r>
      <w:bookmarkEnd w:id="947"/>
      <w:bookmarkEnd w:id="948"/>
      <w:bookmarkEnd w:id="949"/>
    </w:p>
    <w:p w:rsidR="00B64177" w:rsidRDefault="00B64177" w:rsidP="00F275C2">
      <w:pPr>
        <w:rPr>
          <w:rFonts w:asciiTheme="majorHAnsi" w:eastAsiaTheme="majorEastAsia" w:hAnsiTheme="majorHAnsi" w:cstheme="majorBidi"/>
        </w:rPr>
      </w:pPr>
      <w:r>
        <w:rPr>
          <w:rFonts w:asciiTheme="majorHAnsi" w:eastAsiaTheme="majorEastAsia" w:hAnsiTheme="majorHAnsi" w:cstheme="majorBidi"/>
        </w:rPr>
        <w:t>Lagrange’s Equations of motion (reproduced from Kumar 2006)</w:t>
      </w:r>
    </w:p>
    <w:tbl>
      <w:tblPr>
        <w:tblW w:w="0" w:type="auto"/>
        <w:tblLayout w:type="fixed"/>
        <w:tblLook w:val="04A0"/>
      </w:tblPr>
      <w:tblGrid>
        <w:gridCol w:w="8330"/>
        <w:gridCol w:w="607"/>
      </w:tblGrid>
      <w:tr w:rsidR="00B64177" w:rsidTr="00B64177">
        <w:trPr>
          <w:trHeight w:val="339"/>
        </w:trPr>
        <w:tc>
          <w:tcPr>
            <w:tcW w:w="8330" w:type="dxa"/>
          </w:tcPr>
          <w:p w:rsidR="00B64177" w:rsidRPr="006A1FE5" w:rsidRDefault="00B64177" w:rsidP="00D90F1D">
            <w:pPr>
              <w:pStyle w:val="centerednormalpictureseqns"/>
            </w:pPr>
            <w:r w:rsidRPr="00B64177">
              <w:rPr>
                <w:noProof/>
                <w:lang w:val="en-CA" w:eastAsia="en-CA" w:bidi="ar-SA"/>
              </w:rPr>
              <w:drawing>
                <wp:inline distT="0" distB="0" distL="0" distR="0">
                  <wp:extent cx="5123536" cy="2890618"/>
                  <wp:effectExtent l="19050" t="0" r="914"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srcRect r="4655"/>
                          <a:stretch>
                            <a:fillRect/>
                          </a:stretch>
                        </pic:blipFill>
                        <pic:spPr bwMode="auto">
                          <a:xfrm>
                            <a:off x="0" y="0"/>
                            <a:ext cx="5123536" cy="2890618"/>
                          </a:xfrm>
                          <a:prstGeom prst="rect">
                            <a:avLst/>
                          </a:prstGeom>
                          <a:noFill/>
                          <a:ln w="9525">
                            <a:noFill/>
                            <a:miter lim="800000"/>
                            <a:headEnd/>
                            <a:tailEnd/>
                          </a:ln>
                        </pic:spPr>
                      </pic:pic>
                    </a:graphicData>
                  </a:graphic>
                </wp:inline>
              </w:drawing>
            </w:r>
          </w:p>
        </w:tc>
        <w:tc>
          <w:tcPr>
            <w:tcW w:w="607" w:type="dxa"/>
            <w:vAlign w:val="center"/>
          </w:tcPr>
          <w:p w:rsidR="00B64177" w:rsidRPr="006A1FE5" w:rsidRDefault="00C64352" w:rsidP="00D90F1D">
            <w:pPr>
              <w:pStyle w:val="Caption"/>
            </w:pPr>
            <w:r>
              <w:fldChar w:fldCharType="begin"/>
            </w:r>
            <w:r w:rsidR="00B64177">
              <w:instrText xml:space="preserve"> STYLEREF 1 \s </w:instrText>
            </w:r>
            <w:r>
              <w:fldChar w:fldCharType="separate"/>
            </w:r>
            <w:r w:rsidR="00D46473">
              <w:rPr>
                <w:noProof/>
              </w:rPr>
              <w:t>6</w:t>
            </w:r>
            <w:r>
              <w:fldChar w:fldCharType="end"/>
            </w:r>
            <w:r w:rsidR="00B64177">
              <w:noBreakHyphen/>
            </w:r>
            <w:r>
              <w:fldChar w:fldCharType="begin"/>
            </w:r>
            <w:r w:rsidR="00B64177">
              <w:instrText xml:space="preserve"> SEQ Equation \* ARABIC \s 1 </w:instrText>
            </w:r>
            <w:r>
              <w:fldChar w:fldCharType="separate"/>
            </w:r>
            <w:r w:rsidR="00D46473">
              <w:rPr>
                <w:noProof/>
              </w:rPr>
              <w:t>5</w:t>
            </w:r>
            <w:r>
              <w:fldChar w:fldCharType="end"/>
            </w:r>
          </w:p>
        </w:tc>
      </w:tr>
      <w:tr w:rsidR="00B64177" w:rsidTr="00B64177">
        <w:trPr>
          <w:trHeight w:val="339"/>
        </w:trPr>
        <w:tc>
          <w:tcPr>
            <w:tcW w:w="8330" w:type="dxa"/>
          </w:tcPr>
          <w:p w:rsidR="00B64177" w:rsidRPr="006A1FE5" w:rsidRDefault="00B64177" w:rsidP="00B64177">
            <w:pPr>
              <w:pStyle w:val="centerednormalpictureseqns"/>
              <w:jc w:val="left"/>
            </w:pPr>
            <w:r w:rsidRPr="00B64177">
              <w:rPr>
                <w:noProof/>
                <w:lang w:val="en-CA" w:eastAsia="en-CA" w:bidi="ar-SA"/>
              </w:rPr>
              <w:drawing>
                <wp:inline distT="0" distB="0" distL="0" distR="0">
                  <wp:extent cx="3806800" cy="1855089"/>
                  <wp:effectExtent l="19050" t="0" r="320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srcRect/>
                          <a:stretch>
                            <a:fillRect/>
                          </a:stretch>
                        </pic:blipFill>
                        <pic:spPr bwMode="auto">
                          <a:xfrm>
                            <a:off x="0" y="0"/>
                            <a:ext cx="3813529" cy="1858368"/>
                          </a:xfrm>
                          <a:prstGeom prst="rect">
                            <a:avLst/>
                          </a:prstGeom>
                          <a:noFill/>
                          <a:ln w="9525">
                            <a:noFill/>
                            <a:miter lim="800000"/>
                            <a:headEnd/>
                            <a:tailEnd/>
                          </a:ln>
                        </pic:spPr>
                      </pic:pic>
                    </a:graphicData>
                  </a:graphic>
                </wp:inline>
              </w:drawing>
            </w:r>
          </w:p>
        </w:tc>
        <w:tc>
          <w:tcPr>
            <w:tcW w:w="607" w:type="dxa"/>
            <w:vAlign w:val="center"/>
          </w:tcPr>
          <w:p w:rsidR="00B64177" w:rsidRPr="006A1FE5" w:rsidRDefault="00C64352" w:rsidP="00D90F1D">
            <w:pPr>
              <w:pStyle w:val="Caption"/>
            </w:pPr>
            <w:r>
              <w:fldChar w:fldCharType="begin"/>
            </w:r>
            <w:r w:rsidR="00B64177">
              <w:instrText xml:space="preserve"> STYLEREF 1 \s </w:instrText>
            </w:r>
            <w:r>
              <w:fldChar w:fldCharType="separate"/>
            </w:r>
            <w:r w:rsidR="00D46473">
              <w:rPr>
                <w:noProof/>
              </w:rPr>
              <w:t>6</w:t>
            </w:r>
            <w:r>
              <w:fldChar w:fldCharType="end"/>
            </w:r>
            <w:r w:rsidR="00B64177">
              <w:noBreakHyphen/>
            </w:r>
            <w:r>
              <w:fldChar w:fldCharType="begin"/>
            </w:r>
            <w:r w:rsidR="00B64177">
              <w:instrText xml:space="preserve"> SEQ Equation \* ARABIC \s 1 </w:instrText>
            </w:r>
            <w:r>
              <w:fldChar w:fldCharType="separate"/>
            </w:r>
            <w:r w:rsidR="00D46473">
              <w:rPr>
                <w:noProof/>
              </w:rPr>
              <w:t>6</w:t>
            </w:r>
            <w:r>
              <w:fldChar w:fldCharType="end"/>
            </w:r>
          </w:p>
        </w:tc>
      </w:tr>
      <w:tr w:rsidR="00B64177" w:rsidTr="00B64177">
        <w:trPr>
          <w:trHeight w:val="339"/>
        </w:trPr>
        <w:tc>
          <w:tcPr>
            <w:tcW w:w="8330" w:type="dxa"/>
          </w:tcPr>
          <w:p w:rsidR="00B64177" w:rsidRPr="006A1FE5" w:rsidRDefault="00B64177" w:rsidP="00B64177">
            <w:pPr>
              <w:pStyle w:val="centerednormalpictureseqns"/>
              <w:jc w:val="left"/>
            </w:pPr>
            <w:r w:rsidRPr="00B64177">
              <w:rPr>
                <w:noProof/>
                <w:lang w:val="en-CA" w:eastAsia="en-CA" w:bidi="ar-SA"/>
              </w:rPr>
              <w:drawing>
                <wp:inline distT="0" distB="0" distL="0" distR="0">
                  <wp:extent cx="4370070" cy="601013"/>
                  <wp:effectExtent l="1905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srcRect/>
                          <a:stretch>
                            <a:fillRect/>
                          </a:stretch>
                        </pic:blipFill>
                        <pic:spPr bwMode="auto">
                          <a:xfrm>
                            <a:off x="0" y="0"/>
                            <a:ext cx="4400338" cy="605176"/>
                          </a:xfrm>
                          <a:prstGeom prst="rect">
                            <a:avLst/>
                          </a:prstGeom>
                          <a:noFill/>
                          <a:ln w="9525">
                            <a:noFill/>
                            <a:miter lim="800000"/>
                            <a:headEnd/>
                            <a:tailEnd/>
                          </a:ln>
                        </pic:spPr>
                      </pic:pic>
                    </a:graphicData>
                  </a:graphic>
                </wp:inline>
              </w:drawing>
            </w:r>
          </w:p>
        </w:tc>
        <w:tc>
          <w:tcPr>
            <w:tcW w:w="607" w:type="dxa"/>
            <w:vAlign w:val="center"/>
          </w:tcPr>
          <w:p w:rsidR="00B64177" w:rsidRPr="006A1FE5" w:rsidRDefault="00C64352" w:rsidP="00D90F1D">
            <w:pPr>
              <w:pStyle w:val="Caption"/>
            </w:pPr>
            <w:r>
              <w:fldChar w:fldCharType="begin"/>
            </w:r>
            <w:r w:rsidR="00B64177">
              <w:instrText xml:space="preserve"> STYLEREF 1 \s </w:instrText>
            </w:r>
            <w:r>
              <w:fldChar w:fldCharType="separate"/>
            </w:r>
            <w:r w:rsidR="00D46473">
              <w:rPr>
                <w:noProof/>
              </w:rPr>
              <w:t>6</w:t>
            </w:r>
            <w:r>
              <w:fldChar w:fldCharType="end"/>
            </w:r>
            <w:r w:rsidR="00B64177">
              <w:noBreakHyphen/>
            </w:r>
            <w:r>
              <w:fldChar w:fldCharType="begin"/>
            </w:r>
            <w:r w:rsidR="00B64177">
              <w:instrText xml:space="preserve"> SEQ Equation \* ARABIC \s 1 </w:instrText>
            </w:r>
            <w:r>
              <w:fldChar w:fldCharType="separate"/>
            </w:r>
            <w:r w:rsidR="00D46473">
              <w:rPr>
                <w:noProof/>
              </w:rPr>
              <w:t>7</w:t>
            </w:r>
            <w:r>
              <w:fldChar w:fldCharType="end"/>
            </w:r>
          </w:p>
        </w:tc>
      </w:tr>
    </w:tbl>
    <w:p w:rsidR="00B64177" w:rsidRDefault="00B64177" w:rsidP="00F275C2">
      <w:pPr>
        <w:rPr>
          <w:rFonts w:eastAsiaTheme="minorEastAsia"/>
        </w:rPr>
      </w:pPr>
    </w:p>
    <w:p w:rsidR="00F275C2" w:rsidRDefault="00C64352" w:rsidP="00F275C2">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9</m:t>
            </m:r>
          </m:sub>
        </m:sSub>
      </m:oMath>
      <w:r w:rsidR="00B64177">
        <w:rPr>
          <w:rFonts w:eastAsiaTheme="minorEastAsia"/>
        </w:rPr>
        <w:t xml:space="preserve">  </w:t>
      </w:r>
      <w:proofErr w:type="gramStart"/>
      <w:r w:rsidR="00B64177">
        <w:rPr>
          <w:rFonts w:eastAsiaTheme="minorEastAsia"/>
        </w:rPr>
        <w:t>terms</w:t>
      </w:r>
      <w:proofErr w:type="gramEnd"/>
    </w:p>
    <w:tbl>
      <w:tblPr>
        <w:tblW w:w="5000" w:type="pct"/>
        <w:tblLook w:val="04A0"/>
      </w:tblPr>
      <w:tblGrid>
        <w:gridCol w:w="8392"/>
        <w:gridCol w:w="545"/>
      </w:tblGrid>
      <w:tr w:rsidR="00A238F1" w:rsidTr="006546DD">
        <w:tc>
          <w:tcPr>
            <w:tcW w:w="4695" w:type="pct"/>
          </w:tcPr>
          <w:p w:rsidR="006546DD" w:rsidRDefault="006546DD" w:rsidP="006546DD">
            <w:pPr>
              <w:pStyle w:val="Code"/>
              <w:rPr>
                <w:sz w:val="24"/>
                <w:szCs w:val="24"/>
              </w:rPr>
            </w:pPr>
            <w:r>
              <w:t>theta1 = -C1 * sin(phi) * phiD * cos(phi) * alphaD - C1 * cos(phi) * phiD * sin(phi) - C1 * cos(phi) * phiD * sin(phi) * alphaD - C1 * sin(phi) * phiD * cos(phi) + C1 * sin(phi) * gammaDD + 0.3e1 * C1 * cos(phi) * cos(alpha) * cos(phi) * sin(alpha) - C2 * alphaD * cos(phi) ^ 2 + C2 * alphaD + C1 * cos(phi) * phiD * gammaD;</w:t>
            </w:r>
          </w:p>
          <w:p w:rsidR="00A238F1" w:rsidRPr="006A1FE5" w:rsidRDefault="00A238F1" w:rsidP="006546DD">
            <w:pPr>
              <w:pStyle w:val="Code"/>
            </w:pPr>
          </w:p>
        </w:tc>
        <w:tc>
          <w:tcPr>
            <w:tcW w:w="305" w:type="pct"/>
            <w:vAlign w:val="center"/>
          </w:tcPr>
          <w:p w:rsidR="00A238F1" w:rsidRPr="006A1FE5" w:rsidRDefault="00C64352" w:rsidP="006546DD">
            <w:pPr>
              <w:pStyle w:val="Caption"/>
            </w:pPr>
            <w:fldSimple w:instr=" STYLEREF 1 \s ">
              <w:r w:rsidR="00D46473">
                <w:rPr>
                  <w:noProof/>
                </w:rPr>
                <w:t>6</w:t>
              </w:r>
            </w:fldSimple>
            <w:r w:rsidR="00A238F1">
              <w:noBreakHyphen/>
            </w:r>
            <w:fldSimple w:instr=" SEQ Equation \* ARABIC \s 1 ">
              <w:r w:rsidR="00D46473">
                <w:rPr>
                  <w:noProof/>
                </w:rPr>
                <w:t>8</w:t>
              </w:r>
            </w:fldSimple>
          </w:p>
        </w:tc>
      </w:tr>
      <w:tr w:rsidR="00A238F1" w:rsidTr="006546DD">
        <w:tc>
          <w:tcPr>
            <w:tcW w:w="4695" w:type="pct"/>
          </w:tcPr>
          <w:p w:rsidR="006546DD" w:rsidRDefault="006546DD" w:rsidP="006546DD">
            <w:pPr>
              <w:pStyle w:val="Code"/>
              <w:rPr>
                <w:sz w:val="24"/>
                <w:szCs w:val="24"/>
              </w:rPr>
            </w:pPr>
            <w:r>
              <w:t xml:space="preserve">theta2 = 0.3e1 * C1 * sin(phi) * sin(alpha) * cos(alpha) * sin(phi) + C2 * alphaD * cos(phi) ^ 2 + C1 * cos(phi) * phiD * gammaD + C1 * sin(phi) * phiD * cos(phi) + C1 * cos(phi) * phiD * sin(phi) - C1 * phiDD * cos(phi) * sin(gamma) * cos(gamma) - C1 * sin(phi) * sin(gamma) * cos(gamma) * cos(phi) ^ 2 - C1 * sin(phi) * sin(gamma) * </w:t>
            </w:r>
            <w:r>
              <w:lastRenderedPageBreak/>
              <w:t>cos(gamma) * cos(phi) ^ 2 * alphaD ^ 2 - 0.3e1 * C1 * cos(phi) * cos(gamma) ^ 2 * cos(alpha) * cos(phi) * sin(alpha) - 0.2e1 * C1 * sin(phi) * phiD * cos(phi) * cos(gamma) ^ 2 - 0.6e1 * C1 * sin(phi) * cos(alpha) * sin(phi) * cos(gamma) ^ 2 * sin(alpha) - 0.2e1 * C1 * cos(phi) * cos(gamma) ^ 2 * phiD * gammaD - 0.2e1 * C1 * sin(phi) * sin(gamma) * cos(gamma) * cos(phi) ^ 2 * alphaD + 0.6e1 * C1 * sin(phi) * sin(gamma) * cos(gamma) * cos(alpha) ^ 2 - 0.3e1 * C1 * sin(phi) * sin(gamma) * cos(gamma) * cos(alpha) ^ 2 * cos(phi) ^ 2 + C1 * sin(phi) * sin(gamma) * cos(gamma) * phiD ^ 2 + C1 * cos(phi) * sin(gamma) * sin(phi) * cos(phi) * cos(gamma) - 0.2e1 * C1 * sin(phi) * phiD * cos(phi) * cos(gamma) ^ 2 * alphaD - 0.2e1 * C1 * cos(phi) * cos(gamma) * gammaD * cos(phi) * sin(gamma) + C1 * sin(phi) * phiD * cos(phi) * alphaD + C1 * cos(phi) * phiD * sin(phi) * alphaD + C1 * cos(phi) * sin(gamma) * sin(phi) * cos(phi) * cos(gamma) * alphaD ^ 2 + 0.3e1 * C1 * cos(phi) * sin(gamma) * cos(alpha) ^ 2 * cos(phi) * sin(phi) * cos(gamma) - 0.2e1 * C1 * cos(phi) * cos(gamma) * gammaD * cos(phi) * sin(gamma) * alphaD + 0.2e1 * C1 * cos(phi) * sin(gamma) * sin(phi) * cos(phi) * cos(gamma) * alphaD - 0.3e1 * C1 * sin(phi) * sin(gamma) * cos(gamma) - C2 * alphaD * cos(phi) ^ 2 * cos(gamma) ^ 2;</w:t>
            </w:r>
          </w:p>
          <w:p w:rsidR="00A238F1" w:rsidRPr="006A1FE5" w:rsidRDefault="00A238F1" w:rsidP="006546DD">
            <w:pPr>
              <w:pStyle w:val="Code"/>
            </w:pPr>
          </w:p>
        </w:tc>
        <w:tc>
          <w:tcPr>
            <w:tcW w:w="305" w:type="pct"/>
            <w:vAlign w:val="center"/>
          </w:tcPr>
          <w:p w:rsidR="00A238F1" w:rsidRPr="006A1FE5" w:rsidRDefault="00C64352" w:rsidP="006546DD">
            <w:pPr>
              <w:pStyle w:val="Caption"/>
            </w:pPr>
            <w:fldSimple w:instr=" STYLEREF 1 \s ">
              <w:r w:rsidR="00D46473">
                <w:rPr>
                  <w:noProof/>
                </w:rPr>
                <w:t>6</w:t>
              </w:r>
            </w:fldSimple>
            <w:r w:rsidR="00A238F1">
              <w:noBreakHyphen/>
            </w:r>
            <w:fldSimple w:instr=" SEQ Equation \* ARABIC \s 1 ">
              <w:r w:rsidR="00D46473">
                <w:rPr>
                  <w:noProof/>
                </w:rPr>
                <w:t>9</w:t>
              </w:r>
            </w:fldSimple>
          </w:p>
        </w:tc>
      </w:tr>
      <w:tr w:rsidR="00A238F1" w:rsidTr="006546DD">
        <w:tc>
          <w:tcPr>
            <w:tcW w:w="4695" w:type="pct"/>
          </w:tcPr>
          <w:p w:rsidR="006546DD" w:rsidRDefault="006546DD" w:rsidP="006546DD">
            <w:pPr>
              <w:pStyle w:val="Code"/>
              <w:rPr>
                <w:sz w:val="24"/>
                <w:szCs w:val="24"/>
              </w:rPr>
            </w:pPr>
            <w:r>
              <w:lastRenderedPageBreak/>
              <w:t>theta3 = -0.3e1 * C1 * sin(phi) * sin(alpha) * cos(alpha) * sin(phi) - C1 * cos(phi) * phiD * gammaD - C1 * sin(phi) * phiD * cos(phi) + C1 * cos(phi) * phiD * sin(phi) + C1 * phiDD * cos(phi) * sin(gamma) * cos(gamma) + C1 * sin(phi) * sin(gamma) * cos(gamma) * cos(phi) ^ 2 + C1 * sin(phi) * sin(gamma) * cos(gamma) * cos(phi) ^ 2 * alphaD ^ 2 + 0.3e1 * C1 * cos(phi) * cos(gamma) ^ 2 * cos(alpha) * cos(phi) * sin(alpha) + 0.2e1 * C1 * sin(phi) * phiD * cos(phi) * cos(gamma) ^ 2 + 0.6e1 * C1 * sin(phi) * cos(alpha) * sin(phi) * cos(gamma) ^ 2 * sin(alpha) + 0.2e1 * C1 * cos(phi) * cos(gamma) ^ 2 * phiD * gammaD + 0.2e1 * C1 * sin(phi) * sin(gamma) * cos(gamma) * cos(phi) ^ 2 * alphaD - 0.6e1 * C1 * sin(phi) * sin(gamma) * cos(gamma) * cos(alpha) ^ 2 + 0.3e1 * C1 * sin(phi) * sin(gamma) * cos(gamma) * cos(alpha) ^ 2 * cos(phi) ^ 2 - C1 * sin(phi) * sin(gamma) * cos(gamma) * phiD ^ 2 - C1 * cos(phi) * sin(gamma) * sin(phi) * cos(phi) * cos(gamma) + 0.2e1 * C1 * sin(phi) * phiD * cos(phi) * cos(gamma) ^ 2 * alphaD + 0.2e1 * C1 * cos(phi) * cos(gamma) * gammaD * cos(phi) * sin(gamma) - C1 * sin(phi) * phiD * cos(phi) * alphaD - 0.3e1 * C1 * cos(phi) * cos(alpha) * cos(phi) * sin(alpha) + C1 * cos(phi) * phiD * sin(phi) * alphaD - C1 * cos(phi) * sin(gamma) * sin(phi) * cos(phi) * cos(gamma) * alphaD ^ 2 - 0.3e1 * C1 * cos(phi) * sin(gamma) * cos(alpha) ^ 2 * cos(phi) * sin(phi) * cos(gamma) + 0.2e1 * C1 * cos(phi) * cos(gamma) * gammaD * cos(phi) * sin(gamma) * alphaD - 0.2e1 * C1 * cos(phi) * sin(gamma) * sin(phi) * cos(phi) * cos(gamma) * alphaD + 0.3e1 * C1 * sin(phi) * sin(gamma) * cos(gamma) + C2 * alphaD * cos(phi) ^ 2 * cos(gamma) ^ 2;</w:t>
            </w:r>
          </w:p>
          <w:p w:rsidR="00A238F1" w:rsidRPr="006A1FE5" w:rsidRDefault="00A238F1" w:rsidP="006546DD">
            <w:pPr>
              <w:pStyle w:val="Code"/>
            </w:pPr>
          </w:p>
        </w:tc>
        <w:tc>
          <w:tcPr>
            <w:tcW w:w="305" w:type="pct"/>
            <w:vAlign w:val="center"/>
          </w:tcPr>
          <w:p w:rsidR="00A238F1" w:rsidRPr="006A1FE5" w:rsidRDefault="00C64352" w:rsidP="006546DD">
            <w:pPr>
              <w:pStyle w:val="Caption"/>
            </w:pPr>
            <w:fldSimple w:instr=" STYLEREF 1 \s ">
              <w:r w:rsidR="00D46473">
                <w:rPr>
                  <w:noProof/>
                </w:rPr>
                <w:t>6</w:t>
              </w:r>
            </w:fldSimple>
            <w:r w:rsidR="00A238F1">
              <w:noBreakHyphen/>
            </w:r>
            <w:fldSimple w:instr=" SEQ Equation \* ARABIC \s 1 ">
              <w:r w:rsidR="00D46473">
                <w:rPr>
                  <w:noProof/>
                </w:rPr>
                <w:t>10</w:t>
              </w:r>
            </w:fldSimple>
          </w:p>
        </w:tc>
      </w:tr>
      <w:tr w:rsidR="00A238F1" w:rsidTr="006546DD">
        <w:tc>
          <w:tcPr>
            <w:tcW w:w="4695" w:type="pct"/>
          </w:tcPr>
          <w:p w:rsidR="006546DD" w:rsidRDefault="006546DD" w:rsidP="006546DD">
            <w:pPr>
              <w:pStyle w:val="Code"/>
              <w:rPr>
                <w:sz w:val="24"/>
                <w:szCs w:val="24"/>
              </w:rPr>
            </w:pPr>
            <w:r>
              <w:t>theta4 = 0.3e1 * C3 * cos(alpha) ^ 2 * cos(phi) * sin(phi) + 0.2e1 * C3 * sin(phi) * cos(phi) * alphaD + C3 * sin(phi) * cos(phi) * alphaD ^ 2 - C3 * gammaD * cos(phi) * alphaD - C3 * gammaD * cos(phi) + C3 * sin(phi) * cos(phi);</w:t>
            </w:r>
          </w:p>
          <w:p w:rsidR="00A238F1" w:rsidRPr="006A1FE5" w:rsidRDefault="00A238F1" w:rsidP="006546DD">
            <w:pPr>
              <w:pStyle w:val="Code"/>
            </w:pPr>
          </w:p>
        </w:tc>
        <w:tc>
          <w:tcPr>
            <w:tcW w:w="305" w:type="pct"/>
            <w:vAlign w:val="center"/>
          </w:tcPr>
          <w:p w:rsidR="00A238F1" w:rsidRPr="006A1FE5" w:rsidRDefault="00C64352" w:rsidP="006546DD">
            <w:pPr>
              <w:pStyle w:val="Caption"/>
            </w:pPr>
            <w:fldSimple w:instr=" STYLEREF 1 \s ">
              <w:r w:rsidR="00D46473">
                <w:rPr>
                  <w:noProof/>
                </w:rPr>
                <w:t>6</w:t>
              </w:r>
            </w:fldSimple>
            <w:r w:rsidR="00A238F1">
              <w:noBreakHyphen/>
            </w:r>
            <w:fldSimple w:instr=" SEQ Equation \* ARABIC \s 1 ">
              <w:r w:rsidR="00D46473">
                <w:rPr>
                  <w:noProof/>
                </w:rPr>
                <w:t>11</w:t>
              </w:r>
            </w:fldSimple>
          </w:p>
        </w:tc>
      </w:tr>
      <w:tr w:rsidR="00A238F1" w:rsidTr="006546DD">
        <w:tc>
          <w:tcPr>
            <w:tcW w:w="4695" w:type="pct"/>
          </w:tcPr>
          <w:p w:rsidR="006546DD" w:rsidRDefault="006546DD" w:rsidP="006546DD">
            <w:pPr>
              <w:pStyle w:val="Code"/>
              <w:rPr>
                <w:sz w:val="24"/>
                <w:szCs w:val="24"/>
              </w:rPr>
            </w:pPr>
            <w:r>
              <w:t>theta5 = -C3 * sin(phi) * cos(phi) * alphaD ^ 2 + C3 * gammaD * cos(phi) + C3 * sin(phi) * cos(phi) * alphaD ^ 2 * cos(gamma) ^ 2 + 0.3e1 * C3 * cos(alpha) ^ 2 * cos(phi) * sin(phi) * cos(gamma) ^ 2 + 0.3e1 * C3 * cos(gamma) * cos(alpha) * cos(phi) * sin(alpha) * sin(gamma) + C3 * gammaD * cos(phi) * alphaD - 0.2e1 * C3 * sin(phi) * cos(phi) * alphaD + 0.2e1 * C3 * sin(phi) * cos(phi) * alphaD * cos(gamma) ^ 2 + 0.2e1 * C3 * sin(gamma) * phiD * gammaD * cos(gamma) - 0.2e1 * C3 * gammaD * cos(phi) * cos(gamma) ^ 2 * alphaD - C3 * sin(phi) * cos(phi) + C3 * sin(phi) * cos(phi) * cos(gamma) ^ 2 - C3 * alphaDD * cos(phi) * sin(gamma) * cos(gamma) - 0.2e1 * C3 * gammaD * cos(phi) * cos(gamma) ^ 2 + C4 * phiD * cos(gamma) ^ 2 - 0.3e1 * C3 * cos(alpha) ^ 2 * cos(phi) * sin(phi);</w:t>
            </w:r>
          </w:p>
          <w:p w:rsidR="00A238F1" w:rsidRPr="006A1FE5" w:rsidRDefault="00A238F1" w:rsidP="006546DD">
            <w:pPr>
              <w:pStyle w:val="Code"/>
            </w:pPr>
          </w:p>
        </w:tc>
        <w:tc>
          <w:tcPr>
            <w:tcW w:w="305" w:type="pct"/>
            <w:vAlign w:val="center"/>
          </w:tcPr>
          <w:p w:rsidR="00A238F1" w:rsidRPr="006A1FE5" w:rsidRDefault="00C64352" w:rsidP="006546DD">
            <w:pPr>
              <w:pStyle w:val="Caption"/>
            </w:pPr>
            <w:fldSimple w:instr=" STYLEREF 1 \s ">
              <w:r w:rsidR="00D46473">
                <w:rPr>
                  <w:noProof/>
                </w:rPr>
                <w:t>6</w:t>
              </w:r>
            </w:fldSimple>
            <w:r w:rsidR="00A238F1">
              <w:noBreakHyphen/>
            </w:r>
            <w:fldSimple w:instr=" SEQ Equation \* ARABIC \s 1 ">
              <w:r w:rsidR="00D46473">
                <w:rPr>
                  <w:noProof/>
                </w:rPr>
                <w:t>12</w:t>
              </w:r>
            </w:fldSimple>
          </w:p>
        </w:tc>
      </w:tr>
      <w:tr w:rsidR="00A238F1" w:rsidTr="006546DD">
        <w:tc>
          <w:tcPr>
            <w:tcW w:w="4695" w:type="pct"/>
          </w:tcPr>
          <w:p w:rsidR="006546DD" w:rsidRDefault="006546DD" w:rsidP="006546DD">
            <w:pPr>
              <w:pStyle w:val="Code"/>
              <w:rPr>
                <w:sz w:val="24"/>
                <w:szCs w:val="24"/>
              </w:rPr>
            </w:pPr>
            <w:r>
              <w:t>theta6 = -C4 * phiD * cos(gamma) ^ 2 + C4 * phiD + C3 * alphaDD * cos(phi) * sin(gamma) * cos(gamma) - 0.2e1 * C3 * sin(gamma) * phiD * gammaD * cos(gamma) - C3 * gammaD * cos(phi) * alphaD - C3 * gammaD * cos(phi) - C3 * sin(phi) * cos(phi) * alphaD ^ 2 * cos(gamma) ^ 2 - 0.3e1 * C3 * cos(gamma) * cos(alpha) * cos(phi) * sin(alpha) * sin(gamma) - 0.2e1 * C3 * sin(phi) * cos(phi) * alphaD * cos(gamma) ^ 2 + 0.2e1 * C3 * gammaD * cos(phi) * cos(gamma) ^ 2 * alphaD + 0.2e1 * C3 * gammaD * cos(phi) * cos(gamma) ^ 2 - C3 * sin(phi) * cos(phi) * cos(gamma) ^ 2 - 0.3e1 * C3 * cos(alpha) ^ 2 * cos(phi) * sin(phi) * cos(gamma) ^ 2;</w:t>
            </w:r>
          </w:p>
          <w:p w:rsidR="00A238F1" w:rsidRPr="006A1FE5" w:rsidRDefault="00A238F1" w:rsidP="006546DD">
            <w:pPr>
              <w:pStyle w:val="Code"/>
            </w:pPr>
          </w:p>
        </w:tc>
        <w:tc>
          <w:tcPr>
            <w:tcW w:w="305" w:type="pct"/>
            <w:vAlign w:val="center"/>
          </w:tcPr>
          <w:p w:rsidR="00A238F1" w:rsidRPr="006A1FE5" w:rsidRDefault="00C64352" w:rsidP="006546DD">
            <w:pPr>
              <w:pStyle w:val="Caption"/>
            </w:pPr>
            <w:fldSimple w:instr=" STYLEREF 1 \s ">
              <w:r w:rsidR="00D46473">
                <w:rPr>
                  <w:noProof/>
                </w:rPr>
                <w:t>6</w:t>
              </w:r>
            </w:fldSimple>
            <w:r w:rsidR="00A238F1">
              <w:noBreakHyphen/>
            </w:r>
            <w:fldSimple w:instr=" SEQ Equation \* ARABIC \s 1 ">
              <w:r w:rsidR="00D46473">
                <w:rPr>
                  <w:noProof/>
                </w:rPr>
                <w:t>13</w:t>
              </w:r>
            </w:fldSimple>
          </w:p>
        </w:tc>
      </w:tr>
      <w:tr w:rsidR="00A238F1" w:rsidTr="006546DD">
        <w:tc>
          <w:tcPr>
            <w:tcW w:w="4695" w:type="pct"/>
          </w:tcPr>
          <w:p w:rsidR="006546DD" w:rsidRDefault="006546DD" w:rsidP="006546DD">
            <w:pPr>
              <w:pStyle w:val="Code"/>
              <w:rPr>
                <w:sz w:val="24"/>
                <w:szCs w:val="24"/>
              </w:rPr>
            </w:pPr>
            <w:r>
              <w:t>theta7 = C5 * phiD * cos(phi) * alphaD + C5 * sin(phi) * alphaDD + C6 * gammaD + C5 * phiD * cos(phi);</w:t>
            </w:r>
          </w:p>
          <w:p w:rsidR="00A238F1" w:rsidRPr="006A1FE5" w:rsidRDefault="00A238F1" w:rsidP="006546DD">
            <w:pPr>
              <w:pStyle w:val="Code"/>
            </w:pPr>
          </w:p>
        </w:tc>
        <w:tc>
          <w:tcPr>
            <w:tcW w:w="305" w:type="pct"/>
            <w:vAlign w:val="center"/>
          </w:tcPr>
          <w:p w:rsidR="00A238F1" w:rsidRPr="006A1FE5" w:rsidRDefault="00C64352" w:rsidP="006546DD">
            <w:pPr>
              <w:pStyle w:val="Caption"/>
            </w:pPr>
            <w:fldSimple w:instr=" STYLEREF 1 \s ">
              <w:r w:rsidR="00D46473">
                <w:rPr>
                  <w:noProof/>
                </w:rPr>
                <w:t>6</w:t>
              </w:r>
            </w:fldSimple>
            <w:r w:rsidR="00A238F1">
              <w:noBreakHyphen/>
            </w:r>
            <w:fldSimple w:instr=" SEQ Equation \* ARABIC \s 1 ">
              <w:r w:rsidR="00D46473">
                <w:rPr>
                  <w:noProof/>
                </w:rPr>
                <w:t>14</w:t>
              </w:r>
            </w:fldSimple>
          </w:p>
        </w:tc>
      </w:tr>
      <w:tr w:rsidR="00A238F1" w:rsidTr="006546DD">
        <w:tc>
          <w:tcPr>
            <w:tcW w:w="4695" w:type="pct"/>
          </w:tcPr>
          <w:p w:rsidR="006546DD" w:rsidRDefault="006546DD" w:rsidP="006546DD">
            <w:pPr>
              <w:pStyle w:val="Code"/>
              <w:rPr>
                <w:sz w:val="24"/>
                <w:szCs w:val="24"/>
              </w:rPr>
            </w:pPr>
            <w:r>
              <w:t>theta8 = 0.2e1 * C5 * phiD * cos(phi) * cos(gamma) ^ 2 + 0.2e1 * C5 * sin(gamma) * cos(gamma) * cos(phi) ^ 2 * alphaD + C5 * sin(gamma) * cos(gamma) * cos(phi) ^ 2 * alphaD ^ 2 + 0.6e1 * C5 * cos(alpha) * sin(phi) * cos(gamma) ^ 2 * sin(alpha) + 0.2e1 * C5 * phiD * cos(phi) * cos(gamma) ^ 2 * alphaD - 0.3e1 * C5 * sin(alpha) * cos(alpha) * sin(phi) - C5 * phiD * cos(phi) * alphaD + C5 * sin(gamma) * cos(gamma) * cos(phi) ^ 2 + 0.3e1 * C5 * sin(gamma) * cos(gamma) - 0.6e1 * C5 * cos(alpha) ^ 2 * cos(gamma) * sin(gamma) + 0.3e1 * C5 * cos(alpha) ^ 2 * cos(gamma) * sin(gamma) * cos(phi) ^ 2 - C5 * sin(gamma) * cos(gamma) * phiD ^ 2 - C5 * phiD * cos(phi);</w:t>
            </w:r>
          </w:p>
          <w:p w:rsidR="00A238F1" w:rsidRPr="006A1FE5" w:rsidRDefault="00A238F1" w:rsidP="006546DD">
            <w:pPr>
              <w:pStyle w:val="Code"/>
            </w:pPr>
          </w:p>
        </w:tc>
        <w:tc>
          <w:tcPr>
            <w:tcW w:w="305" w:type="pct"/>
            <w:vAlign w:val="center"/>
          </w:tcPr>
          <w:p w:rsidR="00A238F1" w:rsidRPr="006A1FE5" w:rsidRDefault="00C64352" w:rsidP="006546DD">
            <w:pPr>
              <w:pStyle w:val="Caption"/>
            </w:pPr>
            <w:fldSimple w:instr=" STYLEREF 1 \s ">
              <w:r w:rsidR="00D46473">
                <w:rPr>
                  <w:noProof/>
                </w:rPr>
                <w:t>6</w:t>
              </w:r>
            </w:fldSimple>
            <w:r w:rsidR="00A238F1">
              <w:noBreakHyphen/>
            </w:r>
            <w:fldSimple w:instr=" SEQ Equation \* ARABIC \s 1 ">
              <w:r w:rsidR="00D46473">
                <w:rPr>
                  <w:noProof/>
                </w:rPr>
                <w:t>15</w:t>
              </w:r>
            </w:fldSimple>
          </w:p>
        </w:tc>
      </w:tr>
      <w:tr w:rsidR="006546DD" w:rsidTr="006546DD">
        <w:tc>
          <w:tcPr>
            <w:tcW w:w="4695" w:type="pct"/>
          </w:tcPr>
          <w:p w:rsidR="006546DD" w:rsidRDefault="006546DD" w:rsidP="006546DD">
            <w:pPr>
              <w:pStyle w:val="Code"/>
              <w:rPr>
                <w:sz w:val="24"/>
                <w:szCs w:val="24"/>
              </w:rPr>
            </w:pPr>
            <w:r>
              <w:t>theta9 = -0.2e1 * C5 * sin(gamma) * cos(gamma) * cos(phi) ^ 2 * alphaD - 0.6e1 * C5 * cos(alpha) * sin(phi) * cos(gamma) ^ 2 * sin(alpha) - 0.2e1 * C5 * phiD * cos(phi) * cos(gamma) ^ 2 + C5 * sin(gamma) * cos(gamma) * phiD ^ 2 - C5 * sin(gamma) * cos(gamma) * cos(phi) ^ 2 + 0.3e1 * C5 * sin(alpha) * cos(alpha) * sin(phi) - C5 * sin(gamma) * cos(gamma) * cos(phi) ^ 2 * alphaD ^ 2 + C5 * phiD * cos(phi) * alphaD - 0.3e1 * C5 * sin(gamma) * cos(gamma) - 0.2e1 * C5 * phiD * cos(phi) * cos(gamma) ^ 2 * alphaD - 0.3e1 * C5 * cos(alpha) ^ 2 * cos(gamma) * sin(gamma) * cos(phi) ^ 2 + 0.6e1 * C5 * cos(alpha) ^ 2 * cos(gamma) * sin(gamma) + C5 * phiD * cos(phi);</w:t>
            </w:r>
          </w:p>
          <w:p w:rsidR="006546DD" w:rsidRDefault="006546DD" w:rsidP="006546DD">
            <w:pPr>
              <w:pStyle w:val="Code"/>
            </w:pPr>
          </w:p>
        </w:tc>
        <w:tc>
          <w:tcPr>
            <w:tcW w:w="305" w:type="pct"/>
            <w:vAlign w:val="center"/>
          </w:tcPr>
          <w:p w:rsidR="006546DD" w:rsidRDefault="00C64352" w:rsidP="006546DD">
            <w:pPr>
              <w:pStyle w:val="Caption"/>
            </w:pPr>
            <w:fldSimple w:instr=" STYLEREF 1 \s ">
              <w:r w:rsidR="00D46473">
                <w:rPr>
                  <w:noProof/>
                </w:rPr>
                <w:t>6</w:t>
              </w:r>
            </w:fldSimple>
            <w:r w:rsidR="006546DD">
              <w:noBreakHyphen/>
            </w:r>
            <w:fldSimple w:instr=" SEQ Equation \* ARABIC \s 1 ">
              <w:r w:rsidR="00D46473">
                <w:rPr>
                  <w:noProof/>
                </w:rPr>
                <w:t>16</w:t>
              </w:r>
            </w:fldSimple>
          </w:p>
        </w:tc>
      </w:tr>
    </w:tbl>
    <w:p w:rsidR="006546DD" w:rsidRDefault="006546DD" w:rsidP="006546DD">
      <w:pPr>
        <w:autoSpaceDE w:val="0"/>
        <w:autoSpaceDN w:val="0"/>
        <w:adjustRightInd w:val="0"/>
        <w:spacing w:after="0" w:line="240" w:lineRule="auto"/>
        <w:jc w:val="left"/>
        <w:rPr>
          <w:rFonts w:ascii="Courier New" w:hAnsi="Courier New" w:cs="Courier New"/>
          <w:sz w:val="24"/>
          <w:szCs w:val="24"/>
        </w:rPr>
      </w:pPr>
      <w:bookmarkStart w:id="950" w:name="_Ref207428142"/>
    </w:p>
    <w:p w:rsidR="00F275C2" w:rsidRDefault="00F275C2">
      <w:pPr>
        <w:spacing w:line="276" w:lineRule="auto"/>
        <w:jc w:val="left"/>
        <w:rPr>
          <w:rFonts w:asciiTheme="majorHAnsi" w:eastAsiaTheme="majorEastAsia" w:hAnsiTheme="majorHAnsi" w:cstheme="majorBidi"/>
          <w:bCs/>
          <w:sz w:val="36"/>
          <w:szCs w:val="28"/>
          <w:lang w:val="en-US" w:bidi="en-US"/>
        </w:rPr>
      </w:pPr>
      <w:r>
        <w:br w:type="page"/>
      </w:r>
    </w:p>
    <w:p w:rsidR="00C84924" w:rsidRDefault="00C84924" w:rsidP="00C84924">
      <w:pPr>
        <w:pStyle w:val="AppendixHeading1"/>
      </w:pPr>
      <w:bookmarkStart w:id="951" w:name="_Ref207683515"/>
      <w:bookmarkStart w:id="952" w:name="_Toc207775175"/>
      <w:r>
        <w:lastRenderedPageBreak/>
        <w:t>Cube sat specifications document</w:t>
      </w:r>
      <w:bookmarkEnd w:id="950"/>
      <w:bookmarkEnd w:id="951"/>
      <w:bookmarkEnd w:id="952"/>
      <w:r w:rsidR="00B64177">
        <w:t xml:space="preserve"> </w:t>
      </w:r>
    </w:p>
    <w:p w:rsidR="00C84924" w:rsidRDefault="00B64177" w:rsidP="00A0299D">
      <w:pPr>
        <w:jc w:val="center"/>
      </w:pPr>
      <w:r>
        <w:t>(Reproduced)</w:t>
      </w:r>
      <w:r>
        <w:rPr>
          <w:bCs/>
          <w:noProof/>
          <w:lang w:eastAsia="en-CA"/>
        </w:rPr>
        <w:drawing>
          <wp:inline distT="0" distB="0" distL="0" distR="0">
            <wp:extent cx="5537835" cy="7160720"/>
            <wp:effectExtent l="19050" t="0" r="5715" b="0"/>
            <wp:docPr id="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srcRect/>
                    <a:stretch>
                      <a:fillRect/>
                    </a:stretch>
                  </pic:blipFill>
                  <pic:spPr bwMode="auto">
                    <a:xfrm>
                      <a:off x="0" y="0"/>
                      <a:ext cx="5537835" cy="7160720"/>
                    </a:xfrm>
                    <a:prstGeom prst="rect">
                      <a:avLst/>
                    </a:prstGeom>
                    <a:noFill/>
                    <a:ln w="9525">
                      <a:noFill/>
                      <a:miter lim="800000"/>
                      <a:headEnd/>
                      <a:tailEnd/>
                    </a:ln>
                  </pic:spPr>
                </pic:pic>
              </a:graphicData>
            </a:graphic>
          </wp:inline>
        </w:drawing>
      </w:r>
    </w:p>
    <w:p w:rsidR="00C84924" w:rsidRDefault="00B64177" w:rsidP="00A0299D">
      <w:pPr>
        <w:jc w:val="center"/>
      </w:pPr>
      <w:r>
        <w:rPr>
          <w:noProof/>
          <w:lang w:eastAsia="en-CA"/>
        </w:rPr>
        <w:lastRenderedPageBreak/>
        <w:drawing>
          <wp:inline distT="0" distB="0" distL="0" distR="0">
            <wp:extent cx="5537835" cy="7157672"/>
            <wp:effectExtent l="19050" t="0" r="5715" b="0"/>
            <wp:docPr id="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srcRect/>
                    <a:stretch>
                      <a:fillRect/>
                    </a:stretch>
                  </pic:blipFill>
                  <pic:spPr bwMode="auto">
                    <a:xfrm>
                      <a:off x="0" y="0"/>
                      <a:ext cx="5537835" cy="7157672"/>
                    </a:xfrm>
                    <a:prstGeom prst="rect">
                      <a:avLst/>
                    </a:prstGeom>
                    <a:noFill/>
                    <a:ln w="9525">
                      <a:noFill/>
                      <a:miter lim="800000"/>
                      <a:headEnd/>
                      <a:tailEnd/>
                    </a:ln>
                  </pic:spPr>
                </pic:pic>
              </a:graphicData>
            </a:graphic>
          </wp:inline>
        </w:drawing>
      </w:r>
    </w:p>
    <w:p w:rsidR="00B64177" w:rsidRDefault="00B64177" w:rsidP="00A0299D">
      <w:pPr>
        <w:jc w:val="center"/>
      </w:pPr>
      <w:r>
        <w:rPr>
          <w:noProof/>
          <w:lang w:eastAsia="en-CA"/>
        </w:rPr>
        <w:lastRenderedPageBreak/>
        <w:drawing>
          <wp:inline distT="0" distB="0" distL="0" distR="0">
            <wp:extent cx="5537835" cy="7176577"/>
            <wp:effectExtent l="19050" t="0" r="5715" b="0"/>
            <wp:docPr id="103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srcRect/>
                    <a:stretch>
                      <a:fillRect/>
                    </a:stretch>
                  </pic:blipFill>
                  <pic:spPr bwMode="auto">
                    <a:xfrm>
                      <a:off x="0" y="0"/>
                      <a:ext cx="5537835" cy="7176577"/>
                    </a:xfrm>
                    <a:prstGeom prst="rect">
                      <a:avLst/>
                    </a:prstGeom>
                    <a:noFill/>
                    <a:ln w="9525">
                      <a:noFill/>
                      <a:miter lim="800000"/>
                      <a:headEnd/>
                      <a:tailEnd/>
                    </a:ln>
                  </pic:spPr>
                </pic:pic>
              </a:graphicData>
            </a:graphic>
          </wp:inline>
        </w:drawing>
      </w:r>
    </w:p>
    <w:p w:rsidR="00B64177" w:rsidRDefault="00B64177"/>
    <w:p w:rsidR="00B64177" w:rsidRDefault="00B64177" w:rsidP="00A0299D">
      <w:pPr>
        <w:jc w:val="center"/>
      </w:pPr>
      <w:r>
        <w:rPr>
          <w:noProof/>
          <w:lang w:eastAsia="en-CA"/>
        </w:rPr>
        <w:lastRenderedPageBreak/>
        <w:drawing>
          <wp:inline distT="0" distB="0" distL="0" distR="0">
            <wp:extent cx="5537835" cy="7171141"/>
            <wp:effectExtent l="19050" t="0" r="5715" b="0"/>
            <wp:docPr id="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srcRect/>
                    <a:stretch>
                      <a:fillRect/>
                    </a:stretch>
                  </pic:blipFill>
                  <pic:spPr bwMode="auto">
                    <a:xfrm>
                      <a:off x="0" y="0"/>
                      <a:ext cx="5537835" cy="7171141"/>
                    </a:xfrm>
                    <a:prstGeom prst="rect">
                      <a:avLst/>
                    </a:prstGeom>
                    <a:noFill/>
                    <a:ln w="9525">
                      <a:noFill/>
                      <a:miter lim="800000"/>
                      <a:headEnd/>
                      <a:tailEnd/>
                    </a:ln>
                  </pic:spPr>
                </pic:pic>
              </a:graphicData>
            </a:graphic>
          </wp:inline>
        </w:drawing>
      </w:r>
    </w:p>
    <w:p w:rsidR="00B64177" w:rsidRDefault="00B64177"/>
    <w:p w:rsidR="00B64177" w:rsidRDefault="00B64177" w:rsidP="00A0299D">
      <w:pPr>
        <w:jc w:val="center"/>
      </w:pPr>
      <w:r>
        <w:rPr>
          <w:noProof/>
          <w:lang w:eastAsia="en-CA"/>
        </w:rPr>
        <w:lastRenderedPageBreak/>
        <w:drawing>
          <wp:inline distT="0" distB="0" distL="0" distR="0">
            <wp:extent cx="5537835" cy="7176577"/>
            <wp:effectExtent l="19050" t="0" r="5715" b="0"/>
            <wp:docPr id="1030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a:srcRect/>
                    <a:stretch>
                      <a:fillRect/>
                    </a:stretch>
                  </pic:blipFill>
                  <pic:spPr bwMode="auto">
                    <a:xfrm>
                      <a:off x="0" y="0"/>
                      <a:ext cx="5537835" cy="7176577"/>
                    </a:xfrm>
                    <a:prstGeom prst="rect">
                      <a:avLst/>
                    </a:prstGeom>
                    <a:noFill/>
                    <a:ln w="9525">
                      <a:noFill/>
                      <a:miter lim="800000"/>
                      <a:headEnd/>
                      <a:tailEnd/>
                    </a:ln>
                  </pic:spPr>
                </pic:pic>
              </a:graphicData>
            </a:graphic>
          </wp:inline>
        </w:drawing>
      </w:r>
    </w:p>
    <w:p w:rsidR="00B64177" w:rsidRDefault="00B64177" w:rsidP="00A0299D">
      <w:pPr>
        <w:jc w:val="center"/>
      </w:pPr>
      <w:r>
        <w:rPr>
          <w:noProof/>
          <w:lang w:eastAsia="en-CA"/>
        </w:rPr>
        <w:lastRenderedPageBreak/>
        <w:drawing>
          <wp:inline distT="0" distB="0" distL="0" distR="0">
            <wp:extent cx="5537835" cy="7163099"/>
            <wp:effectExtent l="1905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srcRect/>
                    <a:stretch>
                      <a:fillRect/>
                    </a:stretch>
                  </pic:blipFill>
                  <pic:spPr bwMode="auto">
                    <a:xfrm>
                      <a:off x="0" y="0"/>
                      <a:ext cx="5537835" cy="7163099"/>
                    </a:xfrm>
                    <a:prstGeom prst="rect">
                      <a:avLst/>
                    </a:prstGeom>
                    <a:noFill/>
                    <a:ln w="9525">
                      <a:noFill/>
                      <a:miter lim="800000"/>
                      <a:headEnd/>
                      <a:tailEnd/>
                    </a:ln>
                  </pic:spPr>
                </pic:pic>
              </a:graphicData>
            </a:graphic>
          </wp:inline>
        </w:drawing>
      </w:r>
    </w:p>
    <w:p w:rsidR="00B64177" w:rsidRDefault="00B64177" w:rsidP="00B64177">
      <w:pPr>
        <w:jc w:val="left"/>
        <w:rPr>
          <w:noProof/>
          <w:lang w:eastAsia="en-CA"/>
        </w:rPr>
      </w:pPr>
    </w:p>
    <w:p w:rsidR="00B64177" w:rsidRDefault="00B64177" w:rsidP="00B64177">
      <w:pPr>
        <w:jc w:val="left"/>
        <w:rPr>
          <w:noProof/>
          <w:lang w:eastAsia="en-CA"/>
        </w:rPr>
      </w:pPr>
    </w:p>
    <w:p w:rsidR="00B64177" w:rsidRDefault="00B64177" w:rsidP="00B64177">
      <w:pPr>
        <w:jc w:val="left"/>
        <w:rPr>
          <w:noProof/>
          <w:lang w:eastAsia="en-CA"/>
        </w:rPr>
      </w:pPr>
      <w:r w:rsidRPr="00B64177">
        <w:rPr>
          <w:noProof/>
          <w:lang w:eastAsia="en-CA"/>
        </w:rPr>
        <w:lastRenderedPageBreak/>
        <w:drawing>
          <wp:anchor distT="0" distB="0" distL="114300" distR="114300" simplePos="0" relativeHeight="251662336" behindDoc="0" locked="0" layoutInCell="1" allowOverlap="1">
            <wp:simplePos x="0" y="0"/>
            <wp:positionH relativeFrom="column">
              <wp:posOffset>2540</wp:posOffset>
            </wp:positionH>
            <wp:positionV relativeFrom="paragraph">
              <wp:posOffset>1141095</wp:posOffset>
            </wp:positionV>
            <wp:extent cx="7543800" cy="5280660"/>
            <wp:effectExtent l="0" t="1123950" r="0" b="1120140"/>
            <wp:wrapTopAndBottom/>
            <wp:docPr id="103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5"/>
                    <a:srcRect/>
                    <a:stretch>
                      <a:fillRect/>
                    </a:stretch>
                  </pic:blipFill>
                  <pic:spPr bwMode="auto">
                    <a:xfrm rot="5400000">
                      <a:off x="0" y="0"/>
                      <a:ext cx="7543800" cy="5280660"/>
                    </a:xfrm>
                    <a:prstGeom prst="rect">
                      <a:avLst/>
                    </a:prstGeom>
                    <a:noFill/>
                    <a:ln w="9525">
                      <a:noFill/>
                      <a:miter lim="800000"/>
                      <a:headEnd/>
                      <a:tailEnd/>
                    </a:ln>
                  </pic:spPr>
                </pic:pic>
              </a:graphicData>
            </a:graphic>
          </wp:anchor>
        </w:drawing>
      </w:r>
    </w:p>
    <w:p w:rsidR="00B64177" w:rsidRDefault="00B64177" w:rsidP="00B64177">
      <w:pPr>
        <w:jc w:val="left"/>
        <w:rPr>
          <w:noProof/>
          <w:lang w:eastAsia="en-CA"/>
        </w:rPr>
      </w:pPr>
    </w:p>
    <w:p w:rsidR="00B64177" w:rsidRDefault="00B64177" w:rsidP="00B64177">
      <w:pPr>
        <w:jc w:val="left"/>
      </w:pPr>
    </w:p>
    <w:p w:rsidR="00B64177" w:rsidRDefault="00B64177" w:rsidP="00A0299D">
      <w:pPr>
        <w:jc w:val="center"/>
      </w:pPr>
      <w:r>
        <w:rPr>
          <w:noProof/>
          <w:lang w:eastAsia="en-CA"/>
        </w:rPr>
        <w:drawing>
          <wp:inline distT="0" distB="0" distL="0" distR="0">
            <wp:extent cx="4953000" cy="646747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a:srcRect/>
                    <a:stretch>
                      <a:fillRect/>
                    </a:stretch>
                  </pic:blipFill>
                  <pic:spPr bwMode="auto">
                    <a:xfrm>
                      <a:off x="0" y="0"/>
                      <a:ext cx="4953000" cy="6467475"/>
                    </a:xfrm>
                    <a:prstGeom prst="rect">
                      <a:avLst/>
                    </a:prstGeom>
                    <a:noFill/>
                    <a:ln w="9525">
                      <a:noFill/>
                      <a:miter lim="800000"/>
                      <a:headEnd/>
                      <a:tailEnd/>
                    </a:ln>
                  </pic:spPr>
                </pic:pic>
              </a:graphicData>
            </a:graphic>
          </wp:inline>
        </w:drawing>
      </w:r>
    </w:p>
    <w:p w:rsidR="00E3639E" w:rsidRDefault="00E3639E">
      <w:pPr>
        <w:jc w:val="left"/>
      </w:pPr>
    </w:p>
    <w:sectPr w:rsidR="00E3639E" w:rsidSect="002C2DCC">
      <w:type w:val="nextColumn"/>
      <w:pgSz w:w="12242" w:h="15842" w:code="1"/>
      <w:pgMar w:top="1440" w:right="1440" w:bottom="1440" w:left="1797" w:header="720" w:footer="720" w:gutter="284"/>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6473" w:rsidRDefault="00D46473" w:rsidP="007C0E11">
      <w:pPr>
        <w:spacing w:after="0" w:line="240" w:lineRule="auto"/>
      </w:pPr>
      <w:r>
        <w:separator/>
      </w:r>
    </w:p>
  </w:endnote>
  <w:endnote w:type="continuationSeparator" w:id="1">
    <w:p w:rsidR="00D46473" w:rsidRDefault="00D46473" w:rsidP="007C0E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Lucida Sans Unicode">
    <w:panose1 w:val="020B0602030504020204"/>
    <w:charset w:val="00"/>
    <w:family w:val="swiss"/>
    <w:pitch w:val="variable"/>
    <w:sig w:usb0="80000AFF" w:usb1="0000396B" w:usb2="00000000" w:usb3="00000000" w:csb0="0000003F" w:csb1="00000000"/>
  </w:font>
  <w:font w:name="MS Mincho">
    <w:altName w:val="ＭＳ 明朝"/>
    <w:panose1 w:val="02020609040205080304"/>
    <w:charset w:val="80"/>
    <w:family w:val="modern"/>
    <w:pitch w:val="fixed"/>
    <w:sig w:usb0="A00002BF" w:usb1="68C7FCFB" w:usb2="00000010" w:usb3="00000000" w:csb0="000200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System">
    <w:panose1 w:val="00000000000000000000"/>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115214"/>
      <w:docPartObj>
        <w:docPartGallery w:val="Page Numbers (Bottom of Page)"/>
        <w:docPartUnique/>
      </w:docPartObj>
    </w:sdtPr>
    <w:sdtContent>
      <w:p w:rsidR="00D46473" w:rsidRDefault="00D46473" w:rsidP="00D46473">
        <w:pPr>
          <w:pStyle w:val="Footer"/>
          <w:jc w:val="center"/>
        </w:pPr>
        <w:fldSimple w:instr=" PAGE   \* MERGEFORMAT ">
          <w:r w:rsidR="00BF18BC">
            <w:rPr>
              <w:noProof/>
            </w:rPr>
            <w:t>ii</w:t>
          </w:r>
        </w:fldSimple>
      </w:p>
    </w:sdtContent>
  </w:sdt>
  <w:p w:rsidR="00D46473" w:rsidRDefault="00D4647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6636611"/>
      <w:docPartObj>
        <w:docPartGallery w:val="Page Numbers (Bottom of Page)"/>
        <w:docPartUnique/>
      </w:docPartObj>
    </w:sdtPr>
    <w:sdtContent>
      <w:p w:rsidR="00D46473" w:rsidRDefault="00D46473">
        <w:pPr>
          <w:pStyle w:val="Footer"/>
          <w:jc w:val="center"/>
        </w:pPr>
        <w:fldSimple w:instr=" PAGE   \* MERGEFORMAT ">
          <w:r w:rsidR="00BF18BC">
            <w:rPr>
              <w:noProof/>
            </w:rPr>
            <w:t>iii</w:t>
          </w:r>
        </w:fldSimple>
      </w:p>
    </w:sdtContent>
  </w:sdt>
  <w:p w:rsidR="00D46473" w:rsidRDefault="00D46473" w:rsidP="003B0198">
    <w:pPr>
      <w:pStyle w:val="Footer"/>
      <w:tabs>
        <w:tab w:val="clear" w:pos="4680"/>
        <w:tab w:val="clear" w:pos="9360"/>
        <w:tab w:val="left" w:pos="3532"/>
      </w:tabs>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473" w:rsidRDefault="00D4647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6636618"/>
      <w:docPartObj>
        <w:docPartGallery w:val="Page Numbers (Bottom of Page)"/>
        <w:docPartUnique/>
      </w:docPartObj>
    </w:sdtPr>
    <w:sdtContent>
      <w:p w:rsidR="00D46473" w:rsidRDefault="00D46473" w:rsidP="0027700C">
        <w:pPr>
          <w:pStyle w:val="Footer"/>
          <w:jc w:val="center"/>
        </w:pPr>
        <w:fldSimple w:instr=" PAGE   \* MERGEFORMAT ">
          <w:r w:rsidR="00BF18BC">
            <w:rPr>
              <w:noProof/>
            </w:rPr>
            <w:t>152</w:t>
          </w:r>
        </w:fldSimple>
      </w:p>
    </w:sdtContent>
  </w:sdt>
  <w:p w:rsidR="00D46473" w:rsidRDefault="00D464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6473" w:rsidRDefault="00D46473" w:rsidP="007C0E11">
      <w:pPr>
        <w:spacing w:after="0" w:line="240" w:lineRule="auto"/>
      </w:pPr>
      <w:r>
        <w:separator/>
      </w:r>
    </w:p>
  </w:footnote>
  <w:footnote w:type="continuationSeparator" w:id="1">
    <w:p w:rsidR="00D46473" w:rsidRDefault="00D46473" w:rsidP="007C0E11">
      <w:pPr>
        <w:spacing w:after="0" w:line="240" w:lineRule="auto"/>
      </w:pPr>
      <w:r>
        <w:continuationSeparator/>
      </w:r>
    </w:p>
  </w:footnote>
  <w:footnote w:id="2">
    <w:p w:rsidR="00D46473" w:rsidRDefault="00D46473" w:rsidP="007C0E11">
      <w:pPr>
        <w:pStyle w:val="FootnoteText"/>
      </w:pPr>
      <w:r>
        <w:rPr>
          <w:rStyle w:val="FootnoteReference"/>
        </w:rPr>
        <w:footnoteRef/>
      </w:r>
      <w:r>
        <w:t xml:space="preserve"> Excluding the individual dipoles released  in the Westford  needle project</w:t>
      </w:r>
    </w:p>
  </w:footnote>
  <w:footnote w:id="3">
    <w:p w:rsidR="00D46473" w:rsidRDefault="00D46473" w:rsidP="007C0E11">
      <w:pPr>
        <w:pStyle w:val="FootnoteText"/>
      </w:pPr>
      <w:r>
        <w:rPr>
          <w:rStyle w:val="FootnoteReference"/>
        </w:rPr>
        <w:t>*</w:t>
      </w:r>
      <w:r>
        <w:t xml:space="preserve"> </w:t>
      </w:r>
      <w:proofErr w:type="gramStart"/>
      <w:r>
        <w:t>Configuration after changes late in the design.</w:t>
      </w:r>
      <w:proofErr w:type="gramEnd"/>
      <w:r>
        <w:t xml:space="preserve"> </w:t>
      </w:r>
    </w:p>
  </w:footnote>
  <w:footnote w:id="4">
    <w:p w:rsidR="00D46473" w:rsidRDefault="00D46473" w:rsidP="00FD1F3C">
      <w:pPr>
        <w:pStyle w:val="FootnoteText"/>
      </w:pPr>
      <w:r>
        <w:rPr>
          <w:rStyle w:val="FootnoteReference"/>
        </w:rPr>
        <w:t>*</w:t>
      </w:r>
      <w:r>
        <w:t xml:space="preserve">In its final launch configuration, as there was a change of mission scope during the final stages of construction </w:t>
      </w:r>
    </w:p>
  </w:footnote>
  <w:footnote w:id="5">
    <w:p w:rsidR="00D46473" w:rsidRDefault="00D46473" w:rsidP="00CD4696">
      <w:pPr>
        <w:pStyle w:val="FootnoteText"/>
      </w:pPr>
      <w:r>
        <w:rPr>
          <w:rStyle w:val="FootnoteReference"/>
        </w:rPr>
        <w:footnoteRef/>
      </w:r>
      <w:r>
        <w:t xml:space="preserve"> Late changes to requirements </w:t>
      </w:r>
    </w:p>
  </w:footnote>
  <w:footnote w:id="6">
    <w:p w:rsidR="00D46473" w:rsidRDefault="00D46473" w:rsidP="007C0E11">
      <w:pPr>
        <w:pStyle w:val="FootnoteText"/>
      </w:pPr>
      <w:r>
        <w:rPr>
          <w:rStyle w:val="FootnoteReference"/>
        </w:rPr>
        <w:footnoteRef/>
      </w:r>
      <w:r>
        <w:t xml:space="preserve"> </w:t>
      </w:r>
      <w:r>
        <w:rPr>
          <w:lang w:val="en-CA"/>
        </w:rPr>
        <w:t>Estimate for one wheel in a sealed box</w:t>
      </w:r>
    </w:p>
  </w:footnote>
  <w:footnote w:id="7">
    <w:p w:rsidR="00D46473" w:rsidRDefault="00D46473" w:rsidP="007C0E11">
      <w:pPr>
        <w:pStyle w:val="FootnoteText"/>
      </w:pPr>
      <w:r>
        <w:rPr>
          <w:rStyle w:val="FootnoteReference"/>
        </w:rPr>
        <w:footnoteRef/>
      </w:r>
      <w:r>
        <w:t xml:space="preserve"> </w:t>
      </w:r>
      <w:r>
        <w:rPr>
          <w:lang w:val="en-CA"/>
        </w:rPr>
        <w:t xml:space="preserve">Includes magnetic torquers and 2 other wheels </w:t>
      </w:r>
    </w:p>
  </w:footnote>
  <w:footnote w:id="8">
    <w:p w:rsidR="00D46473" w:rsidRDefault="00D46473" w:rsidP="007C0E11">
      <w:pPr>
        <w:pStyle w:val="FootnoteText"/>
      </w:pPr>
      <w:r>
        <w:rPr>
          <w:rStyle w:val="FootnoteReference"/>
        </w:rPr>
        <w:footnoteRef/>
      </w:r>
      <w:r>
        <w:t xml:space="preserve"> </w:t>
      </w:r>
      <w:r>
        <w:rPr>
          <w:lang w:val="en-CA"/>
        </w:rPr>
        <w:t xml:space="preserve">Nominal design custom ones are available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4219"/>
      <w:gridCol w:w="1740"/>
      <w:gridCol w:w="2978"/>
    </w:tblGrid>
    <w:tr w:rsidR="00D46473" w:rsidTr="003F267B">
      <w:trPr>
        <w:trHeight w:hRule="exact" w:val="575"/>
      </w:trPr>
      <w:tc>
        <w:tcPr>
          <w:tcW w:w="2360" w:type="pct"/>
        </w:tcPr>
        <w:p w:rsidR="00D46473" w:rsidRPr="006A1FE5" w:rsidRDefault="00D46473" w:rsidP="00040068">
          <w:pPr>
            <w:pStyle w:val="Header"/>
          </w:pPr>
        </w:p>
      </w:tc>
      <w:tc>
        <w:tcPr>
          <w:tcW w:w="973" w:type="pct"/>
        </w:tcPr>
        <w:p w:rsidR="00D46473" w:rsidRPr="006A1FE5" w:rsidRDefault="00D46473" w:rsidP="0027700C">
          <w:pPr>
            <w:pStyle w:val="Header"/>
          </w:pPr>
        </w:p>
      </w:tc>
      <w:tc>
        <w:tcPr>
          <w:tcW w:w="1666" w:type="pct"/>
        </w:tcPr>
        <w:p w:rsidR="00D46473" w:rsidRPr="006A1FE5" w:rsidRDefault="00D46473" w:rsidP="0027700C">
          <w:pPr>
            <w:pStyle w:val="headers"/>
            <w:tabs>
              <w:tab w:val="left" w:pos="259"/>
            </w:tabs>
            <w:jc w:val="both"/>
          </w:pPr>
          <w:r>
            <w:tab/>
          </w:r>
        </w:p>
      </w:tc>
    </w:tr>
  </w:tbl>
  <w:p w:rsidR="00D46473" w:rsidRDefault="00D46473">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473" w:rsidRDefault="00D46473">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5036"/>
      <w:gridCol w:w="3513"/>
      <w:gridCol w:w="4272"/>
    </w:tblGrid>
    <w:tr w:rsidR="00D46473" w:rsidTr="00C13DA0">
      <w:trPr>
        <w:trHeight w:hRule="exact" w:val="575"/>
      </w:trPr>
      <w:tc>
        <w:tcPr>
          <w:tcW w:w="1964" w:type="pct"/>
        </w:tcPr>
        <w:p w:rsidR="00D46473" w:rsidRPr="006A1FE5" w:rsidRDefault="00D46473" w:rsidP="0027700C">
          <w:pPr>
            <w:pStyle w:val="Header"/>
          </w:pPr>
          <w:fldSimple w:instr=" STYLEREF  &quot;Appendix Heading 1&quot;  \* MERGEFORMAT ">
            <w:r w:rsidR="00BF18BC">
              <w:rPr>
                <w:noProof/>
              </w:rPr>
              <w:t>Thermal Calculations</w:t>
            </w:r>
          </w:fldSimple>
        </w:p>
      </w:tc>
      <w:tc>
        <w:tcPr>
          <w:tcW w:w="1370" w:type="pct"/>
        </w:tcPr>
        <w:p w:rsidR="00D46473" w:rsidRPr="006A1FE5" w:rsidRDefault="00D46473" w:rsidP="0027700C">
          <w:pPr>
            <w:pStyle w:val="Header"/>
          </w:pPr>
        </w:p>
      </w:tc>
      <w:tc>
        <w:tcPr>
          <w:tcW w:w="1666" w:type="pct"/>
        </w:tcPr>
        <w:p w:rsidR="00D46473" w:rsidRPr="006A1FE5" w:rsidRDefault="00D46473" w:rsidP="0027700C">
          <w:pPr>
            <w:pStyle w:val="headers"/>
            <w:tabs>
              <w:tab w:val="left" w:pos="259"/>
            </w:tabs>
            <w:jc w:val="both"/>
          </w:pPr>
          <w:r>
            <w:tab/>
          </w:r>
        </w:p>
      </w:tc>
    </w:tr>
  </w:tbl>
  <w:p w:rsidR="00D46473" w:rsidRDefault="00D46473">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5865"/>
      <w:gridCol w:w="5864"/>
      <w:gridCol w:w="1092"/>
    </w:tblGrid>
    <w:tr w:rsidR="00D46473" w:rsidTr="00C13DA0">
      <w:trPr>
        <w:trHeight w:hRule="exact" w:val="575"/>
      </w:trPr>
      <w:tc>
        <w:tcPr>
          <w:tcW w:w="2287" w:type="pct"/>
          <w:vAlign w:val="bottom"/>
        </w:tcPr>
        <w:p w:rsidR="00D46473" w:rsidRPr="006A1FE5" w:rsidRDefault="00D46473" w:rsidP="0027700C">
          <w:pPr>
            <w:pStyle w:val="Header"/>
            <w:jc w:val="left"/>
          </w:pPr>
        </w:p>
      </w:tc>
      <w:tc>
        <w:tcPr>
          <w:tcW w:w="2287" w:type="pct"/>
          <w:vAlign w:val="bottom"/>
        </w:tcPr>
        <w:p w:rsidR="00D46473" w:rsidRPr="006A1FE5" w:rsidRDefault="00D46473" w:rsidP="0027700C">
          <w:pPr>
            <w:pStyle w:val="Header"/>
            <w:jc w:val="left"/>
          </w:pPr>
        </w:p>
      </w:tc>
      <w:tc>
        <w:tcPr>
          <w:tcW w:w="426" w:type="pct"/>
          <w:vAlign w:val="bottom"/>
        </w:tcPr>
        <w:p w:rsidR="00D46473" w:rsidRPr="006A1FE5" w:rsidRDefault="00D46473" w:rsidP="0027700C">
          <w:pPr>
            <w:pStyle w:val="headers"/>
            <w:tabs>
              <w:tab w:val="left" w:pos="259"/>
            </w:tabs>
            <w:jc w:val="left"/>
          </w:pPr>
          <w:r>
            <w:tab/>
          </w:r>
        </w:p>
      </w:tc>
    </w:tr>
  </w:tbl>
  <w:p w:rsidR="00D46473" w:rsidRPr="006A1FE5" w:rsidRDefault="00D46473" w:rsidP="008D577C"/>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473" w:rsidRDefault="00D46473">
    <w:pPr>
      <w:pStyle w:val="Head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3510"/>
      <w:gridCol w:w="2449"/>
      <w:gridCol w:w="2978"/>
    </w:tblGrid>
    <w:tr w:rsidR="00D46473" w:rsidTr="00C13DA0">
      <w:trPr>
        <w:trHeight w:hRule="exact" w:val="575"/>
      </w:trPr>
      <w:tc>
        <w:tcPr>
          <w:tcW w:w="1964" w:type="pct"/>
        </w:tcPr>
        <w:p w:rsidR="00D46473" w:rsidRPr="006A1FE5" w:rsidRDefault="00D46473" w:rsidP="0027700C">
          <w:pPr>
            <w:pStyle w:val="Header"/>
          </w:pPr>
          <w:fldSimple w:instr=" STYLEREF  &quot;Appendix Heading 1&quot;  \* MERGEFORMAT ">
            <w:r w:rsidR="00BF18BC">
              <w:rPr>
                <w:noProof/>
              </w:rPr>
              <w:t>Cube sat specifications document</w:t>
            </w:r>
          </w:fldSimple>
        </w:p>
      </w:tc>
      <w:tc>
        <w:tcPr>
          <w:tcW w:w="1370" w:type="pct"/>
        </w:tcPr>
        <w:p w:rsidR="00D46473" w:rsidRPr="006A1FE5" w:rsidRDefault="00D46473" w:rsidP="0027700C">
          <w:pPr>
            <w:pStyle w:val="Header"/>
          </w:pPr>
        </w:p>
      </w:tc>
      <w:tc>
        <w:tcPr>
          <w:tcW w:w="1666" w:type="pct"/>
        </w:tcPr>
        <w:p w:rsidR="00D46473" w:rsidRPr="006A1FE5" w:rsidRDefault="00D46473" w:rsidP="0027700C">
          <w:pPr>
            <w:pStyle w:val="headers"/>
            <w:tabs>
              <w:tab w:val="left" w:pos="259"/>
            </w:tabs>
            <w:jc w:val="both"/>
          </w:pPr>
          <w:r>
            <w:tab/>
          </w:r>
        </w:p>
      </w:tc>
    </w:tr>
  </w:tbl>
  <w:p w:rsidR="00D46473" w:rsidRDefault="00D46473">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473" w:rsidRDefault="00D46473">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4088"/>
      <w:gridCol w:w="4088"/>
      <w:gridCol w:w="761"/>
    </w:tblGrid>
    <w:tr w:rsidR="00D46473" w:rsidTr="00C13DA0">
      <w:trPr>
        <w:trHeight w:hRule="exact" w:val="575"/>
      </w:trPr>
      <w:tc>
        <w:tcPr>
          <w:tcW w:w="2287" w:type="pct"/>
          <w:vAlign w:val="bottom"/>
        </w:tcPr>
        <w:p w:rsidR="00D46473" w:rsidRPr="006A1FE5" w:rsidRDefault="00D46473" w:rsidP="0027700C">
          <w:pPr>
            <w:pStyle w:val="Header"/>
            <w:jc w:val="left"/>
          </w:pPr>
        </w:p>
      </w:tc>
      <w:tc>
        <w:tcPr>
          <w:tcW w:w="2287" w:type="pct"/>
          <w:vAlign w:val="bottom"/>
        </w:tcPr>
        <w:p w:rsidR="00D46473" w:rsidRPr="006A1FE5" w:rsidRDefault="00D46473" w:rsidP="0027700C">
          <w:pPr>
            <w:pStyle w:val="Header"/>
            <w:jc w:val="left"/>
          </w:pPr>
        </w:p>
      </w:tc>
      <w:tc>
        <w:tcPr>
          <w:tcW w:w="426" w:type="pct"/>
          <w:vAlign w:val="bottom"/>
        </w:tcPr>
        <w:p w:rsidR="00D46473" w:rsidRPr="006A1FE5" w:rsidRDefault="00D46473" w:rsidP="0027700C">
          <w:pPr>
            <w:pStyle w:val="headers"/>
            <w:tabs>
              <w:tab w:val="left" w:pos="259"/>
            </w:tabs>
            <w:jc w:val="left"/>
          </w:pPr>
          <w:r>
            <w:tab/>
          </w:r>
        </w:p>
      </w:tc>
    </w:tr>
  </w:tbl>
  <w:p w:rsidR="00D46473" w:rsidRPr="006A1FE5" w:rsidRDefault="00D46473" w:rsidP="008D577C"/>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2979"/>
      <w:gridCol w:w="390"/>
      <w:gridCol w:w="5568"/>
    </w:tblGrid>
    <w:tr w:rsidR="00D46473" w:rsidTr="003F267B">
      <w:trPr>
        <w:trHeight w:hRule="exact" w:val="575"/>
      </w:trPr>
      <w:tc>
        <w:tcPr>
          <w:tcW w:w="1667" w:type="pct"/>
          <w:vAlign w:val="bottom"/>
        </w:tcPr>
        <w:p w:rsidR="00D46473" w:rsidRPr="006A1FE5" w:rsidRDefault="00D46473" w:rsidP="0027700C">
          <w:pPr>
            <w:pStyle w:val="Header"/>
            <w:jc w:val="right"/>
          </w:pPr>
        </w:p>
      </w:tc>
      <w:tc>
        <w:tcPr>
          <w:tcW w:w="218" w:type="pct"/>
          <w:vAlign w:val="bottom"/>
        </w:tcPr>
        <w:p w:rsidR="00D46473" w:rsidRPr="006A1FE5" w:rsidRDefault="00D46473" w:rsidP="0027700C">
          <w:pPr>
            <w:pStyle w:val="Header"/>
            <w:jc w:val="right"/>
          </w:pPr>
        </w:p>
      </w:tc>
      <w:tc>
        <w:tcPr>
          <w:tcW w:w="3115" w:type="pct"/>
          <w:vAlign w:val="bottom"/>
        </w:tcPr>
        <w:p w:rsidR="00D46473" w:rsidRPr="006A1FE5" w:rsidRDefault="00D46473" w:rsidP="00B834F7">
          <w:pPr>
            <w:pStyle w:val="headers"/>
            <w:tabs>
              <w:tab w:val="left" w:pos="259"/>
            </w:tabs>
          </w:pPr>
          <w:r>
            <w:tab/>
          </w:r>
        </w:p>
      </w:tc>
    </w:tr>
  </w:tbl>
  <w:p w:rsidR="00D46473" w:rsidRPr="006A1FE5" w:rsidRDefault="00D46473" w:rsidP="008D577C"/>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4219"/>
      <w:gridCol w:w="1740"/>
      <w:gridCol w:w="2978"/>
    </w:tblGrid>
    <w:tr w:rsidR="00D46473" w:rsidTr="003B0198">
      <w:trPr>
        <w:trHeight w:hRule="exact" w:val="575"/>
      </w:trPr>
      <w:tc>
        <w:tcPr>
          <w:tcW w:w="2360" w:type="pct"/>
        </w:tcPr>
        <w:p w:rsidR="00D46473" w:rsidRPr="006A1FE5" w:rsidRDefault="00D46473" w:rsidP="003B0198">
          <w:pPr>
            <w:pStyle w:val="Header"/>
          </w:pPr>
        </w:p>
      </w:tc>
      <w:tc>
        <w:tcPr>
          <w:tcW w:w="973" w:type="pct"/>
        </w:tcPr>
        <w:p w:rsidR="00D46473" w:rsidRPr="006A1FE5" w:rsidRDefault="00D46473" w:rsidP="003B0198">
          <w:pPr>
            <w:pStyle w:val="Header"/>
          </w:pPr>
        </w:p>
      </w:tc>
      <w:tc>
        <w:tcPr>
          <w:tcW w:w="1666" w:type="pct"/>
        </w:tcPr>
        <w:p w:rsidR="00D46473" w:rsidRPr="006A1FE5" w:rsidRDefault="00D46473" w:rsidP="003B0198">
          <w:pPr>
            <w:pStyle w:val="headers"/>
            <w:tabs>
              <w:tab w:val="left" w:pos="259"/>
            </w:tabs>
            <w:jc w:val="both"/>
          </w:pPr>
          <w:r>
            <w:tab/>
          </w:r>
        </w:p>
      </w:tc>
    </w:tr>
  </w:tbl>
  <w:p w:rsidR="00D46473" w:rsidRDefault="00D46473">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4219"/>
      <w:gridCol w:w="1740"/>
      <w:gridCol w:w="2978"/>
    </w:tblGrid>
    <w:tr w:rsidR="00D46473" w:rsidTr="003F267B">
      <w:trPr>
        <w:trHeight w:hRule="exact" w:val="575"/>
      </w:trPr>
      <w:tc>
        <w:tcPr>
          <w:tcW w:w="2360" w:type="pct"/>
        </w:tcPr>
        <w:p w:rsidR="00D46473" w:rsidRPr="006A1FE5" w:rsidRDefault="00D46473" w:rsidP="00B834F7">
          <w:pPr>
            <w:pStyle w:val="Header"/>
          </w:pPr>
          <w:fldSimple w:instr=" STYLEREF  &quot;Heading 1&quot;  \* MERGEFORMAT ">
            <w:r w:rsidR="00BF18BC">
              <w:rPr>
                <w:noProof/>
              </w:rPr>
              <w:br/>
              <w:t>Conclusions and Future work</w:t>
            </w:r>
          </w:fldSimple>
        </w:p>
      </w:tc>
      <w:tc>
        <w:tcPr>
          <w:tcW w:w="973" w:type="pct"/>
        </w:tcPr>
        <w:p w:rsidR="00D46473" w:rsidRPr="006A1FE5" w:rsidRDefault="00D46473" w:rsidP="0027700C">
          <w:pPr>
            <w:pStyle w:val="Header"/>
          </w:pPr>
        </w:p>
      </w:tc>
      <w:tc>
        <w:tcPr>
          <w:tcW w:w="1666" w:type="pct"/>
        </w:tcPr>
        <w:p w:rsidR="00D46473" w:rsidRPr="006A1FE5" w:rsidRDefault="00D46473" w:rsidP="0027700C">
          <w:pPr>
            <w:pStyle w:val="headers"/>
            <w:tabs>
              <w:tab w:val="left" w:pos="259"/>
            </w:tabs>
            <w:jc w:val="both"/>
          </w:pPr>
          <w:r>
            <w:tab/>
          </w:r>
        </w:p>
      </w:tc>
    </w:tr>
  </w:tbl>
  <w:p w:rsidR="00D46473" w:rsidRDefault="00D46473">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2979"/>
      <w:gridCol w:w="531"/>
      <w:gridCol w:w="5427"/>
    </w:tblGrid>
    <w:tr w:rsidR="00D46473" w:rsidTr="00C13DA0">
      <w:trPr>
        <w:trHeight w:hRule="exact" w:val="575"/>
      </w:trPr>
      <w:tc>
        <w:tcPr>
          <w:tcW w:w="1667" w:type="pct"/>
          <w:vAlign w:val="bottom"/>
        </w:tcPr>
        <w:p w:rsidR="00D46473" w:rsidRPr="006A1FE5" w:rsidRDefault="00D46473" w:rsidP="0027700C">
          <w:pPr>
            <w:pStyle w:val="Header"/>
            <w:jc w:val="right"/>
          </w:pPr>
        </w:p>
      </w:tc>
      <w:tc>
        <w:tcPr>
          <w:tcW w:w="297" w:type="pct"/>
          <w:vAlign w:val="bottom"/>
        </w:tcPr>
        <w:p w:rsidR="00D46473" w:rsidRPr="006A1FE5" w:rsidRDefault="00D46473" w:rsidP="0027700C">
          <w:pPr>
            <w:pStyle w:val="Header"/>
            <w:jc w:val="right"/>
          </w:pPr>
        </w:p>
      </w:tc>
      <w:tc>
        <w:tcPr>
          <w:tcW w:w="3036" w:type="pct"/>
          <w:vAlign w:val="bottom"/>
        </w:tcPr>
        <w:p w:rsidR="00D46473" w:rsidRPr="006A1FE5" w:rsidRDefault="00D46473" w:rsidP="0027700C">
          <w:pPr>
            <w:pStyle w:val="headers"/>
            <w:tabs>
              <w:tab w:val="left" w:pos="259"/>
            </w:tabs>
          </w:pPr>
          <w:r>
            <w:tab/>
          </w:r>
          <w:fldSimple w:instr=" STYLEREF  &quot;Heading 2&quot;  \* MERGEFORMAT ">
            <w:r w:rsidR="00BF18BC">
              <w:rPr>
                <w:noProof/>
              </w:rPr>
              <w:t>Future work</w:t>
            </w:r>
          </w:fldSimple>
        </w:p>
      </w:tc>
    </w:tr>
  </w:tbl>
  <w:p w:rsidR="00D46473" w:rsidRPr="006A1FE5" w:rsidRDefault="00D46473" w:rsidP="008D577C"/>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473" w:rsidRDefault="00D46473">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6473" w:rsidRDefault="00D46473">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3510"/>
      <w:gridCol w:w="2449"/>
      <w:gridCol w:w="2978"/>
    </w:tblGrid>
    <w:tr w:rsidR="00D46473" w:rsidTr="00AC1E4F">
      <w:trPr>
        <w:trHeight w:hRule="exact" w:val="575"/>
      </w:trPr>
      <w:tc>
        <w:tcPr>
          <w:tcW w:w="1964" w:type="pct"/>
        </w:tcPr>
        <w:p w:rsidR="00D46473" w:rsidRPr="006A1FE5" w:rsidRDefault="00D46473" w:rsidP="0027700C">
          <w:pPr>
            <w:pStyle w:val="Header"/>
          </w:pPr>
        </w:p>
      </w:tc>
      <w:tc>
        <w:tcPr>
          <w:tcW w:w="1370" w:type="pct"/>
        </w:tcPr>
        <w:p w:rsidR="00D46473" w:rsidRPr="006A1FE5" w:rsidRDefault="00D46473" w:rsidP="0027700C">
          <w:pPr>
            <w:pStyle w:val="Header"/>
          </w:pPr>
        </w:p>
      </w:tc>
      <w:tc>
        <w:tcPr>
          <w:tcW w:w="1666" w:type="pct"/>
        </w:tcPr>
        <w:p w:rsidR="00D46473" w:rsidRPr="006A1FE5" w:rsidRDefault="00D46473" w:rsidP="0027700C">
          <w:pPr>
            <w:pStyle w:val="headers"/>
            <w:tabs>
              <w:tab w:val="left" w:pos="259"/>
            </w:tabs>
            <w:jc w:val="both"/>
          </w:pPr>
          <w:r>
            <w:tab/>
          </w:r>
        </w:p>
      </w:tc>
    </w:tr>
  </w:tbl>
  <w:p w:rsidR="00D46473" w:rsidRDefault="00D46473">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Look w:val="04A0"/>
    </w:tblPr>
    <w:tblGrid>
      <w:gridCol w:w="3311"/>
      <w:gridCol w:w="3310"/>
      <w:gridCol w:w="2316"/>
    </w:tblGrid>
    <w:tr w:rsidR="00D46473" w:rsidTr="00AC1E4F">
      <w:trPr>
        <w:trHeight w:hRule="exact" w:val="575"/>
      </w:trPr>
      <w:tc>
        <w:tcPr>
          <w:tcW w:w="1852" w:type="pct"/>
          <w:vAlign w:val="bottom"/>
        </w:tcPr>
        <w:p w:rsidR="00D46473" w:rsidRPr="006A1FE5" w:rsidRDefault="00D46473" w:rsidP="0027700C">
          <w:pPr>
            <w:pStyle w:val="Header"/>
            <w:jc w:val="left"/>
          </w:pPr>
        </w:p>
      </w:tc>
      <w:tc>
        <w:tcPr>
          <w:tcW w:w="1852" w:type="pct"/>
          <w:vAlign w:val="bottom"/>
        </w:tcPr>
        <w:p w:rsidR="00D46473" w:rsidRPr="006A1FE5" w:rsidRDefault="00D46473" w:rsidP="0027700C">
          <w:pPr>
            <w:pStyle w:val="Header"/>
            <w:jc w:val="left"/>
          </w:pPr>
        </w:p>
      </w:tc>
      <w:tc>
        <w:tcPr>
          <w:tcW w:w="1296" w:type="pct"/>
          <w:vAlign w:val="bottom"/>
        </w:tcPr>
        <w:p w:rsidR="00D46473" w:rsidRPr="006A1FE5" w:rsidRDefault="00D46473" w:rsidP="0027700C">
          <w:pPr>
            <w:pStyle w:val="headers"/>
            <w:tabs>
              <w:tab w:val="left" w:pos="259"/>
            </w:tabs>
            <w:jc w:val="left"/>
          </w:pPr>
          <w:r>
            <w:tab/>
          </w:r>
        </w:p>
      </w:tc>
    </w:tr>
  </w:tbl>
  <w:p w:rsidR="00D46473" w:rsidRPr="006A1FE5" w:rsidRDefault="00D46473" w:rsidP="008D577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11E40"/>
    <w:multiLevelType w:val="hybridMultilevel"/>
    <w:tmpl w:val="6F44F716"/>
    <w:lvl w:ilvl="0" w:tplc="7EC4A68E">
      <w:start w:val="1"/>
      <w:numFmt w:val="lowerRoman"/>
      <w:lvlText w:val="%1.)"/>
      <w:lvlJc w:val="center"/>
      <w:pPr>
        <w:ind w:left="360" w:hanging="360"/>
      </w:pPr>
      <w:rPr>
        <w:rFonts w:hint="default"/>
      </w:rPr>
    </w:lvl>
    <w:lvl w:ilvl="1" w:tplc="92AEC2F6">
      <w:start w:val="1"/>
      <w:numFmt w:val="bullet"/>
      <w:lvlText w:val="o"/>
      <w:lvlJc w:val="left"/>
      <w:pPr>
        <w:ind w:left="1440" w:hanging="360"/>
      </w:pPr>
      <w:rPr>
        <w:rFonts w:ascii="Courier New" w:hAnsi="Courier New" w:cs="Courier New" w:hint="default"/>
      </w:rPr>
    </w:lvl>
    <w:lvl w:ilvl="2" w:tplc="076893EC" w:tentative="1">
      <w:start w:val="1"/>
      <w:numFmt w:val="bullet"/>
      <w:lvlText w:val=""/>
      <w:lvlJc w:val="left"/>
      <w:pPr>
        <w:ind w:left="2160" w:hanging="360"/>
      </w:pPr>
      <w:rPr>
        <w:rFonts w:ascii="Wingdings" w:hAnsi="Wingdings" w:hint="default"/>
      </w:rPr>
    </w:lvl>
    <w:lvl w:ilvl="3" w:tplc="536CEF92" w:tentative="1">
      <w:start w:val="1"/>
      <w:numFmt w:val="bullet"/>
      <w:lvlText w:val=""/>
      <w:lvlJc w:val="left"/>
      <w:pPr>
        <w:ind w:left="2880" w:hanging="360"/>
      </w:pPr>
      <w:rPr>
        <w:rFonts w:ascii="Symbol" w:hAnsi="Symbol" w:hint="default"/>
      </w:rPr>
    </w:lvl>
    <w:lvl w:ilvl="4" w:tplc="4F606834" w:tentative="1">
      <w:start w:val="1"/>
      <w:numFmt w:val="bullet"/>
      <w:lvlText w:val="o"/>
      <w:lvlJc w:val="left"/>
      <w:pPr>
        <w:ind w:left="3600" w:hanging="360"/>
      </w:pPr>
      <w:rPr>
        <w:rFonts w:ascii="Courier New" w:hAnsi="Courier New" w:cs="Courier New" w:hint="default"/>
      </w:rPr>
    </w:lvl>
    <w:lvl w:ilvl="5" w:tplc="2B409CC8" w:tentative="1">
      <w:start w:val="1"/>
      <w:numFmt w:val="bullet"/>
      <w:lvlText w:val=""/>
      <w:lvlJc w:val="left"/>
      <w:pPr>
        <w:ind w:left="4320" w:hanging="360"/>
      </w:pPr>
      <w:rPr>
        <w:rFonts w:ascii="Wingdings" w:hAnsi="Wingdings" w:hint="default"/>
      </w:rPr>
    </w:lvl>
    <w:lvl w:ilvl="6" w:tplc="5212D7C2" w:tentative="1">
      <w:start w:val="1"/>
      <w:numFmt w:val="bullet"/>
      <w:lvlText w:val=""/>
      <w:lvlJc w:val="left"/>
      <w:pPr>
        <w:ind w:left="5040" w:hanging="360"/>
      </w:pPr>
      <w:rPr>
        <w:rFonts w:ascii="Symbol" w:hAnsi="Symbol" w:hint="default"/>
      </w:rPr>
    </w:lvl>
    <w:lvl w:ilvl="7" w:tplc="B0788F58" w:tentative="1">
      <w:start w:val="1"/>
      <w:numFmt w:val="bullet"/>
      <w:lvlText w:val="o"/>
      <w:lvlJc w:val="left"/>
      <w:pPr>
        <w:ind w:left="5760" w:hanging="360"/>
      </w:pPr>
      <w:rPr>
        <w:rFonts w:ascii="Courier New" w:hAnsi="Courier New" w:cs="Courier New" w:hint="default"/>
      </w:rPr>
    </w:lvl>
    <w:lvl w:ilvl="8" w:tplc="BAE6B7EE" w:tentative="1">
      <w:start w:val="1"/>
      <w:numFmt w:val="bullet"/>
      <w:lvlText w:val=""/>
      <w:lvlJc w:val="left"/>
      <w:pPr>
        <w:ind w:left="6480" w:hanging="360"/>
      </w:pPr>
      <w:rPr>
        <w:rFonts w:ascii="Wingdings" w:hAnsi="Wingdings" w:hint="default"/>
      </w:rPr>
    </w:lvl>
  </w:abstractNum>
  <w:abstractNum w:abstractNumId="1">
    <w:nsid w:val="02D1323C"/>
    <w:multiLevelType w:val="hybridMultilevel"/>
    <w:tmpl w:val="5298F1FE"/>
    <w:lvl w:ilvl="0" w:tplc="10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8D57804"/>
    <w:multiLevelType w:val="multilevel"/>
    <w:tmpl w:val="B880AB74"/>
    <w:styleLink w:val="Style2"/>
    <w:lvl w:ilvl="0">
      <w:start w:val="1"/>
      <w:numFmt w:val="decimal"/>
      <w:lvlText w:val="Chapter %1"/>
      <w:lvlJc w:val="left"/>
      <w:pPr>
        <w:ind w:left="432" w:hanging="432"/>
      </w:pPr>
      <w:rPr>
        <w:rFonts w:asciiTheme="majorHAnsi" w:hAnsiTheme="majorHAnsi" w:hint="default"/>
        <w:vanish w:val="0"/>
        <w:color w:val="auto"/>
        <w:sz w:val="3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DC1621E"/>
    <w:multiLevelType w:val="hybridMultilevel"/>
    <w:tmpl w:val="9ED261A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1E123D46"/>
    <w:multiLevelType w:val="hybridMultilevel"/>
    <w:tmpl w:val="D4926A82"/>
    <w:lvl w:ilvl="0" w:tplc="7EC4A68E">
      <w:start w:val="1"/>
      <w:numFmt w:val="lowerRoman"/>
      <w:lvlText w:val="%1.)"/>
      <w:lvlJc w:val="center"/>
      <w:pPr>
        <w:ind w:left="360" w:hanging="360"/>
      </w:pPr>
      <w:rPr>
        <w:rFonts w:hint="default"/>
      </w:rPr>
    </w:lvl>
    <w:lvl w:ilvl="1" w:tplc="92AEC2F6">
      <w:start w:val="1"/>
      <w:numFmt w:val="bullet"/>
      <w:lvlText w:val="o"/>
      <w:lvlJc w:val="left"/>
      <w:pPr>
        <w:ind w:left="1440" w:hanging="360"/>
      </w:pPr>
      <w:rPr>
        <w:rFonts w:ascii="Courier New" w:hAnsi="Courier New" w:cs="Courier New" w:hint="default"/>
      </w:rPr>
    </w:lvl>
    <w:lvl w:ilvl="2" w:tplc="076893EC" w:tentative="1">
      <w:start w:val="1"/>
      <w:numFmt w:val="bullet"/>
      <w:lvlText w:val=""/>
      <w:lvlJc w:val="left"/>
      <w:pPr>
        <w:ind w:left="2160" w:hanging="360"/>
      </w:pPr>
      <w:rPr>
        <w:rFonts w:ascii="Wingdings" w:hAnsi="Wingdings" w:hint="default"/>
      </w:rPr>
    </w:lvl>
    <w:lvl w:ilvl="3" w:tplc="536CEF92" w:tentative="1">
      <w:start w:val="1"/>
      <w:numFmt w:val="bullet"/>
      <w:lvlText w:val=""/>
      <w:lvlJc w:val="left"/>
      <w:pPr>
        <w:ind w:left="2880" w:hanging="360"/>
      </w:pPr>
      <w:rPr>
        <w:rFonts w:ascii="Symbol" w:hAnsi="Symbol" w:hint="default"/>
      </w:rPr>
    </w:lvl>
    <w:lvl w:ilvl="4" w:tplc="4F606834" w:tentative="1">
      <w:start w:val="1"/>
      <w:numFmt w:val="bullet"/>
      <w:lvlText w:val="o"/>
      <w:lvlJc w:val="left"/>
      <w:pPr>
        <w:ind w:left="3600" w:hanging="360"/>
      </w:pPr>
      <w:rPr>
        <w:rFonts w:ascii="Courier New" w:hAnsi="Courier New" w:cs="Courier New" w:hint="default"/>
      </w:rPr>
    </w:lvl>
    <w:lvl w:ilvl="5" w:tplc="2B409CC8" w:tentative="1">
      <w:start w:val="1"/>
      <w:numFmt w:val="bullet"/>
      <w:lvlText w:val=""/>
      <w:lvlJc w:val="left"/>
      <w:pPr>
        <w:ind w:left="4320" w:hanging="360"/>
      </w:pPr>
      <w:rPr>
        <w:rFonts w:ascii="Wingdings" w:hAnsi="Wingdings" w:hint="default"/>
      </w:rPr>
    </w:lvl>
    <w:lvl w:ilvl="6" w:tplc="5212D7C2" w:tentative="1">
      <w:start w:val="1"/>
      <w:numFmt w:val="bullet"/>
      <w:lvlText w:val=""/>
      <w:lvlJc w:val="left"/>
      <w:pPr>
        <w:ind w:left="5040" w:hanging="360"/>
      </w:pPr>
      <w:rPr>
        <w:rFonts w:ascii="Symbol" w:hAnsi="Symbol" w:hint="default"/>
      </w:rPr>
    </w:lvl>
    <w:lvl w:ilvl="7" w:tplc="B0788F58" w:tentative="1">
      <w:start w:val="1"/>
      <w:numFmt w:val="bullet"/>
      <w:lvlText w:val="o"/>
      <w:lvlJc w:val="left"/>
      <w:pPr>
        <w:ind w:left="5760" w:hanging="360"/>
      </w:pPr>
      <w:rPr>
        <w:rFonts w:ascii="Courier New" w:hAnsi="Courier New" w:cs="Courier New" w:hint="default"/>
      </w:rPr>
    </w:lvl>
    <w:lvl w:ilvl="8" w:tplc="BAE6B7EE" w:tentative="1">
      <w:start w:val="1"/>
      <w:numFmt w:val="bullet"/>
      <w:lvlText w:val=""/>
      <w:lvlJc w:val="left"/>
      <w:pPr>
        <w:ind w:left="6480" w:hanging="360"/>
      </w:pPr>
      <w:rPr>
        <w:rFonts w:ascii="Wingdings" w:hAnsi="Wingdings" w:hint="default"/>
      </w:rPr>
    </w:lvl>
  </w:abstractNum>
  <w:abstractNum w:abstractNumId="5">
    <w:nsid w:val="27ED65EB"/>
    <w:multiLevelType w:val="multilevel"/>
    <w:tmpl w:val="55B21E6E"/>
    <w:lvl w:ilvl="0">
      <w:start w:val="1"/>
      <w:numFmt w:val="decimal"/>
      <w:pStyle w:val="Heading1"/>
      <w:lvlText w:val="Chapter %1 "/>
      <w:lvlJc w:val="left"/>
      <w:pPr>
        <w:ind w:left="2417" w:hanging="432"/>
      </w:pPr>
      <w:rPr>
        <w:rFonts w:hint="default"/>
        <w:vanish w:val="0"/>
        <w:color w:val="auto"/>
        <w:kern w:val="0"/>
        <w:sz w:val="5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none"/>
      <w:lvlText w:val=""/>
      <w:lvlJc w:val="left"/>
      <w:pPr>
        <w:ind w:left="864" w:hanging="864"/>
      </w:pPr>
      <w:rPr>
        <w:rFonts w:hint="default"/>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pStyle w:val="Heading7"/>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2A023DF7"/>
    <w:multiLevelType w:val="hybridMultilevel"/>
    <w:tmpl w:val="29980638"/>
    <w:lvl w:ilvl="0" w:tplc="9F285566">
      <w:start w:val="1"/>
      <w:numFmt w:val="bullet"/>
      <w:pStyle w:val="ListParagraph"/>
      <w:lvlText w:val=""/>
      <w:lvlJc w:val="left"/>
      <w:pPr>
        <w:ind w:left="360" w:hanging="360"/>
      </w:pPr>
      <w:rPr>
        <w:rFonts w:ascii="Symbol" w:hAnsi="Symbol" w:hint="default"/>
      </w:rPr>
    </w:lvl>
    <w:lvl w:ilvl="1" w:tplc="92AEC2F6">
      <w:start w:val="1"/>
      <w:numFmt w:val="bullet"/>
      <w:lvlText w:val="o"/>
      <w:lvlJc w:val="left"/>
      <w:pPr>
        <w:ind w:left="1440" w:hanging="360"/>
      </w:pPr>
      <w:rPr>
        <w:rFonts w:ascii="Courier New" w:hAnsi="Courier New" w:cs="Courier New" w:hint="default"/>
      </w:rPr>
    </w:lvl>
    <w:lvl w:ilvl="2" w:tplc="076893EC" w:tentative="1">
      <w:start w:val="1"/>
      <w:numFmt w:val="bullet"/>
      <w:lvlText w:val=""/>
      <w:lvlJc w:val="left"/>
      <w:pPr>
        <w:ind w:left="2160" w:hanging="360"/>
      </w:pPr>
      <w:rPr>
        <w:rFonts w:ascii="Wingdings" w:hAnsi="Wingdings" w:hint="default"/>
      </w:rPr>
    </w:lvl>
    <w:lvl w:ilvl="3" w:tplc="536CEF92" w:tentative="1">
      <w:start w:val="1"/>
      <w:numFmt w:val="bullet"/>
      <w:lvlText w:val=""/>
      <w:lvlJc w:val="left"/>
      <w:pPr>
        <w:ind w:left="2880" w:hanging="360"/>
      </w:pPr>
      <w:rPr>
        <w:rFonts w:ascii="Symbol" w:hAnsi="Symbol" w:hint="default"/>
      </w:rPr>
    </w:lvl>
    <w:lvl w:ilvl="4" w:tplc="4F606834" w:tentative="1">
      <w:start w:val="1"/>
      <w:numFmt w:val="bullet"/>
      <w:lvlText w:val="o"/>
      <w:lvlJc w:val="left"/>
      <w:pPr>
        <w:ind w:left="3600" w:hanging="360"/>
      </w:pPr>
      <w:rPr>
        <w:rFonts w:ascii="Courier New" w:hAnsi="Courier New" w:cs="Courier New" w:hint="default"/>
      </w:rPr>
    </w:lvl>
    <w:lvl w:ilvl="5" w:tplc="2B409CC8" w:tentative="1">
      <w:start w:val="1"/>
      <w:numFmt w:val="bullet"/>
      <w:lvlText w:val=""/>
      <w:lvlJc w:val="left"/>
      <w:pPr>
        <w:ind w:left="4320" w:hanging="360"/>
      </w:pPr>
      <w:rPr>
        <w:rFonts w:ascii="Wingdings" w:hAnsi="Wingdings" w:hint="default"/>
      </w:rPr>
    </w:lvl>
    <w:lvl w:ilvl="6" w:tplc="5212D7C2" w:tentative="1">
      <w:start w:val="1"/>
      <w:numFmt w:val="bullet"/>
      <w:lvlText w:val=""/>
      <w:lvlJc w:val="left"/>
      <w:pPr>
        <w:ind w:left="5040" w:hanging="360"/>
      </w:pPr>
      <w:rPr>
        <w:rFonts w:ascii="Symbol" w:hAnsi="Symbol" w:hint="default"/>
      </w:rPr>
    </w:lvl>
    <w:lvl w:ilvl="7" w:tplc="B0788F58" w:tentative="1">
      <w:start w:val="1"/>
      <w:numFmt w:val="bullet"/>
      <w:lvlText w:val="o"/>
      <w:lvlJc w:val="left"/>
      <w:pPr>
        <w:ind w:left="5760" w:hanging="360"/>
      </w:pPr>
      <w:rPr>
        <w:rFonts w:ascii="Courier New" w:hAnsi="Courier New" w:cs="Courier New" w:hint="default"/>
      </w:rPr>
    </w:lvl>
    <w:lvl w:ilvl="8" w:tplc="BAE6B7EE" w:tentative="1">
      <w:start w:val="1"/>
      <w:numFmt w:val="bullet"/>
      <w:lvlText w:val=""/>
      <w:lvlJc w:val="left"/>
      <w:pPr>
        <w:ind w:left="6480" w:hanging="360"/>
      </w:pPr>
      <w:rPr>
        <w:rFonts w:ascii="Wingdings" w:hAnsi="Wingdings" w:hint="default"/>
      </w:rPr>
    </w:lvl>
  </w:abstractNum>
  <w:abstractNum w:abstractNumId="7">
    <w:nsid w:val="2D526CED"/>
    <w:multiLevelType w:val="multilevel"/>
    <w:tmpl w:val="8B7A4B8C"/>
    <w:lvl w:ilvl="0">
      <w:start w:val="1"/>
      <w:numFmt w:val="upperLetter"/>
      <w:lvlText w:val="Appendix %1"/>
      <w:lvlJc w:val="left"/>
      <w:pPr>
        <w:tabs>
          <w:tab w:val="num" w:pos="360"/>
        </w:tabs>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pStyle w:val="AppendixHeading2"/>
      <w:lvlText w:val="%1.%2."/>
      <w:lvlJc w:val="left"/>
      <w:pPr>
        <w:tabs>
          <w:tab w:val="num" w:pos="1080"/>
        </w:tabs>
        <w:ind w:left="792" w:hanging="432"/>
      </w:pPr>
      <w:rPr>
        <w:rFonts w:hint="default"/>
      </w:rPr>
    </w:lvl>
    <w:lvl w:ilvl="2">
      <w:start w:val="1"/>
      <w:numFmt w:val="decimal"/>
      <w:pStyle w:val="AppendixHeading3"/>
      <w:lvlText w:val="%1.%2.%3."/>
      <w:lvlJc w:val="left"/>
      <w:pPr>
        <w:tabs>
          <w:tab w:val="num" w:pos="2356"/>
        </w:tabs>
        <w:ind w:left="1780"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8">
    <w:nsid w:val="308D58A0"/>
    <w:multiLevelType w:val="multilevel"/>
    <w:tmpl w:val="DCAE7D3A"/>
    <w:styleLink w:val="Style1"/>
    <w:lvl w:ilvl="0">
      <w:start w:val="1"/>
      <w:numFmt w:val="decimal"/>
      <w:lvlText w:val="Chapter %1"/>
      <w:lvlJc w:val="left"/>
      <w:pPr>
        <w:ind w:left="432" w:hanging="432"/>
      </w:pPr>
      <w:rPr>
        <w:rFonts w:asciiTheme="majorHAnsi" w:hAnsiTheme="majorHAnsi" w:hint="default"/>
        <w:sz w:val="4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4"/>
      <w:lvlJc w:val="left"/>
      <w:pPr>
        <w:ind w:left="864" w:hanging="864"/>
      </w:pPr>
      <w:rPr>
        <w:rFonts w:ascii="Times New Roman" w:hAnsi="Times New Roman" w:hint="default"/>
        <w:color w:val="auto"/>
      </w:rPr>
    </w:lvl>
    <w:lvl w:ilvl="4">
      <w:start w:val="1"/>
      <w:numFmt w:val="none"/>
      <w:lvlText w:val="%5"/>
      <w:lvlJc w:val="left"/>
      <w:pPr>
        <w:ind w:left="1008" w:hanging="1008"/>
      </w:pPr>
      <w:rPr>
        <w:rFonts w:ascii="Times New Roman" w:hAnsi="Times New Roman" w:hint="default"/>
        <w:color w:val="auto"/>
      </w:rPr>
    </w:lvl>
    <w:lvl w:ilvl="5">
      <w:start w:val="1"/>
      <w:numFmt w:val="none"/>
      <w:lvlText w:val="%6"/>
      <w:lvlJc w:val="left"/>
      <w:pPr>
        <w:ind w:left="1152" w:hanging="1152"/>
      </w:pPr>
      <w:rPr>
        <w:rFonts w:ascii="Times New Roman" w:hAnsi="Times New Roman" w:hint="default"/>
        <w:color w:val="auto"/>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27A2466"/>
    <w:multiLevelType w:val="hybridMultilevel"/>
    <w:tmpl w:val="BDAE5ACE"/>
    <w:lvl w:ilvl="0" w:tplc="7EC4A68E">
      <w:start w:val="1"/>
      <w:numFmt w:val="lowerRoman"/>
      <w:lvlText w:val="%1.)"/>
      <w:lvlJc w:val="center"/>
      <w:pPr>
        <w:ind w:left="1080" w:hanging="360"/>
      </w:pPr>
      <w:rPr>
        <w:rFonts w:hint="default"/>
      </w:rPr>
    </w:lvl>
    <w:lvl w:ilvl="1" w:tplc="92AEC2F6">
      <w:start w:val="1"/>
      <w:numFmt w:val="bullet"/>
      <w:lvlText w:val="o"/>
      <w:lvlJc w:val="left"/>
      <w:pPr>
        <w:ind w:left="2160" w:hanging="360"/>
      </w:pPr>
      <w:rPr>
        <w:rFonts w:ascii="Courier New" w:hAnsi="Courier New" w:cs="Courier New" w:hint="default"/>
      </w:rPr>
    </w:lvl>
    <w:lvl w:ilvl="2" w:tplc="076893EC" w:tentative="1">
      <w:start w:val="1"/>
      <w:numFmt w:val="bullet"/>
      <w:lvlText w:val=""/>
      <w:lvlJc w:val="left"/>
      <w:pPr>
        <w:ind w:left="2880" w:hanging="360"/>
      </w:pPr>
      <w:rPr>
        <w:rFonts w:ascii="Wingdings" w:hAnsi="Wingdings" w:hint="default"/>
      </w:rPr>
    </w:lvl>
    <w:lvl w:ilvl="3" w:tplc="536CEF92" w:tentative="1">
      <w:start w:val="1"/>
      <w:numFmt w:val="bullet"/>
      <w:lvlText w:val=""/>
      <w:lvlJc w:val="left"/>
      <w:pPr>
        <w:ind w:left="3600" w:hanging="360"/>
      </w:pPr>
      <w:rPr>
        <w:rFonts w:ascii="Symbol" w:hAnsi="Symbol" w:hint="default"/>
      </w:rPr>
    </w:lvl>
    <w:lvl w:ilvl="4" w:tplc="4F606834" w:tentative="1">
      <w:start w:val="1"/>
      <w:numFmt w:val="bullet"/>
      <w:lvlText w:val="o"/>
      <w:lvlJc w:val="left"/>
      <w:pPr>
        <w:ind w:left="4320" w:hanging="360"/>
      </w:pPr>
      <w:rPr>
        <w:rFonts w:ascii="Courier New" w:hAnsi="Courier New" w:cs="Courier New" w:hint="default"/>
      </w:rPr>
    </w:lvl>
    <w:lvl w:ilvl="5" w:tplc="2B409CC8" w:tentative="1">
      <w:start w:val="1"/>
      <w:numFmt w:val="bullet"/>
      <w:lvlText w:val=""/>
      <w:lvlJc w:val="left"/>
      <w:pPr>
        <w:ind w:left="5040" w:hanging="360"/>
      </w:pPr>
      <w:rPr>
        <w:rFonts w:ascii="Wingdings" w:hAnsi="Wingdings" w:hint="default"/>
      </w:rPr>
    </w:lvl>
    <w:lvl w:ilvl="6" w:tplc="5212D7C2" w:tentative="1">
      <w:start w:val="1"/>
      <w:numFmt w:val="bullet"/>
      <w:lvlText w:val=""/>
      <w:lvlJc w:val="left"/>
      <w:pPr>
        <w:ind w:left="5760" w:hanging="360"/>
      </w:pPr>
      <w:rPr>
        <w:rFonts w:ascii="Symbol" w:hAnsi="Symbol" w:hint="default"/>
      </w:rPr>
    </w:lvl>
    <w:lvl w:ilvl="7" w:tplc="B0788F58" w:tentative="1">
      <w:start w:val="1"/>
      <w:numFmt w:val="bullet"/>
      <w:lvlText w:val="o"/>
      <w:lvlJc w:val="left"/>
      <w:pPr>
        <w:ind w:left="6480" w:hanging="360"/>
      </w:pPr>
      <w:rPr>
        <w:rFonts w:ascii="Courier New" w:hAnsi="Courier New" w:cs="Courier New" w:hint="default"/>
      </w:rPr>
    </w:lvl>
    <w:lvl w:ilvl="8" w:tplc="BAE6B7EE" w:tentative="1">
      <w:start w:val="1"/>
      <w:numFmt w:val="bullet"/>
      <w:lvlText w:val=""/>
      <w:lvlJc w:val="left"/>
      <w:pPr>
        <w:ind w:left="7200" w:hanging="360"/>
      </w:pPr>
      <w:rPr>
        <w:rFonts w:ascii="Wingdings" w:hAnsi="Wingdings" w:hint="default"/>
      </w:rPr>
    </w:lvl>
  </w:abstractNum>
  <w:abstractNum w:abstractNumId="10">
    <w:nsid w:val="34B82F04"/>
    <w:multiLevelType w:val="hybridMultilevel"/>
    <w:tmpl w:val="B04E286C"/>
    <w:lvl w:ilvl="0" w:tplc="7EC4A68E">
      <w:start w:val="1"/>
      <w:numFmt w:val="lowerRoman"/>
      <w:lvlText w:val="%1.)"/>
      <w:lvlJc w:val="center"/>
      <w:pPr>
        <w:ind w:left="360" w:hanging="360"/>
      </w:pPr>
      <w:rPr>
        <w:rFonts w:hint="default"/>
      </w:rPr>
    </w:lvl>
    <w:lvl w:ilvl="1" w:tplc="92AEC2F6">
      <w:start w:val="1"/>
      <w:numFmt w:val="bullet"/>
      <w:lvlText w:val="o"/>
      <w:lvlJc w:val="left"/>
      <w:pPr>
        <w:ind w:left="1440" w:hanging="360"/>
      </w:pPr>
      <w:rPr>
        <w:rFonts w:ascii="Courier New" w:hAnsi="Courier New" w:cs="Courier New" w:hint="default"/>
      </w:rPr>
    </w:lvl>
    <w:lvl w:ilvl="2" w:tplc="076893EC" w:tentative="1">
      <w:start w:val="1"/>
      <w:numFmt w:val="bullet"/>
      <w:lvlText w:val=""/>
      <w:lvlJc w:val="left"/>
      <w:pPr>
        <w:ind w:left="2160" w:hanging="360"/>
      </w:pPr>
      <w:rPr>
        <w:rFonts w:ascii="Wingdings" w:hAnsi="Wingdings" w:hint="default"/>
      </w:rPr>
    </w:lvl>
    <w:lvl w:ilvl="3" w:tplc="536CEF92" w:tentative="1">
      <w:start w:val="1"/>
      <w:numFmt w:val="bullet"/>
      <w:lvlText w:val=""/>
      <w:lvlJc w:val="left"/>
      <w:pPr>
        <w:ind w:left="2880" w:hanging="360"/>
      </w:pPr>
      <w:rPr>
        <w:rFonts w:ascii="Symbol" w:hAnsi="Symbol" w:hint="default"/>
      </w:rPr>
    </w:lvl>
    <w:lvl w:ilvl="4" w:tplc="4F606834" w:tentative="1">
      <w:start w:val="1"/>
      <w:numFmt w:val="bullet"/>
      <w:lvlText w:val="o"/>
      <w:lvlJc w:val="left"/>
      <w:pPr>
        <w:ind w:left="3600" w:hanging="360"/>
      </w:pPr>
      <w:rPr>
        <w:rFonts w:ascii="Courier New" w:hAnsi="Courier New" w:cs="Courier New" w:hint="default"/>
      </w:rPr>
    </w:lvl>
    <w:lvl w:ilvl="5" w:tplc="2B409CC8" w:tentative="1">
      <w:start w:val="1"/>
      <w:numFmt w:val="bullet"/>
      <w:lvlText w:val=""/>
      <w:lvlJc w:val="left"/>
      <w:pPr>
        <w:ind w:left="4320" w:hanging="360"/>
      </w:pPr>
      <w:rPr>
        <w:rFonts w:ascii="Wingdings" w:hAnsi="Wingdings" w:hint="default"/>
      </w:rPr>
    </w:lvl>
    <w:lvl w:ilvl="6" w:tplc="5212D7C2" w:tentative="1">
      <w:start w:val="1"/>
      <w:numFmt w:val="bullet"/>
      <w:lvlText w:val=""/>
      <w:lvlJc w:val="left"/>
      <w:pPr>
        <w:ind w:left="5040" w:hanging="360"/>
      </w:pPr>
      <w:rPr>
        <w:rFonts w:ascii="Symbol" w:hAnsi="Symbol" w:hint="default"/>
      </w:rPr>
    </w:lvl>
    <w:lvl w:ilvl="7" w:tplc="B0788F58" w:tentative="1">
      <w:start w:val="1"/>
      <w:numFmt w:val="bullet"/>
      <w:lvlText w:val="o"/>
      <w:lvlJc w:val="left"/>
      <w:pPr>
        <w:ind w:left="5760" w:hanging="360"/>
      </w:pPr>
      <w:rPr>
        <w:rFonts w:ascii="Courier New" w:hAnsi="Courier New" w:cs="Courier New" w:hint="default"/>
      </w:rPr>
    </w:lvl>
    <w:lvl w:ilvl="8" w:tplc="BAE6B7EE" w:tentative="1">
      <w:start w:val="1"/>
      <w:numFmt w:val="bullet"/>
      <w:lvlText w:val=""/>
      <w:lvlJc w:val="left"/>
      <w:pPr>
        <w:ind w:left="6480" w:hanging="360"/>
      </w:pPr>
      <w:rPr>
        <w:rFonts w:ascii="Wingdings" w:hAnsi="Wingdings" w:hint="default"/>
      </w:rPr>
    </w:lvl>
  </w:abstractNum>
  <w:abstractNum w:abstractNumId="11">
    <w:nsid w:val="3F125437"/>
    <w:multiLevelType w:val="hybridMultilevel"/>
    <w:tmpl w:val="30B03268"/>
    <w:lvl w:ilvl="0" w:tplc="7EC4A68E">
      <w:start w:val="1"/>
      <w:numFmt w:val="lowerRoman"/>
      <w:lvlText w:val="%1.)"/>
      <w:lvlJc w:val="center"/>
      <w:pPr>
        <w:ind w:left="1080" w:hanging="360"/>
      </w:pPr>
      <w:rPr>
        <w:rFonts w:hint="default"/>
      </w:rPr>
    </w:lvl>
    <w:lvl w:ilvl="1" w:tplc="92AEC2F6">
      <w:start w:val="1"/>
      <w:numFmt w:val="bullet"/>
      <w:lvlText w:val="o"/>
      <w:lvlJc w:val="left"/>
      <w:pPr>
        <w:ind w:left="2160" w:hanging="360"/>
      </w:pPr>
      <w:rPr>
        <w:rFonts w:ascii="Courier New" w:hAnsi="Courier New" w:cs="Courier New" w:hint="default"/>
      </w:rPr>
    </w:lvl>
    <w:lvl w:ilvl="2" w:tplc="2932E85C">
      <w:start w:val="5"/>
      <w:numFmt w:val="bullet"/>
      <w:lvlText w:val=""/>
      <w:lvlJc w:val="left"/>
      <w:pPr>
        <w:ind w:left="2880" w:hanging="360"/>
      </w:pPr>
      <w:rPr>
        <w:rFonts w:ascii="Calibri" w:eastAsiaTheme="minorHAnsi" w:hAnsi="Calibri" w:cstheme="minorBidi" w:hint="default"/>
      </w:rPr>
    </w:lvl>
    <w:lvl w:ilvl="3" w:tplc="536CEF92" w:tentative="1">
      <w:start w:val="1"/>
      <w:numFmt w:val="bullet"/>
      <w:lvlText w:val=""/>
      <w:lvlJc w:val="left"/>
      <w:pPr>
        <w:ind w:left="3600" w:hanging="360"/>
      </w:pPr>
      <w:rPr>
        <w:rFonts w:ascii="Symbol" w:hAnsi="Symbol" w:hint="default"/>
      </w:rPr>
    </w:lvl>
    <w:lvl w:ilvl="4" w:tplc="4F606834" w:tentative="1">
      <w:start w:val="1"/>
      <w:numFmt w:val="bullet"/>
      <w:lvlText w:val="o"/>
      <w:lvlJc w:val="left"/>
      <w:pPr>
        <w:ind w:left="4320" w:hanging="360"/>
      </w:pPr>
      <w:rPr>
        <w:rFonts w:ascii="Courier New" w:hAnsi="Courier New" w:cs="Courier New" w:hint="default"/>
      </w:rPr>
    </w:lvl>
    <w:lvl w:ilvl="5" w:tplc="2B409CC8" w:tentative="1">
      <w:start w:val="1"/>
      <w:numFmt w:val="bullet"/>
      <w:lvlText w:val=""/>
      <w:lvlJc w:val="left"/>
      <w:pPr>
        <w:ind w:left="5040" w:hanging="360"/>
      </w:pPr>
      <w:rPr>
        <w:rFonts w:ascii="Wingdings" w:hAnsi="Wingdings" w:hint="default"/>
      </w:rPr>
    </w:lvl>
    <w:lvl w:ilvl="6" w:tplc="5212D7C2" w:tentative="1">
      <w:start w:val="1"/>
      <w:numFmt w:val="bullet"/>
      <w:lvlText w:val=""/>
      <w:lvlJc w:val="left"/>
      <w:pPr>
        <w:ind w:left="5760" w:hanging="360"/>
      </w:pPr>
      <w:rPr>
        <w:rFonts w:ascii="Symbol" w:hAnsi="Symbol" w:hint="default"/>
      </w:rPr>
    </w:lvl>
    <w:lvl w:ilvl="7" w:tplc="B0788F58" w:tentative="1">
      <w:start w:val="1"/>
      <w:numFmt w:val="bullet"/>
      <w:lvlText w:val="o"/>
      <w:lvlJc w:val="left"/>
      <w:pPr>
        <w:ind w:left="6480" w:hanging="360"/>
      </w:pPr>
      <w:rPr>
        <w:rFonts w:ascii="Courier New" w:hAnsi="Courier New" w:cs="Courier New" w:hint="default"/>
      </w:rPr>
    </w:lvl>
    <w:lvl w:ilvl="8" w:tplc="BAE6B7EE" w:tentative="1">
      <w:start w:val="1"/>
      <w:numFmt w:val="bullet"/>
      <w:lvlText w:val=""/>
      <w:lvlJc w:val="left"/>
      <w:pPr>
        <w:ind w:left="7200" w:hanging="360"/>
      </w:pPr>
      <w:rPr>
        <w:rFonts w:ascii="Wingdings" w:hAnsi="Wingdings" w:hint="default"/>
      </w:rPr>
    </w:lvl>
  </w:abstractNum>
  <w:abstractNum w:abstractNumId="12">
    <w:nsid w:val="408C0214"/>
    <w:multiLevelType w:val="multilevel"/>
    <w:tmpl w:val="C316C702"/>
    <w:styleLink w:val="Style3"/>
    <w:lvl w:ilvl="0">
      <w:start w:val="1"/>
      <w:numFmt w:val="decimal"/>
      <w:lvlText w:val="Chapter  %1 "/>
      <w:lvlJc w:val="left"/>
      <w:pPr>
        <w:ind w:left="432" w:hanging="432"/>
      </w:pPr>
      <w:rPr>
        <w:rFonts w:hint="default"/>
        <w:caps/>
        <w:vanish w:val="0"/>
        <w:color w:val="auto"/>
        <w:spacing w:val="0"/>
        <w:w w:val="100"/>
        <w:kern w:val="0"/>
        <w:position w:val="0"/>
        <w:sz w:val="4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F077880"/>
    <w:multiLevelType w:val="multilevel"/>
    <w:tmpl w:val="C332E23C"/>
    <w:numStyleLink w:val="Appendixheadingstyles"/>
  </w:abstractNum>
  <w:abstractNum w:abstractNumId="14">
    <w:nsid w:val="51351884"/>
    <w:multiLevelType w:val="hybridMultilevel"/>
    <w:tmpl w:val="54C45068"/>
    <w:lvl w:ilvl="0" w:tplc="7EC4A68E">
      <w:start w:val="1"/>
      <w:numFmt w:val="lowerRoman"/>
      <w:lvlText w:val="%1.)"/>
      <w:lvlJc w:val="center"/>
      <w:pPr>
        <w:ind w:left="360" w:hanging="360"/>
      </w:pPr>
      <w:rPr>
        <w:rFonts w:hint="default"/>
      </w:rPr>
    </w:lvl>
    <w:lvl w:ilvl="1" w:tplc="92AEC2F6">
      <w:start w:val="1"/>
      <w:numFmt w:val="bullet"/>
      <w:lvlText w:val="o"/>
      <w:lvlJc w:val="left"/>
      <w:pPr>
        <w:ind w:left="1440" w:hanging="360"/>
      </w:pPr>
      <w:rPr>
        <w:rFonts w:ascii="Courier New" w:hAnsi="Courier New" w:cs="Courier New" w:hint="default"/>
      </w:rPr>
    </w:lvl>
    <w:lvl w:ilvl="2" w:tplc="076893EC" w:tentative="1">
      <w:start w:val="1"/>
      <w:numFmt w:val="bullet"/>
      <w:lvlText w:val=""/>
      <w:lvlJc w:val="left"/>
      <w:pPr>
        <w:ind w:left="2160" w:hanging="360"/>
      </w:pPr>
      <w:rPr>
        <w:rFonts w:ascii="Wingdings" w:hAnsi="Wingdings" w:hint="default"/>
      </w:rPr>
    </w:lvl>
    <w:lvl w:ilvl="3" w:tplc="536CEF92" w:tentative="1">
      <w:start w:val="1"/>
      <w:numFmt w:val="bullet"/>
      <w:lvlText w:val=""/>
      <w:lvlJc w:val="left"/>
      <w:pPr>
        <w:ind w:left="2880" w:hanging="360"/>
      </w:pPr>
      <w:rPr>
        <w:rFonts w:ascii="Symbol" w:hAnsi="Symbol" w:hint="default"/>
      </w:rPr>
    </w:lvl>
    <w:lvl w:ilvl="4" w:tplc="4F606834" w:tentative="1">
      <w:start w:val="1"/>
      <w:numFmt w:val="bullet"/>
      <w:lvlText w:val="o"/>
      <w:lvlJc w:val="left"/>
      <w:pPr>
        <w:ind w:left="3600" w:hanging="360"/>
      </w:pPr>
      <w:rPr>
        <w:rFonts w:ascii="Courier New" w:hAnsi="Courier New" w:cs="Courier New" w:hint="default"/>
      </w:rPr>
    </w:lvl>
    <w:lvl w:ilvl="5" w:tplc="2B409CC8" w:tentative="1">
      <w:start w:val="1"/>
      <w:numFmt w:val="bullet"/>
      <w:lvlText w:val=""/>
      <w:lvlJc w:val="left"/>
      <w:pPr>
        <w:ind w:left="4320" w:hanging="360"/>
      </w:pPr>
      <w:rPr>
        <w:rFonts w:ascii="Wingdings" w:hAnsi="Wingdings" w:hint="default"/>
      </w:rPr>
    </w:lvl>
    <w:lvl w:ilvl="6" w:tplc="5212D7C2" w:tentative="1">
      <w:start w:val="1"/>
      <w:numFmt w:val="bullet"/>
      <w:lvlText w:val=""/>
      <w:lvlJc w:val="left"/>
      <w:pPr>
        <w:ind w:left="5040" w:hanging="360"/>
      </w:pPr>
      <w:rPr>
        <w:rFonts w:ascii="Symbol" w:hAnsi="Symbol" w:hint="default"/>
      </w:rPr>
    </w:lvl>
    <w:lvl w:ilvl="7" w:tplc="B0788F58" w:tentative="1">
      <w:start w:val="1"/>
      <w:numFmt w:val="bullet"/>
      <w:lvlText w:val="o"/>
      <w:lvlJc w:val="left"/>
      <w:pPr>
        <w:ind w:left="5760" w:hanging="360"/>
      </w:pPr>
      <w:rPr>
        <w:rFonts w:ascii="Courier New" w:hAnsi="Courier New" w:cs="Courier New" w:hint="default"/>
      </w:rPr>
    </w:lvl>
    <w:lvl w:ilvl="8" w:tplc="BAE6B7EE" w:tentative="1">
      <w:start w:val="1"/>
      <w:numFmt w:val="bullet"/>
      <w:lvlText w:val=""/>
      <w:lvlJc w:val="left"/>
      <w:pPr>
        <w:ind w:left="6480" w:hanging="360"/>
      </w:pPr>
      <w:rPr>
        <w:rFonts w:ascii="Wingdings" w:hAnsi="Wingdings" w:hint="default"/>
      </w:rPr>
    </w:lvl>
  </w:abstractNum>
  <w:abstractNum w:abstractNumId="15">
    <w:nsid w:val="5A232D68"/>
    <w:multiLevelType w:val="multilevel"/>
    <w:tmpl w:val="C332E23C"/>
    <w:styleLink w:val="Appendixheadingstyles"/>
    <w:lvl w:ilvl="0">
      <w:start w:val="1"/>
      <w:numFmt w:val="upperLetter"/>
      <w:pStyle w:val="AppendixHeading1"/>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5BEA5C1E"/>
    <w:multiLevelType w:val="multilevel"/>
    <w:tmpl w:val="073E1844"/>
    <w:styleLink w:val="Style4"/>
    <w:lvl w:ilvl="0">
      <w:start w:val="1"/>
      <w:numFmt w:val="decimal"/>
      <w:lvlText w:val="Chapter %1"/>
      <w:lvlJc w:val="left"/>
      <w:pPr>
        <w:ind w:left="432" w:hanging="432"/>
      </w:pPr>
      <w:rPr>
        <w:rFonts w:hint="default"/>
        <w:vanish w:val="0"/>
        <w:color w:val="auto"/>
        <w:kern w:val="0"/>
        <w:sz w:val="5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5E7616E3"/>
    <w:multiLevelType w:val="multilevel"/>
    <w:tmpl w:val="DCA4F9FA"/>
    <w:lvl w:ilvl="0">
      <w:start w:val="1"/>
      <w:numFmt w:val="decimal"/>
      <w:lvlText w:val="%1"/>
      <w:lvlJc w:val="left"/>
      <w:pPr>
        <w:ind w:left="432" w:hanging="432"/>
      </w:pPr>
      <w:rPr>
        <w:rFonts w:hint="default"/>
        <w:vanish w:val="0"/>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69070C75"/>
    <w:multiLevelType w:val="multilevel"/>
    <w:tmpl w:val="49A83CF8"/>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6C490BDE"/>
    <w:multiLevelType w:val="multilevel"/>
    <w:tmpl w:val="DBD4E04C"/>
    <w:styleLink w:val="Style5"/>
    <w:lvl w:ilvl="0">
      <w:start w:val="1"/>
      <w:numFmt w:val="decimal"/>
      <w:lvlText w:val="Chapter %1 ^I"/>
      <w:lvlJc w:val="left"/>
      <w:pPr>
        <w:ind w:left="432" w:hanging="432"/>
      </w:pPr>
      <w:rPr>
        <w:rFonts w:hint="default"/>
        <w:vanish w:val="0"/>
        <w:color w:val="auto"/>
        <w:kern w:val="0"/>
        <w:sz w:val="5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CBD2C09"/>
    <w:multiLevelType w:val="hybridMultilevel"/>
    <w:tmpl w:val="2A542820"/>
    <w:lvl w:ilvl="0" w:tplc="7EC4A68E">
      <w:start w:val="1"/>
      <w:numFmt w:val="lowerRoman"/>
      <w:lvlText w:val="%1.)"/>
      <w:lvlJc w:val="center"/>
      <w:pPr>
        <w:ind w:left="360" w:hanging="360"/>
      </w:pPr>
      <w:rPr>
        <w:rFonts w:hint="default"/>
      </w:rPr>
    </w:lvl>
    <w:lvl w:ilvl="1" w:tplc="92AEC2F6">
      <w:start w:val="1"/>
      <w:numFmt w:val="bullet"/>
      <w:lvlText w:val="o"/>
      <w:lvlJc w:val="left"/>
      <w:pPr>
        <w:ind w:left="1440" w:hanging="360"/>
      </w:pPr>
      <w:rPr>
        <w:rFonts w:ascii="Courier New" w:hAnsi="Courier New" w:cs="Courier New" w:hint="default"/>
      </w:rPr>
    </w:lvl>
    <w:lvl w:ilvl="2" w:tplc="076893EC" w:tentative="1">
      <w:start w:val="1"/>
      <w:numFmt w:val="bullet"/>
      <w:lvlText w:val=""/>
      <w:lvlJc w:val="left"/>
      <w:pPr>
        <w:ind w:left="2160" w:hanging="360"/>
      </w:pPr>
      <w:rPr>
        <w:rFonts w:ascii="Wingdings" w:hAnsi="Wingdings" w:hint="default"/>
      </w:rPr>
    </w:lvl>
    <w:lvl w:ilvl="3" w:tplc="536CEF92" w:tentative="1">
      <w:start w:val="1"/>
      <w:numFmt w:val="bullet"/>
      <w:lvlText w:val=""/>
      <w:lvlJc w:val="left"/>
      <w:pPr>
        <w:ind w:left="2880" w:hanging="360"/>
      </w:pPr>
      <w:rPr>
        <w:rFonts w:ascii="Symbol" w:hAnsi="Symbol" w:hint="default"/>
      </w:rPr>
    </w:lvl>
    <w:lvl w:ilvl="4" w:tplc="4F606834" w:tentative="1">
      <w:start w:val="1"/>
      <w:numFmt w:val="bullet"/>
      <w:lvlText w:val="o"/>
      <w:lvlJc w:val="left"/>
      <w:pPr>
        <w:ind w:left="3600" w:hanging="360"/>
      </w:pPr>
      <w:rPr>
        <w:rFonts w:ascii="Courier New" w:hAnsi="Courier New" w:cs="Courier New" w:hint="default"/>
      </w:rPr>
    </w:lvl>
    <w:lvl w:ilvl="5" w:tplc="2B409CC8" w:tentative="1">
      <w:start w:val="1"/>
      <w:numFmt w:val="bullet"/>
      <w:lvlText w:val=""/>
      <w:lvlJc w:val="left"/>
      <w:pPr>
        <w:ind w:left="4320" w:hanging="360"/>
      </w:pPr>
      <w:rPr>
        <w:rFonts w:ascii="Wingdings" w:hAnsi="Wingdings" w:hint="default"/>
      </w:rPr>
    </w:lvl>
    <w:lvl w:ilvl="6" w:tplc="5212D7C2" w:tentative="1">
      <w:start w:val="1"/>
      <w:numFmt w:val="bullet"/>
      <w:lvlText w:val=""/>
      <w:lvlJc w:val="left"/>
      <w:pPr>
        <w:ind w:left="5040" w:hanging="360"/>
      </w:pPr>
      <w:rPr>
        <w:rFonts w:ascii="Symbol" w:hAnsi="Symbol" w:hint="default"/>
      </w:rPr>
    </w:lvl>
    <w:lvl w:ilvl="7" w:tplc="B0788F58" w:tentative="1">
      <w:start w:val="1"/>
      <w:numFmt w:val="bullet"/>
      <w:lvlText w:val="o"/>
      <w:lvlJc w:val="left"/>
      <w:pPr>
        <w:ind w:left="5760" w:hanging="360"/>
      </w:pPr>
      <w:rPr>
        <w:rFonts w:ascii="Courier New" w:hAnsi="Courier New" w:cs="Courier New" w:hint="default"/>
      </w:rPr>
    </w:lvl>
    <w:lvl w:ilvl="8" w:tplc="BAE6B7EE" w:tentative="1">
      <w:start w:val="1"/>
      <w:numFmt w:val="bullet"/>
      <w:lvlText w:val=""/>
      <w:lvlJc w:val="left"/>
      <w:pPr>
        <w:ind w:left="6480" w:hanging="360"/>
      </w:pPr>
      <w:rPr>
        <w:rFonts w:ascii="Wingdings" w:hAnsi="Wingdings" w:hint="default"/>
      </w:rPr>
    </w:lvl>
  </w:abstractNum>
  <w:num w:numId="1">
    <w:abstractNumId w:val="7"/>
  </w:num>
  <w:num w:numId="2">
    <w:abstractNumId w:val="17"/>
  </w:num>
  <w:num w:numId="3">
    <w:abstractNumId w:val="15"/>
  </w:num>
  <w:num w:numId="4">
    <w:abstractNumId w:val="6"/>
  </w:num>
  <w:num w:numId="5">
    <w:abstractNumId w:val="8"/>
  </w:num>
  <w:num w:numId="6">
    <w:abstractNumId w:val="2"/>
  </w:num>
  <w:num w:numId="7">
    <w:abstractNumId w:val="12"/>
  </w:num>
  <w:num w:numId="8">
    <w:abstractNumId w:val="16"/>
  </w:num>
  <w:num w:numId="9">
    <w:abstractNumId w:val="5"/>
  </w:num>
  <w:num w:numId="10">
    <w:abstractNumId w:val="19"/>
  </w:num>
  <w:num w:numId="11">
    <w:abstractNumId w:val="18"/>
  </w:num>
  <w:num w:numId="12">
    <w:abstractNumId w:val="11"/>
  </w:num>
  <w:num w:numId="13">
    <w:abstractNumId w:val="9"/>
  </w:num>
  <w:num w:numId="14">
    <w:abstractNumId w:val="20"/>
  </w:num>
  <w:num w:numId="15">
    <w:abstractNumId w:val="0"/>
  </w:num>
  <w:num w:numId="16">
    <w:abstractNumId w:val="14"/>
  </w:num>
  <w:num w:numId="17">
    <w:abstractNumId w:val="4"/>
  </w:num>
  <w:num w:numId="18">
    <w:abstractNumId w:val="10"/>
  </w:num>
  <w:num w:numId="19">
    <w:abstractNumId w:val="1"/>
  </w:num>
  <w:num w:numId="20">
    <w:abstractNumId w:val="3"/>
  </w:num>
  <w:num w:numId="21">
    <w:abstractNumId w:val="13"/>
    <w:lvlOverride w:ilvl="0">
      <w:lvl w:ilvl="0">
        <w:start w:val="1"/>
        <w:numFmt w:val="upperLetter"/>
        <w:pStyle w:val="AppendixHeading1"/>
        <w:lvlText w:val="Appendix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mirrorMargins/>
  <w:proofState w:grammar="clean"/>
  <w:styleLockTheme/>
  <w:styleLockQFSet/>
  <w:defaultTabStop w:val="720"/>
  <w:evenAndOddHeaders/>
  <w:drawingGridHorizontalSpacing w:val="110"/>
  <w:displayHorizontalDrawingGridEvery w:val="2"/>
  <w:displayVerticalDrawingGridEvery w:val="2"/>
  <w:characterSpacingControl w:val="doNotCompress"/>
  <w:hdrShapeDefaults>
    <o:shapedefaults v:ext="edit" spidmax="103425">
      <o:colormenu v:ext="edit" fillcolor="none"/>
    </o:shapedefaults>
  </w:hdrShapeDefaults>
  <w:footnotePr>
    <w:footnote w:id="0"/>
    <w:footnote w:id="1"/>
  </w:footnotePr>
  <w:endnotePr>
    <w:endnote w:id="0"/>
    <w:endnote w:id="1"/>
  </w:endnotePr>
  <w:compat/>
  <w:rsids>
    <w:rsidRoot w:val="007C0E11"/>
    <w:rsid w:val="00006282"/>
    <w:rsid w:val="00006D3B"/>
    <w:rsid w:val="00007D8D"/>
    <w:rsid w:val="00011E14"/>
    <w:rsid w:val="0002072C"/>
    <w:rsid w:val="00020DA6"/>
    <w:rsid w:val="000222F7"/>
    <w:rsid w:val="000254C4"/>
    <w:rsid w:val="00036043"/>
    <w:rsid w:val="00037A25"/>
    <w:rsid w:val="00040068"/>
    <w:rsid w:val="0006116E"/>
    <w:rsid w:val="000612ED"/>
    <w:rsid w:val="00065DA0"/>
    <w:rsid w:val="00067E9B"/>
    <w:rsid w:val="00074FE4"/>
    <w:rsid w:val="00081C85"/>
    <w:rsid w:val="000873E3"/>
    <w:rsid w:val="000A46D2"/>
    <w:rsid w:val="000B6F67"/>
    <w:rsid w:val="000C3710"/>
    <w:rsid w:val="000C79D3"/>
    <w:rsid w:val="000D0C48"/>
    <w:rsid w:val="000E2DDD"/>
    <w:rsid w:val="000E4F5B"/>
    <w:rsid w:val="000E7169"/>
    <w:rsid w:val="000F70D3"/>
    <w:rsid w:val="0011681E"/>
    <w:rsid w:val="00137DBB"/>
    <w:rsid w:val="00152084"/>
    <w:rsid w:val="001533F2"/>
    <w:rsid w:val="00163B71"/>
    <w:rsid w:val="001643D8"/>
    <w:rsid w:val="00181CB9"/>
    <w:rsid w:val="00181DFC"/>
    <w:rsid w:val="00184236"/>
    <w:rsid w:val="00184F16"/>
    <w:rsid w:val="00192B83"/>
    <w:rsid w:val="00192B88"/>
    <w:rsid w:val="001A4704"/>
    <w:rsid w:val="001A7ACB"/>
    <w:rsid w:val="001C7356"/>
    <w:rsid w:val="001E0639"/>
    <w:rsid w:val="001E3879"/>
    <w:rsid w:val="001E6131"/>
    <w:rsid w:val="001F3D40"/>
    <w:rsid w:val="00200917"/>
    <w:rsid w:val="00202EC7"/>
    <w:rsid w:val="002258E3"/>
    <w:rsid w:val="00226768"/>
    <w:rsid w:val="002354F8"/>
    <w:rsid w:val="0025182F"/>
    <w:rsid w:val="002554A0"/>
    <w:rsid w:val="002575E9"/>
    <w:rsid w:val="00266989"/>
    <w:rsid w:val="0027141C"/>
    <w:rsid w:val="0027700C"/>
    <w:rsid w:val="002854EB"/>
    <w:rsid w:val="00290D59"/>
    <w:rsid w:val="002924ED"/>
    <w:rsid w:val="002975D8"/>
    <w:rsid w:val="002A4F05"/>
    <w:rsid w:val="002A66D2"/>
    <w:rsid w:val="002C2DCC"/>
    <w:rsid w:val="002C3AFA"/>
    <w:rsid w:val="002D0B1C"/>
    <w:rsid w:val="002E69A6"/>
    <w:rsid w:val="002F02EE"/>
    <w:rsid w:val="002F3EC6"/>
    <w:rsid w:val="002F72E8"/>
    <w:rsid w:val="003030F8"/>
    <w:rsid w:val="003032DD"/>
    <w:rsid w:val="003507BF"/>
    <w:rsid w:val="00352EBE"/>
    <w:rsid w:val="00355642"/>
    <w:rsid w:val="00364D19"/>
    <w:rsid w:val="00366397"/>
    <w:rsid w:val="00375110"/>
    <w:rsid w:val="00391B01"/>
    <w:rsid w:val="00393E7B"/>
    <w:rsid w:val="003A17ED"/>
    <w:rsid w:val="003A1F55"/>
    <w:rsid w:val="003A7112"/>
    <w:rsid w:val="003B0198"/>
    <w:rsid w:val="003B3C7B"/>
    <w:rsid w:val="003C1603"/>
    <w:rsid w:val="003D5581"/>
    <w:rsid w:val="003D64AF"/>
    <w:rsid w:val="003E51D9"/>
    <w:rsid w:val="003F0496"/>
    <w:rsid w:val="003F13B3"/>
    <w:rsid w:val="003F267B"/>
    <w:rsid w:val="003F2F0F"/>
    <w:rsid w:val="003F5873"/>
    <w:rsid w:val="003F7F3C"/>
    <w:rsid w:val="004032E0"/>
    <w:rsid w:val="0040655D"/>
    <w:rsid w:val="004321BC"/>
    <w:rsid w:val="00435B14"/>
    <w:rsid w:val="004360D9"/>
    <w:rsid w:val="0043784C"/>
    <w:rsid w:val="00456D06"/>
    <w:rsid w:val="00460564"/>
    <w:rsid w:val="0047307E"/>
    <w:rsid w:val="004845EE"/>
    <w:rsid w:val="00487463"/>
    <w:rsid w:val="0049031E"/>
    <w:rsid w:val="004B28E2"/>
    <w:rsid w:val="004C5ADE"/>
    <w:rsid w:val="004D0469"/>
    <w:rsid w:val="004D77C1"/>
    <w:rsid w:val="004F70F5"/>
    <w:rsid w:val="0050201F"/>
    <w:rsid w:val="00503FB1"/>
    <w:rsid w:val="005101F2"/>
    <w:rsid w:val="005130A1"/>
    <w:rsid w:val="0051477D"/>
    <w:rsid w:val="00527773"/>
    <w:rsid w:val="00542F2A"/>
    <w:rsid w:val="005740CF"/>
    <w:rsid w:val="00587EC2"/>
    <w:rsid w:val="00590CF1"/>
    <w:rsid w:val="00592618"/>
    <w:rsid w:val="00595689"/>
    <w:rsid w:val="00597F74"/>
    <w:rsid w:val="005A7467"/>
    <w:rsid w:val="005C15A1"/>
    <w:rsid w:val="005D064B"/>
    <w:rsid w:val="005D2E1B"/>
    <w:rsid w:val="005F0327"/>
    <w:rsid w:val="005F3697"/>
    <w:rsid w:val="005F4EDA"/>
    <w:rsid w:val="005F5E60"/>
    <w:rsid w:val="005F7218"/>
    <w:rsid w:val="00620FA6"/>
    <w:rsid w:val="00623713"/>
    <w:rsid w:val="00626536"/>
    <w:rsid w:val="006319D5"/>
    <w:rsid w:val="0063293D"/>
    <w:rsid w:val="006340DA"/>
    <w:rsid w:val="00644999"/>
    <w:rsid w:val="006546DD"/>
    <w:rsid w:val="00654FB5"/>
    <w:rsid w:val="00655DA8"/>
    <w:rsid w:val="00657D5A"/>
    <w:rsid w:val="00661CB9"/>
    <w:rsid w:val="00670FC0"/>
    <w:rsid w:val="00671ADB"/>
    <w:rsid w:val="00671E8B"/>
    <w:rsid w:val="00677024"/>
    <w:rsid w:val="00694DA2"/>
    <w:rsid w:val="00697688"/>
    <w:rsid w:val="006A273A"/>
    <w:rsid w:val="006A5360"/>
    <w:rsid w:val="006C4F90"/>
    <w:rsid w:val="006D2204"/>
    <w:rsid w:val="006D6934"/>
    <w:rsid w:val="006F001F"/>
    <w:rsid w:val="006F1351"/>
    <w:rsid w:val="006F48D2"/>
    <w:rsid w:val="00703C73"/>
    <w:rsid w:val="00710418"/>
    <w:rsid w:val="007120EB"/>
    <w:rsid w:val="00713872"/>
    <w:rsid w:val="00715A0C"/>
    <w:rsid w:val="0073242A"/>
    <w:rsid w:val="00732DC0"/>
    <w:rsid w:val="00736209"/>
    <w:rsid w:val="007644C2"/>
    <w:rsid w:val="00767A19"/>
    <w:rsid w:val="00773A8C"/>
    <w:rsid w:val="007767CE"/>
    <w:rsid w:val="00781D2E"/>
    <w:rsid w:val="00783230"/>
    <w:rsid w:val="00785E50"/>
    <w:rsid w:val="00790342"/>
    <w:rsid w:val="00795D2B"/>
    <w:rsid w:val="007B5B01"/>
    <w:rsid w:val="007B64A5"/>
    <w:rsid w:val="007C0E11"/>
    <w:rsid w:val="007C6BA8"/>
    <w:rsid w:val="007D693B"/>
    <w:rsid w:val="007E1AE8"/>
    <w:rsid w:val="007E3946"/>
    <w:rsid w:val="007F59FB"/>
    <w:rsid w:val="00812788"/>
    <w:rsid w:val="0081685E"/>
    <w:rsid w:val="008336D0"/>
    <w:rsid w:val="0085036F"/>
    <w:rsid w:val="008520C1"/>
    <w:rsid w:val="00854C36"/>
    <w:rsid w:val="00861E33"/>
    <w:rsid w:val="00871451"/>
    <w:rsid w:val="008769AD"/>
    <w:rsid w:val="008849DA"/>
    <w:rsid w:val="00886AB0"/>
    <w:rsid w:val="0089431E"/>
    <w:rsid w:val="0089714B"/>
    <w:rsid w:val="008A7115"/>
    <w:rsid w:val="008B3583"/>
    <w:rsid w:val="008B40AE"/>
    <w:rsid w:val="008B6115"/>
    <w:rsid w:val="008C78C6"/>
    <w:rsid w:val="008D577C"/>
    <w:rsid w:val="008E0417"/>
    <w:rsid w:val="008E298F"/>
    <w:rsid w:val="008E6391"/>
    <w:rsid w:val="008F3C38"/>
    <w:rsid w:val="008F5E6D"/>
    <w:rsid w:val="008F7CD7"/>
    <w:rsid w:val="00900349"/>
    <w:rsid w:val="009061B1"/>
    <w:rsid w:val="00911748"/>
    <w:rsid w:val="009117D3"/>
    <w:rsid w:val="0092044B"/>
    <w:rsid w:val="00921305"/>
    <w:rsid w:val="00937D4C"/>
    <w:rsid w:val="0094172F"/>
    <w:rsid w:val="00950D21"/>
    <w:rsid w:val="00956FCD"/>
    <w:rsid w:val="0098445F"/>
    <w:rsid w:val="00996B22"/>
    <w:rsid w:val="009A19F6"/>
    <w:rsid w:val="009A28C1"/>
    <w:rsid w:val="009A3D00"/>
    <w:rsid w:val="009C0C2F"/>
    <w:rsid w:val="009D0F83"/>
    <w:rsid w:val="009D170A"/>
    <w:rsid w:val="009D49CC"/>
    <w:rsid w:val="009D5A09"/>
    <w:rsid w:val="009D688D"/>
    <w:rsid w:val="009E240D"/>
    <w:rsid w:val="009E28F8"/>
    <w:rsid w:val="009E3738"/>
    <w:rsid w:val="009F0112"/>
    <w:rsid w:val="009F2A50"/>
    <w:rsid w:val="00A00DC1"/>
    <w:rsid w:val="00A0299D"/>
    <w:rsid w:val="00A0356A"/>
    <w:rsid w:val="00A06A60"/>
    <w:rsid w:val="00A106A7"/>
    <w:rsid w:val="00A20806"/>
    <w:rsid w:val="00A21E9A"/>
    <w:rsid w:val="00A238F1"/>
    <w:rsid w:val="00A30801"/>
    <w:rsid w:val="00A40379"/>
    <w:rsid w:val="00A428DD"/>
    <w:rsid w:val="00A466C0"/>
    <w:rsid w:val="00A61591"/>
    <w:rsid w:val="00A6430B"/>
    <w:rsid w:val="00A7475D"/>
    <w:rsid w:val="00A800BD"/>
    <w:rsid w:val="00A81448"/>
    <w:rsid w:val="00A85A08"/>
    <w:rsid w:val="00A85F5A"/>
    <w:rsid w:val="00A87D77"/>
    <w:rsid w:val="00AB0A21"/>
    <w:rsid w:val="00AC1E4F"/>
    <w:rsid w:val="00AC6154"/>
    <w:rsid w:val="00AD7A86"/>
    <w:rsid w:val="00B02DFA"/>
    <w:rsid w:val="00B25F1A"/>
    <w:rsid w:val="00B32EA7"/>
    <w:rsid w:val="00B4597C"/>
    <w:rsid w:val="00B560C2"/>
    <w:rsid w:val="00B564DF"/>
    <w:rsid w:val="00B60598"/>
    <w:rsid w:val="00B64177"/>
    <w:rsid w:val="00B674CF"/>
    <w:rsid w:val="00B70C53"/>
    <w:rsid w:val="00B834F7"/>
    <w:rsid w:val="00B83643"/>
    <w:rsid w:val="00BA5873"/>
    <w:rsid w:val="00BA6F1C"/>
    <w:rsid w:val="00BA6F83"/>
    <w:rsid w:val="00BB0AD8"/>
    <w:rsid w:val="00BC3912"/>
    <w:rsid w:val="00BD74FF"/>
    <w:rsid w:val="00BE2552"/>
    <w:rsid w:val="00BE51B5"/>
    <w:rsid w:val="00BF18BC"/>
    <w:rsid w:val="00C077C0"/>
    <w:rsid w:val="00C10EC2"/>
    <w:rsid w:val="00C1348C"/>
    <w:rsid w:val="00C13DA0"/>
    <w:rsid w:val="00C215BE"/>
    <w:rsid w:val="00C21E3C"/>
    <w:rsid w:val="00C32DC4"/>
    <w:rsid w:val="00C37B52"/>
    <w:rsid w:val="00C508E2"/>
    <w:rsid w:val="00C64352"/>
    <w:rsid w:val="00C70AB1"/>
    <w:rsid w:val="00C713EF"/>
    <w:rsid w:val="00C74AC2"/>
    <w:rsid w:val="00C7748D"/>
    <w:rsid w:val="00C80E0B"/>
    <w:rsid w:val="00C82188"/>
    <w:rsid w:val="00C840A3"/>
    <w:rsid w:val="00C848BD"/>
    <w:rsid w:val="00C84924"/>
    <w:rsid w:val="00C8639B"/>
    <w:rsid w:val="00C9145D"/>
    <w:rsid w:val="00CA18EA"/>
    <w:rsid w:val="00CA2B9D"/>
    <w:rsid w:val="00CA507D"/>
    <w:rsid w:val="00CA7080"/>
    <w:rsid w:val="00CC2F81"/>
    <w:rsid w:val="00CD34A9"/>
    <w:rsid w:val="00CD3639"/>
    <w:rsid w:val="00CD4696"/>
    <w:rsid w:val="00CD4B03"/>
    <w:rsid w:val="00CD7EF7"/>
    <w:rsid w:val="00CE02F0"/>
    <w:rsid w:val="00CE3784"/>
    <w:rsid w:val="00CE3A08"/>
    <w:rsid w:val="00CE7D40"/>
    <w:rsid w:val="00CF3516"/>
    <w:rsid w:val="00CF40EC"/>
    <w:rsid w:val="00CF530E"/>
    <w:rsid w:val="00D309DB"/>
    <w:rsid w:val="00D33168"/>
    <w:rsid w:val="00D354DB"/>
    <w:rsid w:val="00D40EA7"/>
    <w:rsid w:val="00D44F69"/>
    <w:rsid w:val="00D46473"/>
    <w:rsid w:val="00D465CB"/>
    <w:rsid w:val="00D55565"/>
    <w:rsid w:val="00D55D55"/>
    <w:rsid w:val="00D7295F"/>
    <w:rsid w:val="00D74B38"/>
    <w:rsid w:val="00D86B5B"/>
    <w:rsid w:val="00D90582"/>
    <w:rsid w:val="00D90F1D"/>
    <w:rsid w:val="00DA36CD"/>
    <w:rsid w:val="00DA7C3D"/>
    <w:rsid w:val="00DB3F35"/>
    <w:rsid w:val="00DB7A93"/>
    <w:rsid w:val="00DC08D5"/>
    <w:rsid w:val="00DC2D96"/>
    <w:rsid w:val="00DC36E5"/>
    <w:rsid w:val="00DC5A24"/>
    <w:rsid w:val="00DE0678"/>
    <w:rsid w:val="00DE37B8"/>
    <w:rsid w:val="00DF481A"/>
    <w:rsid w:val="00DF4F6D"/>
    <w:rsid w:val="00E07D67"/>
    <w:rsid w:val="00E13DF4"/>
    <w:rsid w:val="00E157C1"/>
    <w:rsid w:val="00E32144"/>
    <w:rsid w:val="00E3639E"/>
    <w:rsid w:val="00E377CD"/>
    <w:rsid w:val="00E51273"/>
    <w:rsid w:val="00E57B04"/>
    <w:rsid w:val="00E63F9C"/>
    <w:rsid w:val="00E80793"/>
    <w:rsid w:val="00E831C0"/>
    <w:rsid w:val="00E85651"/>
    <w:rsid w:val="00E864E6"/>
    <w:rsid w:val="00E92D01"/>
    <w:rsid w:val="00E95CFD"/>
    <w:rsid w:val="00E96157"/>
    <w:rsid w:val="00EB1E45"/>
    <w:rsid w:val="00EC3F2D"/>
    <w:rsid w:val="00EC673F"/>
    <w:rsid w:val="00ED09B8"/>
    <w:rsid w:val="00ED6117"/>
    <w:rsid w:val="00ED66F0"/>
    <w:rsid w:val="00F0560A"/>
    <w:rsid w:val="00F06454"/>
    <w:rsid w:val="00F11EEF"/>
    <w:rsid w:val="00F23024"/>
    <w:rsid w:val="00F275C2"/>
    <w:rsid w:val="00F56956"/>
    <w:rsid w:val="00F56C98"/>
    <w:rsid w:val="00F57D18"/>
    <w:rsid w:val="00F604C4"/>
    <w:rsid w:val="00F60D90"/>
    <w:rsid w:val="00F65D6F"/>
    <w:rsid w:val="00F66B12"/>
    <w:rsid w:val="00F67EF2"/>
    <w:rsid w:val="00F71F9C"/>
    <w:rsid w:val="00F747BE"/>
    <w:rsid w:val="00F83F98"/>
    <w:rsid w:val="00F90B80"/>
    <w:rsid w:val="00F91549"/>
    <w:rsid w:val="00FA35E9"/>
    <w:rsid w:val="00FB1ED5"/>
    <w:rsid w:val="00FB6175"/>
    <w:rsid w:val="00FC14AF"/>
    <w:rsid w:val="00FC2E0D"/>
    <w:rsid w:val="00FD0B8A"/>
    <w:rsid w:val="00FD1F3C"/>
    <w:rsid w:val="00FD5AAD"/>
    <w:rsid w:val="00FF0C03"/>
    <w:rsid w:val="00FF1016"/>
    <w:rsid w:val="00FF57D3"/>
    <w:rsid w:val="00FF72FA"/>
  </w:rsids>
  <m:mathPr>
    <m:mathFont m:val="Cambria Math"/>
    <m:brkBin m:val="before"/>
    <m:brkBinSub m:val="--"/>
    <m:smallFrac/>
    <m:dispDef m:val="of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425">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45EE"/>
    <w:pPr>
      <w:spacing w:after="120" w:line="360" w:lineRule="auto"/>
      <w:jc w:val="both"/>
    </w:pPr>
  </w:style>
  <w:style w:type="paragraph" w:styleId="Heading1">
    <w:name w:val="heading 1"/>
    <w:basedOn w:val="Normal"/>
    <w:next w:val="Normal"/>
    <w:link w:val="Heading1Char"/>
    <w:autoRedefine/>
    <w:uiPriority w:val="9"/>
    <w:qFormat/>
    <w:rsid w:val="00D55D55"/>
    <w:pPr>
      <w:keepNext/>
      <w:keepLines/>
      <w:numPr>
        <w:numId w:val="9"/>
      </w:numPr>
      <w:tabs>
        <w:tab w:val="left" w:pos="0"/>
      </w:tabs>
      <w:spacing w:before="1200" w:after="960" w:line="480" w:lineRule="auto"/>
      <w:ind w:left="0" w:firstLine="0"/>
      <w:outlineLvl w:val="0"/>
    </w:pPr>
    <w:rPr>
      <w:rFonts w:asciiTheme="majorHAnsi" w:eastAsiaTheme="majorEastAsia" w:hAnsiTheme="majorHAnsi" w:cstheme="majorBidi"/>
      <w:b/>
      <w:bCs/>
      <w:caps/>
      <w:sz w:val="28"/>
      <w:szCs w:val="28"/>
      <w:lang w:val="en-US" w:bidi="en-US"/>
    </w:rPr>
  </w:style>
  <w:style w:type="paragraph" w:styleId="Heading2">
    <w:name w:val="heading 2"/>
    <w:basedOn w:val="Normal"/>
    <w:next w:val="Normal"/>
    <w:link w:val="Heading2Char"/>
    <w:uiPriority w:val="9"/>
    <w:unhideWhenUsed/>
    <w:qFormat/>
    <w:rsid w:val="007C0E11"/>
    <w:pPr>
      <w:keepNext/>
      <w:keepLines/>
      <w:numPr>
        <w:ilvl w:val="1"/>
        <w:numId w:val="9"/>
      </w:numPr>
      <w:spacing w:before="200" w:after="0"/>
      <w:outlineLvl w:val="1"/>
    </w:pPr>
    <w:rPr>
      <w:rFonts w:asciiTheme="majorHAnsi" w:eastAsiaTheme="majorEastAsia" w:hAnsiTheme="majorHAnsi" w:cstheme="majorBidi"/>
      <w:b/>
      <w:bCs/>
      <w:sz w:val="26"/>
      <w:szCs w:val="26"/>
      <w:lang w:val="en-US" w:bidi="en-US"/>
    </w:rPr>
  </w:style>
  <w:style w:type="paragraph" w:styleId="Heading3">
    <w:name w:val="heading 3"/>
    <w:basedOn w:val="Normal"/>
    <w:next w:val="Normal"/>
    <w:link w:val="Heading3Char"/>
    <w:uiPriority w:val="9"/>
    <w:unhideWhenUsed/>
    <w:qFormat/>
    <w:rsid w:val="007C0E11"/>
    <w:pPr>
      <w:keepNext/>
      <w:keepLines/>
      <w:numPr>
        <w:ilvl w:val="2"/>
        <w:numId w:val="9"/>
      </w:numPr>
      <w:spacing w:before="200" w:after="0"/>
      <w:outlineLvl w:val="2"/>
    </w:pPr>
    <w:rPr>
      <w:rFonts w:asciiTheme="majorHAnsi" w:eastAsiaTheme="majorEastAsia" w:hAnsiTheme="majorHAnsi" w:cstheme="majorBidi"/>
      <w:b/>
      <w:bCs/>
      <w:lang w:val="en-US" w:bidi="en-US"/>
    </w:rPr>
  </w:style>
  <w:style w:type="paragraph" w:styleId="Heading4">
    <w:name w:val="heading 4"/>
    <w:basedOn w:val="Normal"/>
    <w:next w:val="Normal"/>
    <w:link w:val="Heading4Char"/>
    <w:uiPriority w:val="9"/>
    <w:unhideWhenUsed/>
    <w:qFormat/>
    <w:rsid w:val="007C0E11"/>
    <w:pPr>
      <w:keepNext/>
      <w:keepLines/>
      <w:spacing w:before="200" w:after="0"/>
      <w:outlineLvl w:val="3"/>
    </w:pPr>
    <w:rPr>
      <w:rFonts w:asciiTheme="majorHAnsi" w:eastAsiaTheme="majorEastAsia" w:hAnsiTheme="majorHAnsi" w:cstheme="majorBidi"/>
      <w:b/>
      <w:bCs/>
      <w:i/>
      <w:iCs/>
      <w:lang w:val="en-US" w:bidi="en-US"/>
    </w:rPr>
  </w:style>
  <w:style w:type="paragraph" w:styleId="Heading5">
    <w:name w:val="heading 5"/>
    <w:basedOn w:val="Normal"/>
    <w:next w:val="Normal"/>
    <w:link w:val="Heading5Char"/>
    <w:uiPriority w:val="9"/>
    <w:unhideWhenUsed/>
    <w:qFormat/>
    <w:rsid w:val="0089714B"/>
    <w:pPr>
      <w:keepNext/>
      <w:keepLines/>
      <w:spacing w:before="200" w:after="0"/>
      <w:outlineLvl w:val="4"/>
    </w:pPr>
    <w:rPr>
      <w:rFonts w:asciiTheme="majorHAnsi" w:eastAsiaTheme="majorEastAsia" w:hAnsiTheme="majorHAnsi" w:cstheme="majorBidi"/>
      <w:u w:val="single"/>
      <w:lang w:val="en-US" w:bidi="en-US"/>
    </w:rPr>
  </w:style>
  <w:style w:type="paragraph" w:styleId="Heading6">
    <w:name w:val="heading 6"/>
    <w:basedOn w:val="Normal"/>
    <w:next w:val="Normal"/>
    <w:link w:val="Heading6Char"/>
    <w:uiPriority w:val="9"/>
    <w:unhideWhenUsed/>
    <w:qFormat/>
    <w:rsid w:val="007C0E11"/>
    <w:pPr>
      <w:keepNext/>
      <w:keepLines/>
      <w:spacing w:before="200" w:after="0"/>
      <w:outlineLvl w:val="5"/>
    </w:pPr>
    <w:rPr>
      <w:rFonts w:asciiTheme="majorHAnsi" w:eastAsiaTheme="majorEastAsia" w:hAnsiTheme="majorHAnsi" w:cstheme="majorBidi"/>
      <w:i/>
      <w:iCs/>
      <w:lang w:val="en-US" w:bidi="en-US"/>
    </w:rPr>
  </w:style>
  <w:style w:type="paragraph" w:styleId="Heading7">
    <w:name w:val="heading 7"/>
    <w:basedOn w:val="Normal"/>
    <w:next w:val="Normal"/>
    <w:link w:val="Heading7Char"/>
    <w:uiPriority w:val="9"/>
    <w:unhideWhenUsed/>
    <w:qFormat/>
    <w:rsid w:val="007C0E11"/>
    <w:pPr>
      <w:keepNext/>
      <w:keepLines/>
      <w:numPr>
        <w:ilvl w:val="6"/>
        <w:numId w:val="9"/>
      </w:numPr>
      <w:spacing w:before="200" w:after="0"/>
      <w:outlineLvl w:val="6"/>
    </w:pPr>
    <w:rPr>
      <w:rFonts w:asciiTheme="majorHAnsi" w:eastAsiaTheme="majorEastAsia" w:hAnsiTheme="majorHAnsi" w:cstheme="majorBidi"/>
      <w:i/>
      <w:iCs/>
      <w:lang w:val="en-US" w:bidi="en-US"/>
    </w:rPr>
  </w:style>
  <w:style w:type="paragraph" w:styleId="Heading8">
    <w:name w:val="heading 8"/>
    <w:basedOn w:val="Normal"/>
    <w:next w:val="Normal"/>
    <w:link w:val="Heading8Char"/>
    <w:uiPriority w:val="9"/>
    <w:unhideWhenUsed/>
    <w:rsid w:val="007C0E11"/>
    <w:pPr>
      <w:keepNext/>
      <w:keepLines/>
      <w:numPr>
        <w:ilvl w:val="7"/>
        <w:numId w:val="2"/>
      </w:numPr>
      <w:spacing w:before="200" w:after="0"/>
      <w:outlineLvl w:val="7"/>
    </w:pPr>
    <w:rPr>
      <w:rFonts w:asciiTheme="majorHAnsi" w:eastAsiaTheme="majorEastAsia" w:hAnsiTheme="majorHAnsi" w:cstheme="majorBidi"/>
      <w:color w:val="4F81BD" w:themeColor="accent1"/>
      <w:sz w:val="20"/>
      <w:szCs w:val="20"/>
      <w:lang w:val="en-US" w:bidi="en-US"/>
    </w:rPr>
  </w:style>
  <w:style w:type="paragraph" w:styleId="Heading9">
    <w:name w:val="heading 9"/>
    <w:basedOn w:val="Normal"/>
    <w:next w:val="Normal"/>
    <w:link w:val="Heading9Char"/>
    <w:uiPriority w:val="9"/>
    <w:unhideWhenUsed/>
    <w:rsid w:val="007C0E11"/>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atexlike">
    <w:name w:val="latex like"/>
    <w:basedOn w:val="TableNormal"/>
    <w:uiPriority w:val="99"/>
    <w:qFormat/>
    <w:rsid w:val="00ED66F0"/>
    <w:pPr>
      <w:spacing w:after="0" w:line="240" w:lineRule="auto"/>
      <w:contextualSpacing/>
      <w:jc w:val="center"/>
    </w:pPr>
    <w:rPr>
      <w:rFonts w:eastAsiaTheme="minorEastAsia"/>
      <w:sz w:val="20"/>
      <w:lang w:val="en-US" w:bidi="en-US"/>
    </w:rPr>
    <w:tblPr>
      <w:jc w:val="center"/>
      <w:tblInd w:w="0" w:type="dxa"/>
      <w:tblBorders>
        <w:top w:val="single" w:sz="24" w:space="0" w:color="auto"/>
        <w:bottom w:val="single" w:sz="24" w:space="0" w:color="auto"/>
      </w:tblBorders>
      <w:tblCellMar>
        <w:top w:w="0" w:type="dxa"/>
        <w:left w:w="108" w:type="dxa"/>
        <w:bottom w:w="0" w:type="dxa"/>
        <w:right w:w="108" w:type="dxa"/>
      </w:tblCellMar>
    </w:tblPr>
    <w:trPr>
      <w:jc w:val="center"/>
    </w:trPr>
    <w:tcPr>
      <w:vAlign w:val="center"/>
    </w:tcPr>
    <w:tblStylePr w:type="firstRow">
      <w:rPr>
        <w:rFonts w:asciiTheme="minorHAnsi" w:hAnsiTheme="minorHAnsi"/>
        <w:sz w:val="24"/>
      </w:rPr>
      <w:tblPr/>
      <w:trPr>
        <w:cantSplit/>
        <w:tblHeader/>
      </w:trPr>
      <w:tcPr>
        <w:tcBorders>
          <w:top w:val="single" w:sz="24" w:space="0" w:color="000000" w:themeColor="text1"/>
          <w:left w:val="nil"/>
          <w:bottom w:val="single" w:sz="24" w:space="0" w:color="000000" w:themeColor="text1"/>
          <w:right w:val="nil"/>
          <w:insideH w:val="nil"/>
          <w:insideV w:val="nil"/>
        </w:tcBorders>
      </w:tcPr>
    </w:tblStylePr>
    <w:tblStylePr w:type="lastRow">
      <w:tblPr/>
      <w:tcPr>
        <w:tcBorders>
          <w:top w:val="single" w:sz="4" w:space="0" w:color="auto"/>
        </w:tcBorders>
      </w:tcPr>
    </w:tblStylePr>
  </w:style>
  <w:style w:type="character" w:customStyle="1" w:styleId="Heading1Char">
    <w:name w:val="Heading 1 Char"/>
    <w:basedOn w:val="DefaultParagraphFont"/>
    <w:link w:val="Heading1"/>
    <w:uiPriority w:val="9"/>
    <w:rsid w:val="00D55D55"/>
    <w:rPr>
      <w:rFonts w:asciiTheme="majorHAnsi" w:eastAsiaTheme="majorEastAsia" w:hAnsiTheme="majorHAnsi" w:cstheme="majorBidi"/>
      <w:b/>
      <w:bCs/>
      <w:caps/>
      <w:sz w:val="28"/>
      <w:szCs w:val="28"/>
      <w:lang w:val="en-US" w:bidi="en-US"/>
    </w:rPr>
  </w:style>
  <w:style w:type="character" w:customStyle="1" w:styleId="Heading2Char">
    <w:name w:val="Heading 2 Char"/>
    <w:basedOn w:val="DefaultParagraphFont"/>
    <w:link w:val="Heading2"/>
    <w:uiPriority w:val="9"/>
    <w:rsid w:val="007C0E11"/>
    <w:rPr>
      <w:rFonts w:asciiTheme="majorHAnsi" w:eastAsiaTheme="majorEastAsia" w:hAnsiTheme="majorHAnsi" w:cstheme="majorBidi"/>
      <w:b/>
      <w:bCs/>
      <w:sz w:val="26"/>
      <w:szCs w:val="26"/>
      <w:lang w:val="en-US" w:bidi="en-US"/>
    </w:rPr>
  </w:style>
  <w:style w:type="character" w:customStyle="1" w:styleId="Heading3Char">
    <w:name w:val="Heading 3 Char"/>
    <w:basedOn w:val="DefaultParagraphFont"/>
    <w:link w:val="Heading3"/>
    <w:uiPriority w:val="9"/>
    <w:rsid w:val="007C0E11"/>
    <w:rPr>
      <w:rFonts w:asciiTheme="majorHAnsi" w:eastAsiaTheme="majorEastAsia" w:hAnsiTheme="majorHAnsi" w:cstheme="majorBidi"/>
      <w:b/>
      <w:bCs/>
      <w:lang w:val="en-US" w:bidi="en-US"/>
    </w:rPr>
  </w:style>
  <w:style w:type="character" w:customStyle="1" w:styleId="Heading4Char">
    <w:name w:val="Heading 4 Char"/>
    <w:basedOn w:val="DefaultParagraphFont"/>
    <w:link w:val="Heading4"/>
    <w:uiPriority w:val="9"/>
    <w:rsid w:val="007C0E11"/>
    <w:rPr>
      <w:rFonts w:asciiTheme="majorHAnsi" w:eastAsiaTheme="majorEastAsia" w:hAnsiTheme="majorHAnsi" w:cstheme="majorBidi"/>
      <w:b/>
      <w:bCs/>
      <w:i/>
      <w:iCs/>
      <w:lang w:val="en-US" w:bidi="en-US"/>
    </w:rPr>
  </w:style>
  <w:style w:type="character" w:customStyle="1" w:styleId="Heading5Char">
    <w:name w:val="Heading 5 Char"/>
    <w:basedOn w:val="DefaultParagraphFont"/>
    <w:link w:val="Heading5"/>
    <w:uiPriority w:val="9"/>
    <w:rsid w:val="0089714B"/>
    <w:rPr>
      <w:rFonts w:asciiTheme="majorHAnsi" w:eastAsiaTheme="majorEastAsia" w:hAnsiTheme="majorHAnsi" w:cstheme="majorBidi"/>
      <w:u w:val="single"/>
      <w:lang w:val="en-US" w:bidi="en-US"/>
    </w:rPr>
  </w:style>
  <w:style w:type="character" w:customStyle="1" w:styleId="Heading6Char">
    <w:name w:val="Heading 6 Char"/>
    <w:basedOn w:val="DefaultParagraphFont"/>
    <w:link w:val="Heading6"/>
    <w:uiPriority w:val="9"/>
    <w:rsid w:val="007C0E11"/>
    <w:rPr>
      <w:rFonts w:asciiTheme="majorHAnsi" w:eastAsiaTheme="majorEastAsia" w:hAnsiTheme="majorHAnsi" w:cstheme="majorBidi"/>
      <w:i/>
      <w:iCs/>
      <w:lang w:val="en-US" w:bidi="en-US"/>
    </w:rPr>
  </w:style>
  <w:style w:type="character" w:customStyle="1" w:styleId="Heading7Char">
    <w:name w:val="Heading 7 Char"/>
    <w:basedOn w:val="DefaultParagraphFont"/>
    <w:link w:val="Heading7"/>
    <w:uiPriority w:val="9"/>
    <w:rsid w:val="007C0E11"/>
    <w:rPr>
      <w:rFonts w:asciiTheme="majorHAnsi" w:eastAsiaTheme="majorEastAsia" w:hAnsiTheme="majorHAnsi" w:cstheme="majorBidi"/>
      <w:i/>
      <w:iCs/>
      <w:lang w:val="en-US" w:bidi="en-US"/>
    </w:rPr>
  </w:style>
  <w:style w:type="character" w:customStyle="1" w:styleId="Heading8Char">
    <w:name w:val="Heading 8 Char"/>
    <w:basedOn w:val="DefaultParagraphFont"/>
    <w:link w:val="Heading8"/>
    <w:uiPriority w:val="9"/>
    <w:rsid w:val="007C0E11"/>
    <w:rPr>
      <w:rFonts w:asciiTheme="majorHAnsi" w:eastAsiaTheme="majorEastAsia" w:hAnsiTheme="majorHAnsi" w:cstheme="majorBidi"/>
      <w:color w:val="4F81BD" w:themeColor="accent1"/>
      <w:sz w:val="20"/>
      <w:szCs w:val="20"/>
      <w:lang w:val="en-US" w:bidi="en-US"/>
    </w:rPr>
  </w:style>
  <w:style w:type="character" w:customStyle="1" w:styleId="Heading9Char">
    <w:name w:val="Heading 9 Char"/>
    <w:basedOn w:val="DefaultParagraphFont"/>
    <w:link w:val="Heading9"/>
    <w:uiPriority w:val="9"/>
    <w:rsid w:val="007C0E11"/>
    <w:rPr>
      <w:rFonts w:asciiTheme="majorHAnsi" w:eastAsiaTheme="majorEastAsia" w:hAnsiTheme="majorHAnsi" w:cstheme="majorBidi"/>
      <w:i/>
      <w:iCs/>
      <w:color w:val="404040" w:themeColor="text1" w:themeTint="BF"/>
      <w:sz w:val="20"/>
      <w:szCs w:val="20"/>
      <w:lang w:val="en-US" w:bidi="en-US"/>
    </w:rPr>
  </w:style>
  <w:style w:type="paragraph" w:styleId="BalloonText">
    <w:name w:val="Balloon Text"/>
    <w:basedOn w:val="Normal"/>
    <w:link w:val="BalloonTextChar"/>
    <w:uiPriority w:val="99"/>
    <w:semiHidden/>
    <w:unhideWhenUsed/>
    <w:rsid w:val="007C0E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0E11"/>
    <w:rPr>
      <w:rFonts w:ascii="Tahoma" w:hAnsi="Tahoma" w:cs="Tahoma"/>
      <w:sz w:val="16"/>
      <w:szCs w:val="16"/>
    </w:rPr>
  </w:style>
  <w:style w:type="character" w:customStyle="1" w:styleId="BalloonTextChar1">
    <w:name w:val="Balloon Text Char1"/>
    <w:basedOn w:val="DefaultParagraphFont"/>
    <w:uiPriority w:val="99"/>
    <w:semiHidden/>
    <w:rsid w:val="007C0E11"/>
    <w:rPr>
      <w:rFonts w:ascii="Tahoma" w:hAnsi="Tahoma" w:cs="Tahoma"/>
      <w:sz w:val="16"/>
      <w:szCs w:val="16"/>
    </w:rPr>
  </w:style>
  <w:style w:type="character" w:styleId="Hyperlink">
    <w:name w:val="Hyperlink"/>
    <w:basedOn w:val="DefaultParagraphFont"/>
    <w:uiPriority w:val="99"/>
    <w:unhideWhenUsed/>
    <w:rsid w:val="007C0E11"/>
    <w:rPr>
      <w:color w:val="auto"/>
      <w:u w:val="single"/>
    </w:rPr>
  </w:style>
  <w:style w:type="paragraph" w:styleId="TOC1">
    <w:name w:val="toc 1"/>
    <w:basedOn w:val="Normal"/>
    <w:next w:val="Normal"/>
    <w:autoRedefine/>
    <w:uiPriority w:val="39"/>
    <w:qFormat/>
    <w:rsid w:val="007C0E11"/>
    <w:pPr>
      <w:spacing w:before="120"/>
    </w:pPr>
    <w:rPr>
      <w:rFonts w:eastAsiaTheme="minorEastAsia" w:cstheme="minorHAnsi"/>
      <w:b/>
      <w:bCs/>
      <w:i/>
      <w:iCs/>
      <w:lang w:val="en-US" w:bidi="en-US"/>
    </w:rPr>
  </w:style>
  <w:style w:type="paragraph" w:styleId="TOC2">
    <w:name w:val="toc 2"/>
    <w:basedOn w:val="Normal"/>
    <w:next w:val="Normal"/>
    <w:autoRedefine/>
    <w:uiPriority w:val="39"/>
    <w:qFormat/>
    <w:rsid w:val="007C0E11"/>
    <w:pPr>
      <w:spacing w:before="120"/>
      <w:ind w:left="220"/>
    </w:pPr>
    <w:rPr>
      <w:rFonts w:eastAsiaTheme="minorEastAsia" w:cstheme="minorHAnsi"/>
      <w:b/>
      <w:bCs/>
      <w:lang w:val="en-US" w:bidi="en-US"/>
    </w:rPr>
  </w:style>
  <w:style w:type="paragraph" w:customStyle="1" w:styleId="AppendixHeading1">
    <w:name w:val="Appendix Heading 1"/>
    <w:rsid w:val="000B6F67"/>
    <w:pPr>
      <w:numPr>
        <w:numId w:val="21"/>
      </w:numPr>
      <w:outlineLvl w:val="0"/>
    </w:pPr>
    <w:rPr>
      <w:rFonts w:asciiTheme="majorHAnsi" w:eastAsiaTheme="majorEastAsia" w:hAnsiTheme="majorHAnsi" w:cstheme="majorBidi"/>
      <w:bCs/>
      <w:sz w:val="36"/>
      <w:szCs w:val="28"/>
      <w:lang w:val="en-US" w:bidi="en-US"/>
    </w:rPr>
  </w:style>
  <w:style w:type="paragraph" w:customStyle="1" w:styleId="AppendixHeading2">
    <w:name w:val="Appendix Heading 2"/>
    <w:basedOn w:val="Heading2"/>
    <w:rsid w:val="007C0E11"/>
    <w:pPr>
      <w:numPr>
        <w:numId w:val="1"/>
      </w:numPr>
    </w:pPr>
  </w:style>
  <w:style w:type="paragraph" w:customStyle="1" w:styleId="AppendixHeading3">
    <w:name w:val="Appendix Heading 3"/>
    <w:basedOn w:val="Heading3"/>
    <w:rsid w:val="007C0E11"/>
    <w:pPr>
      <w:numPr>
        <w:numId w:val="1"/>
      </w:numPr>
    </w:pPr>
  </w:style>
  <w:style w:type="paragraph" w:styleId="TableofFigures">
    <w:name w:val="table of figures"/>
    <w:basedOn w:val="Normal"/>
    <w:next w:val="Normal"/>
    <w:uiPriority w:val="99"/>
    <w:rsid w:val="007C0E11"/>
    <w:rPr>
      <w:rFonts w:eastAsiaTheme="minorEastAsia"/>
      <w:lang w:val="en-US" w:bidi="en-US"/>
    </w:rPr>
  </w:style>
  <w:style w:type="paragraph" w:styleId="TOC3">
    <w:name w:val="toc 3"/>
    <w:basedOn w:val="Normal"/>
    <w:next w:val="Normal"/>
    <w:autoRedefine/>
    <w:uiPriority w:val="39"/>
    <w:qFormat/>
    <w:rsid w:val="004845EE"/>
    <w:pPr>
      <w:tabs>
        <w:tab w:val="left" w:pos="1100"/>
        <w:tab w:val="right" w:leader="dot" w:pos="8711"/>
      </w:tabs>
      <w:ind w:left="440"/>
    </w:pPr>
    <w:rPr>
      <w:rFonts w:eastAsiaTheme="minorEastAsia" w:cstheme="minorHAnsi"/>
      <w:sz w:val="20"/>
      <w:szCs w:val="20"/>
      <w:lang w:val="en-US" w:bidi="en-US"/>
    </w:rPr>
  </w:style>
  <w:style w:type="paragraph" w:styleId="Caption">
    <w:name w:val="caption"/>
    <w:basedOn w:val="Normal"/>
    <w:next w:val="Normal"/>
    <w:link w:val="CaptionChar"/>
    <w:uiPriority w:val="35"/>
    <w:unhideWhenUsed/>
    <w:qFormat/>
    <w:rsid w:val="007C0E11"/>
    <w:pPr>
      <w:spacing w:after="0"/>
      <w:jc w:val="center"/>
      <w:textboxTightWrap w:val="allLines"/>
    </w:pPr>
    <w:rPr>
      <w:rFonts w:eastAsiaTheme="minorEastAsia"/>
      <w:b/>
      <w:bCs/>
      <w:sz w:val="18"/>
      <w:szCs w:val="18"/>
      <w:lang w:val="en-US" w:bidi="en-US"/>
    </w:rPr>
  </w:style>
  <w:style w:type="table" w:styleId="TableGrid">
    <w:name w:val="Table Grid"/>
    <w:basedOn w:val="TableNormal"/>
    <w:uiPriority w:val="59"/>
    <w:rsid w:val="007C0E11"/>
    <w:rPr>
      <w:rFonts w:eastAsiaTheme="minorEastAsia"/>
      <w:lang w:val="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rsid w:val="007C0E11"/>
    <w:rPr>
      <w:b/>
      <w:bCs/>
    </w:rPr>
  </w:style>
  <w:style w:type="character" w:customStyle="1" w:styleId="EndnoteTextChar">
    <w:name w:val="Endnote Text Char"/>
    <w:basedOn w:val="DefaultParagraphFont"/>
    <w:link w:val="EndnoteText"/>
    <w:uiPriority w:val="99"/>
    <w:semiHidden/>
    <w:rsid w:val="007C0E11"/>
    <w:rPr>
      <w:rFonts w:eastAsiaTheme="minorEastAsia" w:cs="Times New Roman"/>
      <w:sz w:val="20"/>
      <w:szCs w:val="20"/>
      <w:lang w:val="en-US" w:bidi="en-US"/>
    </w:rPr>
  </w:style>
  <w:style w:type="paragraph" w:styleId="EndnoteText">
    <w:name w:val="endnote text"/>
    <w:basedOn w:val="Normal"/>
    <w:link w:val="EndnoteTextChar"/>
    <w:uiPriority w:val="99"/>
    <w:semiHidden/>
    <w:rsid w:val="007C0E11"/>
    <w:rPr>
      <w:rFonts w:eastAsiaTheme="minorEastAsia" w:cs="Times New Roman"/>
      <w:sz w:val="20"/>
      <w:szCs w:val="20"/>
      <w:lang w:val="en-US" w:bidi="en-US"/>
    </w:rPr>
  </w:style>
  <w:style w:type="character" w:customStyle="1" w:styleId="EndnoteTextChar1">
    <w:name w:val="Endnote Text Char1"/>
    <w:basedOn w:val="DefaultParagraphFont"/>
    <w:link w:val="EndnoteText"/>
    <w:uiPriority w:val="99"/>
    <w:semiHidden/>
    <w:rsid w:val="007C0E11"/>
    <w:rPr>
      <w:sz w:val="20"/>
      <w:szCs w:val="20"/>
    </w:rPr>
  </w:style>
  <w:style w:type="character" w:customStyle="1" w:styleId="FootnoteTextChar">
    <w:name w:val="Footnote Text Char"/>
    <w:basedOn w:val="DefaultParagraphFont"/>
    <w:link w:val="FootnoteText"/>
    <w:uiPriority w:val="99"/>
    <w:semiHidden/>
    <w:rsid w:val="007C0E11"/>
    <w:rPr>
      <w:rFonts w:eastAsiaTheme="minorEastAsia" w:cs="Times New Roman"/>
      <w:sz w:val="20"/>
      <w:szCs w:val="20"/>
      <w:lang w:val="en-US" w:bidi="en-US"/>
    </w:rPr>
  </w:style>
  <w:style w:type="paragraph" w:styleId="FootnoteText">
    <w:name w:val="footnote text"/>
    <w:basedOn w:val="Normal"/>
    <w:link w:val="FootnoteTextChar"/>
    <w:uiPriority w:val="99"/>
    <w:semiHidden/>
    <w:rsid w:val="007C0E11"/>
    <w:rPr>
      <w:rFonts w:eastAsiaTheme="minorEastAsia" w:cs="Times New Roman"/>
      <w:sz w:val="20"/>
      <w:szCs w:val="20"/>
      <w:lang w:val="en-US" w:bidi="en-US"/>
    </w:rPr>
  </w:style>
  <w:style w:type="character" w:customStyle="1" w:styleId="FootnoteTextChar1">
    <w:name w:val="Footnote Text Char1"/>
    <w:basedOn w:val="DefaultParagraphFont"/>
    <w:link w:val="FootnoteText"/>
    <w:uiPriority w:val="99"/>
    <w:semiHidden/>
    <w:rsid w:val="007C0E11"/>
    <w:rPr>
      <w:sz w:val="20"/>
      <w:szCs w:val="20"/>
    </w:rPr>
  </w:style>
  <w:style w:type="paragraph" w:customStyle="1" w:styleId="ListedBullets">
    <w:name w:val="ListedBullets"/>
    <w:aliases w:val="LB"/>
    <w:basedOn w:val="Normal"/>
    <w:locked/>
    <w:rsid w:val="007C0E11"/>
    <w:pPr>
      <w:tabs>
        <w:tab w:val="num" w:pos="360"/>
      </w:tabs>
      <w:spacing w:before="120" w:line="240" w:lineRule="auto"/>
      <w:ind w:left="360" w:hanging="360"/>
    </w:pPr>
    <w:rPr>
      <w:rFonts w:eastAsiaTheme="minorEastAsia"/>
      <w:sz w:val="20"/>
      <w:lang w:val="en-GB" w:bidi="en-US"/>
    </w:rPr>
  </w:style>
  <w:style w:type="paragraph" w:customStyle="1" w:styleId="Table">
    <w:name w:val="Table"/>
    <w:aliases w:val="TA"/>
    <w:basedOn w:val="Normal"/>
    <w:rsid w:val="00EC673F"/>
    <w:pPr>
      <w:spacing w:after="0" w:line="240" w:lineRule="auto"/>
      <w:contextualSpacing/>
      <w:jc w:val="left"/>
    </w:pPr>
    <w:rPr>
      <w:rFonts w:eastAsiaTheme="minorEastAsia"/>
      <w:sz w:val="20"/>
      <w:lang w:val="en-GB" w:bidi="en-US"/>
    </w:rPr>
  </w:style>
  <w:style w:type="paragraph" w:customStyle="1" w:styleId="TH">
    <w:name w:val="TH"/>
    <w:basedOn w:val="Normal"/>
    <w:next w:val="Normal"/>
    <w:locked/>
    <w:rsid w:val="007C0E11"/>
    <w:pPr>
      <w:tabs>
        <w:tab w:val="left" w:pos="960"/>
        <w:tab w:val="left" w:pos="1920"/>
      </w:tabs>
      <w:spacing w:before="240" w:line="200" w:lineRule="atLeast"/>
      <w:ind w:left="965" w:hanging="965"/>
    </w:pPr>
    <w:rPr>
      <w:rFonts w:eastAsiaTheme="minorEastAsia"/>
      <w:sz w:val="18"/>
      <w:lang w:val="en-GB" w:bidi="en-US"/>
    </w:rPr>
  </w:style>
  <w:style w:type="paragraph" w:customStyle="1" w:styleId="TN">
    <w:name w:val="TN"/>
    <w:basedOn w:val="Normal"/>
    <w:locked/>
    <w:rsid w:val="007C0E11"/>
    <w:pPr>
      <w:keepLines/>
      <w:tabs>
        <w:tab w:val="left" w:pos="240"/>
      </w:tabs>
      <w:spacing w:before="60" w:line="200" w:lineRule="atLeast"/>
      <w:ind w:left="240" w:right="720" w:hanging="240"/>
    </w:pPr>
    <w:rPr>
      <w:rFonts w:eastAsiaTheme="minorEastAsia"/>
      <w:sz w:val="18"/>
      <w:lang w:val="en-GB" w:bidi="en-US"/>
    </w:rPr>
  </w:style>
  <w:style w:type="paragraph" w:customStyle="1" w:styleId="TL">
    <w:name w:val="TL"/>
    <w:basedOn w:val="Table"/>
    <w:locked/>
    <w:rsid w:val="007C0E11"/>
    <w:pPr>
      <w:tabs>
        <w:tab w:val="left" w:pos="360"/>
      </w:tabs>
    </w:pPr>
  </w:style>
  <w:style w:type="paragraph" w:customStyle="1" w:styleId="TC">
    <w:name w:val="TC"/>
    <w:basedOn w:val="Table"/>
    <w:rsid w:val="009D5A09"/>
    <w:pPr>
      <w:jc w:val="center"/>
    </w:pPr>
    <w:rPr>
      <w:sz w:val="14"/>
    </w:rPr>
  </w:style>
  <w:style w:type="paragraph" w:customStyle="1" w:styleId="TR">
    <w:name w:val="TR"/>
    <w:basedOn w:val="Table"/>
    <w:locked/>
    <w:rsid w:val="007C0E11"/>
    <w:pPr>
      <w:ind w:right="120"/>
      <w:jc w:val="right"/>
    </w:pPr>
  </w:style>
  <w:style w:type="paragraph" w:customStyle="1" w:styleId="TD">
    <w:name w:val="TD"/>
    <w:basedOn w:val="TL"/>
    <w:rsid w:val="00EC673F"/>
    <w:pPr>
      <w:tabs>
        <w:tab w:val="decimal" w:pos="460"/>
      </w:tabs>
    </w:pPr>
    <w:rPr>
      <w:sz w:val="16"/>
      <w:szCs w:val="16"/>
    </w:rPr>
  </w:style>
  <w:style w:type="paragraph" w:customStyle="1" w:styleId="Theorempreposition">
    <w:name w:val="Theorempreposition"/>
    <w:basedOn w:val="Normal"/>
    <w:locked/>
    <w:rsid w:val="007C0E11"/>
    <w:pPr>
      <w:keepNext/>
      <w:tabs>
        <w:tab w:val="left" w:pos="1161"/>
      </w:tabs>
      <w:spacing w:before="240" w:line="240" w:lineRule="atLeast"/>
    </w:pPr>
    <w:rPr>
      <w:rFonts w:eastAsiaTheme="minorEastAsia"/>
      <w:i/>
      <w:sz w:val="20"/>
      <w:lang w:val="en-GB" w:bidi="en-US"/>
    </w:rPr>
  </w:style>
  <w:style w:type="paragraph" w:styleId="NormalWeb">
    <w:name w:val="Normal (Web)"/>
    <w:basedOn w:val="Normal"/>
    <w:uiPriority w:val="99"/>
    <w:rsid w:val="007C0E11"/>
    <w:pPr>
      <w:spacing w:before="100" w:beforeAutospacing="1" w:after="100" w:afterAutospacing="1"/>
    </w:pPr>
    <w:rPr>
      <w:rFonts w:eastAsiaTheme="minorEastAsia"/>
      <w:lang w:val="en-US" w:bidi="en-US"/>
    </w:rPr>
  </w:style>
  <w:style w:type="paragraph" w:customStyle="1" w:styleId="TableContents">
    <w:name w:val="Table Contents"/>
    <w:basedOn w:val="Normal"/>
    <w:locked/>
    <w:rsid w:val="007C0E11"/>
    <w:pPr>
      <w:widowControl w:val="0"/>
      <w:suppressLineNumbers/>
      <w:suppressAutoHyphens/>
    </w:pPr>
    <w:rPr>
      <w:rFonts w:eastAsia="Lucida Sans Unicode" w:cs="Tahoma"/>
      <w:lang w:val="en-US" w:bidi="en-US"/>
    </w:rPr>
  </w:style>
  <w:style w:type="paragraph" w:customStyle="1" w:styleId="TableHeading">
    <w:name w:val="Table Heading"/>
    <w:basedOn w:val="TableContents"/>
    <w:locked/>
    <w:rsid w:val="007C0E11"/>
    <w:pPr>
      <w:jc w:val="center"/>
    </w:pPr>
    <w:rPr>
      <w:b/>
      <w:bCs/>
      <w:i/>
      <w:iCs/>
    </w:rPr>
  </w:style>
  <w:style w:type="paragraph" w:styleId="List">
    <w:name w:val="List"/>
    <w:basedOn w:val="Normal"/>
    <w:uiPriority w:val="99"/>
    <w:rsid w:val="007C0E11"/>
    <w:pPr>
      <w:widowControl w:val="0"/>
      <w:suppressAutoHyphens/>
      <w:spacing w:line="240" w:lineRule="auto"/>
    </w:pPr>
    <w:rPr>
      <w:rFonts w:eastAsia="Lucida Sans Unicode" w:cs="Tahoma"/>
      <w:lang w:val="en-US" w:bidi="en-US"/>
    </w:rPr>
  </w:style>
  <w:style w:type="paragraph" w:styleId="BodyText">
    <w:name w:val="Body Text"/>
    <w:basedOn w:val="Normal"/>
    <w:link w:val="BodyTextChar"/>
    <w:uiPriority w:val="99"/>
    <w:rsid w:val="007C0E11"/>
    <w:rPr>
      <w:rFonts w:eastAsia="MS Mincho"/>
      <w:lang w:val="en-US" w:eastAsia="ja-JP" w:bidi="en-US"/>
    </w:rPr>
  </w:style>
  <w:style w:type="character" w:customStyle="1" w:styleId="BodyTextChar">
    <w:name w:val="Body Text Char"/>
    <w:basedOn w:val="DefaultParagraphFont"/>
    <w:link w:val="BodyText"/>
    <w:uiPriority w:val="99"/>
    <w:rsid w:val="007C0E11"/>
    <w:rPr>
      <w:rFonts w:eastAsia="MS Mincho"/>
      <w:lang w:val="en-US" w:eastAsia="ja-JP" w:bidi="en-US"/>
    </w:rPr>
  </w:style>
  <w:style w:type="paragraph" w:styleId="Header">
    <w:name w:val="header"/>
    <w:basedOn w:val="Normal"/>
    <w:link w:val="HeaderChar"/>
    <w:uiPriority w:val="99"/>
    <w:rsid w:val="007C0E11"/>
    <w:pPr>
      <w:spacing w:line="240" w:lineRule="auto"/>
    </w:pPr>
    <w:rPr>
      <w:rFonts w:eastAsiaTheme="minorEastAsia"/>
      <w:lang w:val="en-US" w:bidi="en-US"/>
    </w:rPr>
  </w:style>
  <w:style w:type="character" w:customStyle="1" w:styleId="HeaderChar">
    <w:name w:val="Header Char"/>
    <w:basedOn w:val="DefaultParagraphFont"/>
    <w:link w:val="Header"/>
    <w:uiPriority w:val="99"/>
    <w:rsid w:val="007C0E11"/>
    <w:rPr>
      <w:rFonts w:eastAsiaTheme="minorEastAsia"/>
      <w:lang w:val="en-US" w:bidi="en-US"/>
    </w:rPr>
  </w:style>
  <w:style w:type="paragraph" w:styleId="Title">
    <w:name w:val="Title"/>
    <w:basedOn w:val="Normal"/>
    <w:next w:val="Normal"/>
    <w:link w:val="TitleChar"/>
    <w:uiPriority w:val="10"/>
    <w:qFormat/>
    <w:rsid w:val="007C0E11"/>
    <w:pPr>
      <w:spacing w:after="300"/>
      <w:contextualSpacing/>
      <w:jc w:val="center"/>
    </w:pPr>
    <w:rPr>
      <w:rFonts w:asciiTheme="majorHAnsi" w:eastAsiaTheme="majorEastAsia" w:hAnsiTheme="majorHAnsi" w:cstheme="majorBidi"/>
      <w:caps/>
      <w:spacing w:val="5"/>
      <w:kern w:val="28"/>
      <w:sz w:val="52"/>
      <w:szCs w:val="52"/>
      <w:lang w:val="en-US" w:bidi="en-US"/>
    </w:rPr>
  </w:style>
  <w:style w:type="character" w:customStyle="1" w:styleId="TitleChar">
    <w:name w:val="Title Char"/>
    <w:basedOn w:val="DefaultParagraphFont"/>
    <w:link w:val="Title"/>
    <w:uiPriority w:val="10"/>
    <w:rsid w:val="007C0E11"/>
    <w:rPr>
      <w:rFonts w:asciiTheme="majorHAnsi" w:eastAsiaTheme="majorEastAsia" w:hAnsiTheme="majorHAnsi" w:cstheme="majorBidi"/>
      <w:caps/>
      <w:spacing w:val="5"/>
      <w:kern w:val="28"/>
      <w:sz w:val="52"/>
      <w:szCs w:val="52"/>
      <w:lang w:val="en-US" w:bidi="en-US"/>
    </w:rPr>
  </w:style>
  <w:style w:type="paragraph" w:customStyle="1" w:styleId="AppendixHeading4">
    <w:name w:val="Appendix Heading 4"/>
    <w:basedOn w:val="Heading4"/>
    <w:next w:val="Normal"/>
    <w:autoRedefine/>
    <w:rsid w:val="007C0E11"/>
    <w:pPr>
      <w:adjustRightInd w:val="0"/>
    </w:pPr>
  </w:style>
  <w:style w:type="paragraph" w:styleId="Subtitle">
    <w:name w:val="Subtitle"/>
    <w:basedOn w:val="Normal"/>
    <w:next w:val="Normal"/>
    <w:link w:val="SubtitleChar"/>
    <w:uiPriority w:val="11"/>
    <w:qFormat/>
    <w:rsid w:val="007C0E11"/>
    <w:pPr>
      <w:numPr>
        <w:ilvl w:val="1"/>
      </w:numPr>
    </w:pPr>
    <w:rPr>
      <w:rFonts w:asciiTheme="majorHAnsi" w:eastAsiaTheme="majorEastAsia" w:hAnsiTheme="majorHAnsi" w:cstheme="majorBidi"/>
      <w:i/>
      <w:iCs/>
      <w:spacing w:val="15"/>
      <w:sz w:val="24"/>
      <w:szCs w:val="24"/>
      <w:lang w:val="en-US" w:bidi="en-US"/>
    </w:rPr>
  </w:style>
  <w:style w:type="character" w:customStyle="1" w:styleId="SubtitleChar">
    <w:name w:val="Subtitle Char"/>
    <w:basedOn w:val="DefaultParagraphFont"/>
    <w:link w:val="Subtitle"/>
    <w:uiPriority w:val="11"/>
    <w:rsid w:val="007C0E11"/>
    <w:rPr>
      <w:rFonts w:asciiTheme="majorHAnsi" w:eastAsiaTheme="majorEastAsia" w:hAnsiTheme="majorHAnsi" w:cstheme="majorBidi"/>
      <w:i/>
      <w:iCs/>
      <w:spacing w:val="15"/>
      <w:sz w:val="24"/>
      <w:szCs w:val="24"/>
      <w:lang w:val="en-US" w:bidi="en-US"/>
    </w:rPr>
  </w:style>
  <w:style w:type="character" w:styleId="Emphasis">
    <w:name w:val="Emphasis"/>
    <w:basedOn w:val="DefaultParagraphFont"/>
    <w:uiPriority w:val="20"/>
    <w:qFormat/>
    <w:rsid w:val="007C0E11"/>
    <w:rPr>
      <w:i/>
      <w:iCs/>
    </w:rPr>
  </w:style>
  <w:style w:type="paragraph" w:styleId="NoSpacing">
    <w:name w:val="No Spacing"/>
    <w:link w:val="NoSpacingChar"/>
    <w:uiPriority w:val="1"/>
    <w:qFormat/>
    <w:rsid w:val="007C0E11"/>
    <w:pPr>
      <w:spacing w:after="0" w:line="240" w:lineRule="auto"/>
    </w:pPr>
    <w:rPr>
      <w:rFonts w:eastAsiaTheme="minorEastAsia"/>
      <w:lang w:val="en-US" w:bidi="en-US"/>
    </w:rPr>
  </w:style>
  <w:style w:type="character" w:customStyle="1" w:styleId="NoSpacingChar">
    <w:name w:val="No Spacing Char"/>
    <w:basedOn w:val="DefaultParagraphFont"/>
    <w:link w:val="NoSpacing"/>
    <w:uiPriority w:val="1"/>
    <w:rsid w:val="007C0E11"/>
    <w:rPr>
      <w:rFonts w:eastAsiaTheme="minorEastAsia"/>
      <w:lang w:val="en-US" w:bidi="en-US"/>
    </w:rPr>
  </w:style>
  <w:style w:type="paragraph" w:styleId="ListParagraph">
    <w:name w:val="List Paragraph"/>
    <w:basedOn w:val="Normal"/>
    <w:uiPriority w:val="34"/>
    <w:qFormat/>
    <w:rsid w:val="007C0E11"/>
    <w:pPr>
      <w:numPr>
        <w:numId w:val="4"/>
      </w:numPr>
      <w:contextualSpacing/>
    </w:pPr>
    <w:rPr>
      <w:rFonts w:eastAsiaTheme="minorEastAsia"/>
      <w:lang w:val="en-US" w:bidi="en-US"/>
    </w:rPr>
  </w:style>
  <w:style w:type="paragraph" w:styleId="Quote">
    <w:name w:val="Quote"/>
    <w:basedOn w:val="Normal"/>
    <w:next w:val="Normal"/>
    <w:link w:val="QuoteChar"/>
    <w:uiPriority w:val="29"/>
    <w:qFormat/>
    <w:rsid w:val="007C0E11"/>
    <w:rPr>
      <w:rFonts w:eastAsiaTheme="minorEastAsia"/>
      <w:i/>
      <w:iCs/>
      <w:color w:val="000000" w:themeColor="text1"/>
      <w:lang w:val="en-US" w:bidi="en-US"/>
    </w:rPr>
  </w:style>
  <w:style w:type="character" w:customStyle="1" w:styleId="QuoteChar">
    <w:name w:val="Quote Char"/>
    <w:basedOn w:val="DefaultParagraphFont"/>
    <w:link w:val="Quote"/>
    <w:uiPriority w:val="29"/>
    <w:rsid w:val="007C0E11"/>
    <w:rPr>
      <w:rFonts w:eastAsiaTheme="minorEastAsia"/>
      <w:i/>
      <w:iCs/>
      <w:color w:val="000000" w:themeColor="text1"/>
      <w:lang w:val="en-US" w:bidi="en-US"/>
    </w:rPr>
  </w:style>
  <w:style w:type="paragraph" w:styleId="IntenseQuote">
    <w:name w:val="Intense Quote"/>
    <w:basedOn w:val="Normal"/>
    <w:next w:val="Normal"/>
    <w:link w:val="IntenseQuoteChar"/>
    <w:uiPriority w:val="30"/>
    <w:rsid w:val="007C0E11"/>
    <w:pPr>
      <w:pBdr>
        <w:bottom w:val="single" w:sz="4" w:space="4" w:color="4F81BD" w:themeColor="accent1"/>
      </w:pBdr>
      <w:spacing w:before="200" w:after="280"/>
      <w:ind w:left="936" w:right="936"/>
    </w:pPr>
    <w:rPr>
      <w:rFonts w:eastAsiaTheme="minorEastAsia"/>
      <w:b/>
      <w:bCs/>
      <w:i/>
      <w:iCs/>
      <w:color w:val="4F81BD" w:themeColor="accent1"/>
      <w:lang w:val="en-US" w:bidi="en-US"/>
    </w:rPr>
  </w:style>
  <w:style w:type="character" w:customStyle="1" w:styleId="IntenseQuoteChar">
    <w:name w:val="Intense Quote Char"/>
    <w:basedOn w:val="DefaultParagraphFont"/>
    <w:link w:val="IntenseQuote"/>
    <w:uiPriority w:val="30"/>
    <w:rsid w:val="007C0E11"/>
    <w:rPr>
      <w:rFonts w:eastAsiaTheme="minorEastAsia"/>
      <w:b/>
      <w:bCs/>
      <w:i/>
      <w:iCs/>
      <w:color w:val="4F81BD" w:themeColor="accent1"/>
      <w:lang w:val="en-US" w:bidi="en-US"/>
    </w:rPr>
  </w:style>
  <w:style w:type="character" w:styleId="SubtleEmphasis">
    <w:name w:val="Subtle Emphasis"/>
    <w:basedOn w:val="DefaultParagraphFont"/>
    <w:uiPriority w:val="19"/>
    <w:rsid w:val="007C0E11"/>
    <w:rPr>
      <w:i/>
      <w:iCs/>
      <w:color w:val="808080" w:themeColor="text1" w:themeTint="7F"/>
    </w:rPr>
  </w:style>
  <w:style w:type="character" w:styleId="IntenseEmphasis">
    <w:name w:val="Intense Emphasis"/>
    <w:basedOn w:val="DefaultParagraphFont"/>
    <w:uiPriority w:val="21"/>
    <w:rsid w:val="007C0E11"/>
    <w:rPr>
      <w:b/>
      <w:bCs/>
      <w:i/>
      <w:iCs/>
      <w:color w:val="4F81BD" w:themeColor="accent1"/>
    </w:rPr>
  </w:style>
  <w:style w:type="paragraph" w:styleId="TOCHeading">
    <w:name w:val="TOC Heading"/>
    <w:basedOn w:val="Heading1"/>
    <w:next w:val="Normal"/>
    <w:uiPriority w:val="39"/>
    <w:unhideWhenUsed/>
    <w:qFormat/>
    <w:rsid w:val="007C0E11"/>
    <w:pPr>
      <w:outlineLvl w:val="9"/>
    </w:pPr>
  </w:style>
  <w:style w:type="paragraph" w:styleId="Bibliography">
    <w:name w:val="Bibliography"/>
    <w:basedOn w:val="Normal"/>
    <w:next w:val="Normal"/>
    <w:uiPriority w:val="37"/>
    <w:unhideWhenUsed/>
    <w:rsid w:val="00590CF1"/>
    <w:pPr>
      <w:spacing w:line="240" w:lineRule="auto"/>
    </w:pPr>
    <w:rPr>
      <w:rFonts w:eastAsiaTheme="minorEastAsia"/>
      <w:sz w:val="20"/>
      <w:lang w:val="en-US" w:bidi="en-US"/>
    </w:rPr>
  </w:style>
  <w:style w:type="character" w:styleId="FootnoteReference">
    <w:name w:val="footnote reference"/>
    <w:basedOn w:val="DefaultParagraphFont"/>
    <w:uiPriority w:val="99"/>
    <w:semiHidden/>
    <w:rsid w:val="007C0E11"/>
    <w:rPr>
      <w:vertAlign w:val="superscript"/>
    </w:rPr>
  </w:style>
  <w:style w:type="character" w:styleId="EndnoteReference">
    <w:name w:val="endnote reference"/>
    <w:basedOn w:val="DefaultParagraphFont"/>
    <w:uiPriority w:val="99"/>
    <w:semiHidden/>
    <w:unhideWhenUsed/>
    <w:rsid w:val="007C0E11"/>
    <w:rPr>
      <w:vertAlign w:val="superscript"/>
    </w:rPr>
  </w:style>
  <w:style w:type="table" w:customStyle="1" w:styleId="LightShading1">
    <w:name w:val="Light Shading1"/>
    <w:aliases w:val="newtestmike"/>
    <w:basedOn w:val="TableNormal"/>
    <w:uiPriority w:val="60"/>
    <w:locked/>
    <w:rsid w:val="007C0E11"/>
    <w:pPr>
      <w:spacing w:after="0" w:line="240" w:lineRule="auto"/>
    </w:pPr>
    <w:rPr>
      <w:rFonts w:eastAsiaTheme="minorEastAsia"/>
      <w:color w:val="000000" w:themeColor="text1" w:themeShade="BF"/>
      <w:lang w:val="en-US" w:bidi="en-US"/>
    </w:rPr>
    <w:tblPr>
      <w:tblInd w:w="0" w:type="dxa"/>
      <w:tblCellMar>
        <w:top w:w="0" w:type="dxa"/>
        <w:left w:w="108" w:type="dxa"/>
        <w:bottom w:w="0" w:type="dxa"/>
        <w:right w:w="108" w:type="dxa"/>
      </w:tblCellMar>
    </w:tblPr>
    <w:trPr>
      <w:cantSplit/>
      <w:tblHeader/>
    </w:trPr>
    <w:tblStylePr w:type="firstRow">
      <w:pPr>
        <w:spacing w:before="0" w:after="0" w:line="240" w:lineRule="auto"/>
      </w:pPr>
      <w:rPr>
        <w:b/>
        <w:bCs/>
      </w:rPr>
      <w:tblPr/>
      <w:tcPr>
        <w:tcBorders>
          <w:top w:val="single" w:sz="24" w:space="0" w:color="000000" w:themeColor="text1"/>
          <w:left w:val="nil"/>
          <w:bottom w:val="single" w:sz="24" w:space="0" w:color="000000" w:themeColor="text1"/>
          <w:right w:val="nil"/>
          <w:insideH w:val="nil"/>
          <w:insideV w:val="nil"/>
          <w:tl2br w:val="nil"/>
          <w:tr2bl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StylePr>
  </w:style>
  <w:style w:type="table" w:customStyle="1" w:styleId="LightShading-Accent11">
    <w:name w:val="Light Shading - Accent 11"/>
    <w:basedOn w:val="TableNormal"/>
    <w:uiPriority w:val="60"/>
    <w:locked/>
    <w:rsid w:val="007C0E11"/>
    <w:pPr>
      <w:spacing w:after="0" w:line="240" w:lineRule="auto"/>
    </w:pPr>
    <w:rPr>
      <w:rFonts w:eastAsiaTheme="minorEastAsia"/>
      <w:color w:val="365F91" w:themeColor="accent1" w:themeShade="BF"/>
      <w:lang w:val="en-US"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7C0E11"/>
    <w:pPr>
      <w:spacing w:after="0" w:line="240" w:lineRule="auto"/>
    </w:pPr>
    <w:rPr>
      <w:rFonts w:eastAsiaTheme="minorEastAsia"/>
      <w:color w:val="943634" w:themeColor="accent2" w:themeShade="BF"/>
      <w:lang w:val="en-US"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PlaceholderText">
    <w:name w:val="Placeholder Text"/>
    <w:basedOn w:val="DefaultParagraphFont"/>
    <w:uiPriority w:val="99"/>
    <w:semiHidden/>
    <w:rsid w:val="007C0E11"/>
    <w:rPr>
      <w:color w:val="808080"/>
    </w:rPr>
  </w:style>
  <w:style w:type="paragraph" w:styleId="TOC4">
    <w:name w:val="toc 4"/>
    <w:basedOn w:val="Normal"/>
    <w:next w:val="Normal"/>
    <w:autoRedefine/>
    <w:uiPriority w:val="39"/>
    <w:unhideWhenUsed/>
    <w:rsid w:val="007C0E11"/>
    <w:pPr>
      <w:ind w:left="660"/>
    </w:pPr>
    <w:rPr>
      <w:rFonts w:eastAsiaTheme="minorEastAsia" w:cstheme="minorHAnsi"/>
      <w:sz w:val="20"/>
      <w:szCs w:val="20"/>
      <w:lang w:val="en-US" w:bidi="en-US"/>
    </w:rPr>
  </w:style>
  <w:style w:type="paragraph" w:styleId="TOC5">
    <w:name w:val="toc 5"/>
    <w:basedOn w:val="Normal"/>
    <w:next w:val="Normal"/>
    <w:autoRedefine/>
    <w:uiPriority w:val="39"/>
    <w:unhideWhenUsed/>
    <w:rsid w:val="007C0E11"/>
    <w:pPr>
      <w:ind w:left="880"/>
    </w:pPr>
    <w:rPr>
      <w:rFonts w:eastAsiaTheme="minorEastAsia" w:cstheme="minorHAnsi"/>
      <w:sz w:val="20"/>
      <w:szCs w:val="20"/>
      <w:lang w:val="en-US" w:bidi="en-US"/>
    </w:rPr>
  </w:style>
  <w:style w:type="paragraph" w:styleId="TOC6">
    <w:name w:val="toc 6"/>
    <w:basedOn w:val="Normal"/>
    <w:next w:val="Normal"/>
    <w:autoRedefine/>
    <w:uiPriority w:val="39"/>
    <w:unhideWhenUsed/>
    <w:rsid w:val="007C0E11"/>
    <w:pPr>
      <w:ind w:left="1100"/>
    </w:pPr>
    <w:rPr>
      <w:rFonts w:eastAsiaTheme="minorEastAsia" w:cstheme="minorHAnsi"/>
      <w:sz w:val="20"/>
      <w:szCs w:val="20"/>
      <w:lang w:val="en-US" w:bidi="en-US"/>
    </w:rPr>
  </w:style>
  <w:style w:type="paragraph" w:styleId="TOC7">
    <w:name w:val="toc 7"/>
    <w:basedOn w:val="Normal"/>
    <w:next w:val="Normal"/>
    <w:autoRedefine/>
    <w:uiPriority w:val="39"/>
    <w:unhideWhenUsed/>
    <w:rsid w:val="007C0E11"/>
    <w:pPr>
      <w:ind w:left="1320"/>
    </w:pPr>
    <w:rPr>
      <w:rFonts w:eastAsiaTheme="minorEastAsia" w:cstheme="minorHAnsi"/>
      <w:sz w:val="20"/>
      <w:szCs w:val="20"/>
      <w:lang w:val="en-US" w:bidi="en-US"/>
    </w:rPr>
  </w:style>
  <w:style w:type="paragraph" w:styleId="TOC8">
    <w:name w:val="toc 8"/>
    <w:basedOn w:val="Normal"/>
    <w:next w:val="Normal"/>
    <w:autoRedefine/>
    <w:uiPriority w:val="39"/>
    <w:unhideWhenUsed/>
    <w:rsid w:val="007C0E11"/>
    <w:pPr>
      <w:ind w:left="1540"/>
    </w:pPr>
    <w:rPr>
      <w:rFonts w:eastAsiaTheme="minorEastAsia" w:cstheme="minorHAnsi"/>
      <w:sz w:val="20"/>
      <w:szCs w:val="20"/>
      <w:lang w:val="en-US" w:bidi="en-US"/>
    </w:rPr>
  </w:style>
  <w:style w:type="paragraph" w:styleId="TOC9">
    <w:name w:val="toc 9"/>
    <w:basedOn w:val="Normal"/>
    <w:next w:val="Normal"/>
    <w:autoRedefine/>
    <w:uiPriority w:val="39"/>
    <w:unhideWhenUsed/>
    <w:rsid w:val="007C0E11"/>
    <w:pPr>
      <w:ind w:left="1760"/>
    </w:pPr>
    <w:rPr>
      <w:rFonts w:eastAsiaTheme="minorEastAsia" w:cstheme="minorHAnsi"/>
      <w:sz w:val="20"/>
      <w:szCs w:val="20"/>
      <w:lang w:val="en-US" w:bidi="en-US"/>
    </w:rPr>
  </w:style>
  <w:style w:type="character" w:customStyle="1" w:styleId="CaptionChar">
    <w:name w:val="Caption Char"/>
    <w:basedOn w:val="DefaultParagraphFont"/>
    <w:link w:val="Caption"/>
    <w:uiPriority w:val="35"/>
    <w:rsid w:val="007C0E11"/>
    <w:rPr>
      <w:rFonts w:eastAsiaTheme="minorEastAsia"/>
      <w:b/>
      <w:bCs/>
      <w:sz w:val="18"/>
      <w:szCs w:val="18"/>
      <w:lang w:val="en-US" w:bidi="en-US"/>
    </w:rPr>
  </w:style>
  <w:style w:type="table" w:customStyle="1" w:styleId="LightList1">
    <w:name w:val="Light List1"/>
    <w:basedOn w:val="TableNormal"/>
    <w:uiPriority w:val="61"/>
    <w:locked/>
    <w:rsid w:val="007C0E11"/>
    <w:pPr>
      <w:spacing w:after="0" w:line="240" w:lineRule="auto"/>
    </w:pPr>
    <w:rPr>
      <w:rFonts w:eastAsiaTheme="minorEastAsia"/>
      <w:lang w:val="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ext">
    <w:name w:val="Text"/>
    <w:basedOn w:val="Normal"/>
    <w:locked/>
    <w:rsid w:val="007C0E11"/>
    <w:pPr>
      <w:tabs>
        <w:tab w:val="left" w:pos="288"/>
      </w:tabs>
      <w:spacing w:after="0"/>
      <w:ind w:firstLine="288"/>
    </w:pPr>
    <w:rPr>
      <w:rFonts w:ascii="Times New Roman" w:eastAsia="Times New Roman" w:hAnsi="Times New Roman" w:cs="Times New Roman"/>
      <w:sz w:val="20"/>
      <w:szCs w:val="20"/>
      <w:lang w:val="en-US" w:bidi="en-US"/>
    </w:rPr>
  </w:style>
  <w:style w:type="numbering" w:customStyle="1" w:styleId="Appendixheadingstyles">
    <w:name w:val="Appendix heading styles"/>
    <w:locked/>
    <w:rsid w:val="000B6F67"/>
    <w:pPr>
      <w:numPr>
        <w:numId w:val="3"/>
      </w:numPr>
    </w:pPr>
  </w:style>
  <w:style w:type="table" w:styleId="TableClassic1">
    <w:name w:val="Table Classic 1"/>
    <w:basedOn w:val="TableNormal"/>
    <w:uiPriority w:val="99"/>
    <w:rsid w:val="007C0E11"/>
    <w:pPr>
      <w:spacing w:after="0" w:line="240" w:lineRule="auto"/>
    </w:pPr>
    <w:rPr>
      <w:rFonts w:ascii="Times New Roman" w:eastAsia="MS Mincho" w:hAnsi="Times New Roman" w:cs="Times New Roman"/>
      <w:sz w:val="20"/>
      <w:szCs w:val="20"/>
      <w:lang w:eastAsia="en-CA"/>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Code">
    <w:name w:val="Code"/>
    <w:basedOn w:val="Normal"/>
    <w:qFormat/>
    <w:rsid w:val="007C0E11"/>
    <w:pPr>
      <w:spacing w:after="0"/>
    </w:pPr>
    <w:rPr>
      <w:rFonts w:ascii="Courier" w:eastAsiaTheme="minorEastAsia" w:hAnsi="Courier"/>
      <w:sz w:val="12"/>
      <w:lang w:val="en-US" w:bidi="en-US"/>
    </w:rPr>
  </w:style>
  <w:style w:type="paragraph" w:customStyle="1" w:styleId="headers">
    <w:name w:val="headers"/>
    <w:basedOn w:val="Header"/>
    <w:qFormat/>
    <w:rsid w:val="007C0E11"/>
    <w:pPr>
      <w:spacing w:after="0"/>
      <w:jc w:val="right"/>
    </w:pPr>
  </w:style>
  <w:style w:type="paragraph" w:customStyle="1" w:styleId="centerednormalpictureseqns">
    <w:name w:val="centered normal (pictures eqns)"/>
    <w:basedOn w:val="Normal"/>
    <w:link w:val="centerednormalpictureseqnsChar"/>
    <w:qFormat/>
    <w:rsid w:val="00BE2552"/>
    <w:pPr>
      <w:spacing w:after="200" w:line="240" w:lineRule="auto"/>
      <w:jc w:val="center"/>
    </w:pPr>
    <w:rPr>
      <w:rFonts w:eastAsiaTheme="minorEastAsia"/>
      <w:lang w:val="en-US" w:bidi="en-US"/>
    </w:rPr>
  </w:style>
  <w:style w:type="paragraph" w:customStyle="1" w:styleId="Frontmaterheading2">
    <w:name w:val="Front mater heading2"/>
    <w:basedOn w:val="Heading2"/>
    <w:link w:val="Frontmaterheading2Char"/>
    <w:qFormat/>
    <w:rsid w:val="007C0E11"/>
    <w:pPr>
      <w:numPr>
        <w:ilvl w:val="0"/>
        <w:numId w:val="0"/>
      </w:numPr>
      <w:spacing w:after="600"/>
      <w:jc w:val="center"/>
    </w:pPr>
    <w:rPr>
      <w:sz w:val="40"/>
    </w:rPr>
  </w:style>
  <w:style w:type="character" w:customStyle="1" w:styleId="centerednormalpictureseqnsChar">
    <w:name w:val="centered normal (pictures eqns) Char"/>
    <w:basedOn w:val="DefaultParagraphFont"/>
    <w:link w:val="centerednormalpictureseqns"/>
    <w:rsid w:val="00BE2552"/>
    <w:rPr>
      <w:rFonts w:eastAsiaTheme="minorEastAsia"/>
      <w:lang w:val="en-US" w:bidi="en-US"/>
    </w:rPr>
  </w:style>
  <w:style w:type="paragraph" w:customStyle="1" w:styleId="Tablesdefaultsize">
    <w:name w:val="Tables(default size)"/>
    <w:basedOn w:val="Normal"/>
    <w:link w:val="TablesdefaultsizeChar"/>
    <w:qFormat/>
    <w:rsid w:val="007C0E11"/>
    <w:pPr>
      <w:spacing w:after="0" w:line="240" w:lineRule="auto"/>
    </w:pPr>
    <w:rPr>
      <w:rFonts w:eastAsiaTheme="minorEastAsia"/>
      <w:sz w:val="18"/>
      <w:lang w:val="en-US" w:bidi="en-US"/>
    </w:rPr>
  </w:style>
  <w:style w:type="character" w:customStyle="1" w:styleId="Frontmaterheading2Char">
    <w:name w:val="Front mater heading2 Char"/>
    <w:basedOn w:val="Heading2Char"/>
    <w:link w:val="Frontmaterheading2"/>
    <w:rsid w:val="007C0E11"/>
    <w:rPr>
      <w:sz w:val="40"/>
    </w:rPr>
  </w:style>
  <w:style w:type="character" w:customStyle="1" w:styleId="TablesdefaultsizeChar">
    <w:name w:val="Tables(default size) Char"/>
    <w:basedOn w:val="DefaultParagraphFont"/>
    <w:link w:val="Tablesdefaultsize"/>
    <w:rsid w:val="007C0E11"/>
    <w:rPr>
      <w:rFonts w:eastAsiaTheme="minorEastAsia"/>
      <w:sz w:val="18"/>
      <w:lang w:val="en-US" w:bidi="en-US"/>
    </w:rPr>
  </w:style>
  <w:style w:type="paragraph" w:customStyle="1" w:styleId="Chaptertitle">
    <w:name w:val="Chapter title"/>
    <w:basedOn w:val="Title"/>
    <w:link w:val="ChaptertitleChar"/>
    <w:qFormat/>
    <w:rsid w:val="007C0E11"/>
    <w:pPr>
      <w:spacing w:line="240" w:lineRule="auto"/>
      <w:jc w:val="left"/>
    </w:pPr>
  </w:style>
  <w:style w:type="numbering" w:customStyle="1" w:styleId="Style1">
    <w:name w:val="Style1"/>
    <w:rsid w:val="007C0E11"/>
    <w:pPr>
      <w:numPr>
        <w:numId w:val="5"/>
      </w:numPr>
    </w:pPr>
  </w:style>
  <w:style w:type="character" w:customStyle="1" w:styleId="ChaptertitleChar">
    <w:name w:val="Chapter title Char"/>
    <w:basedOn w:val="TitleChar"/>
    <w:link w:val="Chaptertitle"/>
    <w:rsid w:val="007C0E11"/>
  </w:style>
  <w:style w:type="paragraph" w:styleId="Footer">
    <w:name w:val="footer"/>
    <w:basedOn w:val="Normal"/>
    <w:link w:val="FooterChar"/>
    <w:uiPriority w:val="99"/>
    <w:unhideWhenUsed/>
    <w:rsid w:val="007C0E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0E11"/>
  </w:style>
  <w:style w:type="paragraph" w:styleId="Index1">
    <w:name w:val="index 1"/>
    <w:basedOn w:val="Normal"/>
    <w:next w:val="Normal"/>
    <w:autoRedefine/>
    <w:uiPriority w:val="99"/>
    <w:semiHidden/>
    <w:unhideWhenUsed/>
    <w:rsid w:val="007C0E11"/>
    <w:pPr>
      <w:spacing w:after="0" w:line="240" w:lineRule="auto"/>
      <w:ind w:left="220" w:hanging="220"/>
    </w:pPr>
  </w:style>
  <w:style w:type="paragraph" w:styleId="Index2">
    <w:name w:val="index 2"/>
    <w:basedOn w:val="Normal"/>
    <w:next w:val="Normal"/>
    <w:autoRedefine/>
    <w:uiPriority w:val="99"/>
    <w:semiHidden/>
    <w:unhideWhenUsed/>
    <w:rsid w:val="007C0E11"/>
    <w:pPr>
      <w:spacing w:after="0" w:line="240" w:lineRule="auto"/>
      <w:ind w:left="440" w:hanging="220"/>
    </w:pPr>
  </w:style>
  <w:style w:type="character" w:styleId="LineNumber">
    <w:name w:val="line number"/>
    <w:basedOn w:val="DefaultParagraphFont"/>
    <w:uiPriority w:val="99"/>
    <w:semiHidden/>
    <w:unhideWhenUsed/>
    <w:rsid w:val="007C0E11"/>
  </w:style>
  <w:style w:type="numbering" w:customStyle="1" w:styleId="Style2">
    <w:name w:val="Style2"/>
    <w:uiPriority w:val="99"/>
    <w:rsid w:val="007C0E11"/>
    <w:pPr>
      <w:numPr>
        <w:numId w:val="6"/>
      </w:numPr>
    </w:pPr>
  </w:style>
  <w:style w:type="numbering" w:customStyle="1" w:styleId="Style3">
    <w:name w:val="Style3"/>
    <w:uiPriority w:val="99"/>
    <w:rsid w:val="007C0E11"/>
    <w:pPr>
      <w:numPr>
        <w:numId w:val="7"/>
      </w:numPr>
    </w:pPr>
  </w:style>
  <w:style w:type="numbering" w:customStyle="1" w:styleId="Style4">
    <w:name w:val="Style4"/>
    <w:uiPriority w:val="99"/>
    <w:rsid w:val="007C0E11"/>
    <w:pPr>
      <w:numPr>
        <w:numId w:val="8"/>
      </w:numPr>
    </w:pPr>
  </w:style>
  <w:style w:type="numbering" w:customStyle="1" w:styleId="Style5">
    <w:name w:val="Style5"/>
    <w:uiPriority w:val="99"/>
    <w:rsid w:val="007C0E11"/>
    <w:pPr>
      <w:numPr>
        <w:numId w:val="10"/>
      </w:numPr>
    </w:pPr>
  </w:style>
  <w:style w:type="paragraph" w:customStyle="1" w:styleId="i2ctables">
    <w:name w:val="i2ctables"/>
    <w:basedOn w:val="Normal"/>
    <w:link w:val="i2ctablesChar"/>
    <w:qFormat/>
    <w:rsid w:val="00527773"/>
    <w:pPr>
      <w:spacing w:after="100" w:afterAutospacing="1" w:line="240" w:lineRule="auto"/>
    </w:pPr>
    <w:rPr>
      <w:sz w:val="14"/>
      <w:szCs w:val="16"/>
    </w:rPr>
  </w:style>
  <w:style w:type="character" w:customStyle="1" w:styleId="i2ctablesChar">
    <w:name w:val="i2ctables Char"/>
    <w:basedOn w:val="DefaultParagraphFont"/>
    <w:link w:val="i2ctables"/>
    <w:rsid w:val="00527773"/>
    <w:rPr>
      <w:sz w:val="14"/>
      <w:szCs w:val="16"/>
    </w:rPr>
  </w:style>
  <w:style w:type="paragraph" w:styleId="Revision">
    <w:name w:val="Revision"/>
    <w:hidden/>
    <w:uiPriority w:val="99"/>
    <w:semiHidden/>
    <w:rsid w:val="00620FA6"/>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oleObject" Target="embeddings/oleObject1.bin"/><Relationship Id="rId47" Type="http://schemas.openxmlformats.org/officeDocument/2006/relationships/image" Target="media/image26.emf"/><Relationship Id="rId63" Type="http://schemas.openxmlformats.org/officeDocument/2006/relationships/oleObject" Target="embeddings/oleObject2.bin"/><Relationship Id="rId68" Type="http://schemas.openxmlformats.org/officeDocument/2006/relationships/image" Target="media/image42.emf"/><Relationship Id="rId84" Type="http://schemas.openxmlformats.org/officeDocument/2006/relationships/image" Target="media/image58.emf"/><Relationship Id="rId89" Type="http://schemas.openxmlformats.org/officeDocument/2006/relationships/image" Target="media/image63.emf"/><Relationship Id="rId112" Type="http://schemas.openxmlformats.org/officeDocument/2006/relationships/image" Target="media/image76.png"/><Relationship Id="rId16" Type="http://schemas.openxmlformats.org/officeDocument/2006/relationships/image" Target="media/image3.png"/><Relationship Id="rId107" Type="http://schemas.openxmlformats.org/officeDocument/2006/relationships/image" Target="media/image71.pn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3.png"/><Relationship Id="rId37" Type="http://schemas.openxmlformats.org/officeDocument/2006/relationships/image" Target="media/image18.emf"/><Relationship Id="rId40" Type="http://schemas.openxmlformats.org/officeDocument/2006/relationships/image" Target="media/image21.jpeg"/><Relationship Id="rId45" Type="http://schemas.openxmlformats.org/officeDocument/2006/relationships/image" Target="media/image25.emf"/><Relationship Id="rId53" Type="http://schemas.openxmlformats.org/officeDocument/2006/relationships/image" Target="media/image29.emf"/><Relationship Id="rId58" Type="http://schemas.openxmlformats.org/officeDocument/2006/relationships/image" Target="media/image33.emf"/><Relationship Id="rId66"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image" Target="media/image53.emf"/><Relationship Id="rId87" Type="http://schemas.openxmlformats.org/officeDocument/2006/relationships/image" Target="media/image61.emf"/><Relationship Id="rId102" Type="http://schemas.openxmlformats.org/officeDocument/2006/relationships/header" Target="header15.xml"/><Relationship Id="rId110" Type="http://schemas.openxmlformats.org/officeDocument/2006/relationships/image" Target="media/image74.png"/><Relationship Id="rId115"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36.emf"/><Relationship Id="rId82" Type="http://schemas.openxmlformats.org/officeDocument/2006/relationships/image" Target="media/image56.emf"/><Relationship Id="rId90" Type="http://schemas.openxmlformats.org/officeDocument/2006/relationships/image" Target="media/image64.emf"/><Relationship Id="rId95" Type="http://schemas.openxmlformats.org/officeDocument/2006/relationships/header" Target="header8.xml"/><Relationship Id="rId19" Type="http://schemas.openxmlformats.org/officeDocument/2006/relationships/image" Target="media/image5.jpe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footer" Target="footer4.xml"/><Relationship Id="rId30" Type="http://schemas.openxmlformats.org/officeDocument/2006/relationships/package" Target="embeddings/Microsoft_Office_PowerPoint_Slide1.sldx"/><Relationship Id="rId35" Type="http://schemas.openxmlformats.org/officeDocument/2006/relationships/image" Target="media/image16.png"/><Relationship Id="rId43" Type="http://schemas.openxmlformats.org/officeDocument/2006/relationships/image" Target="media/image23.emf"/><Relationship Id="rId48" Type="http://schemas.openxmlformats.org/officeDocument/2006/relationships/package" Target="embeddings/Microsoft_Office_PowerPoint_Slide3.sldx"/><Relationship Id="rId56" Type="http://schemas.openxmlformats.org/officeDocument/2006/relationships/image" Target="media/image31.png"/><Relationship Id="rId64" Type="http://schemas.openxmlformats.org/officeDocument/2006/relationships/image" Target="media/image38.emf"/><Relationship Id="rId69" Type="http://schemas.openxmlformats.org/officeDocument/2006/relationships/image" Target="media/image43.emf"/><Relationship Id="rId77" Type="http://schemas.openxmlformats.org/officeDocument/2006/relationships/image" Target="media/image51.emf"/><Relationship Id="rId100" Type="http://schemas.openxmlformats.org/officeDocument/2006/relationships/header" Target="header13.xml"/><Relationship Id="rId105" Type="http://schemas.openxmlformats.org/officeDocument/2006/relationships/image" Target="media/image69.emf"/><Relationship Id="rId113" Type="http://schemas.openxmlformats.org/officeDocument/2006/relationships/image" Target="media/image77.png"/><Relationship Id="rId118" Type="http://schemas.openxmlformats.org/officeDocument/2006/relationships/glossaryDocument" Target="glossary/document.xml"/><Relationship Id="rId8" Type="http://schemas.openxmlformats.org/officeDocument/2006/relationships/image" Target="media/image1.emf"/><Relationship Id="rId51" Type="http://schemas.openxmlformats.org/officeDocument/2006/relationships/image" Target="media/image28.emf"/><Relationship Id="rId72" Type="http://schemas.openxmlformats.org/officeDocument/2006/relationships/image" Target="media/image46.emf"/><Relationship Id="rId80" Type="http://schemas.openxmlformats.org/officeDocument/2006/relationships/image" Target="media/image54.emf"/><Relationship Id="rId85" Type="http://schemas.openxmlformats.org/officeDocument/2006/relationships/image" Target="media/image59.emf"/><Relationship Id="rId93" Type="http://schemas.openxmlformats.org/officeDocument/2006/relationships/image" Target="media/image67.emf"/><Relationship Id="rId98"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utias-sfl.net/nanosatellites/CanX2" TargetMode="External"/><Relationship Id="rId25" Type="http://schemas.openxmlformats.org/officeDocument/2006/relationships/header" Target="header4.xml"/><Relationship Id="rId33" Type="http://schemas.openxmlformats.org/officeDocument/2006/relationships/image" Target="media/image14.png"/><Relationship Id="rId38" Type="http://schemas.openxmlformats.org/officeDocument/2006/relationships/image" Target="media/image19.emf"/><Relationship Id="rId46" Type="http://schemas.openxmlformats.org/officeDocument/2006/relationships/package" Target="embeddings/Microsoft_Office_PowerPoint_Slide2.sldx"/><Relationship Id="rId59" Type="http://schemas.openxmlformats.org/officeDocument/2006/relationships/image" Target="media/image34.emf"/><Relationship Id="rId67" Type="http://schemas.openxmlformats.org/officeDocument/2006/relationships/image" Target="media/image41.emf"/><Relationship Id="rId103" Type="http://schemas.openxmlformats.org/officeDocument/2006/relationships/image" Target="media/image68.emf"/><Relationship Id="rId108" Type="http://schemas.openxmlformats.org/officeDocument/2006/relationships/image" Target="media/image72.png"/><Relationship Id="rId116"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22.emf"/><Relationship Id="rId54" Type="http://schemas.openxmlformats.org/officeDocument/2006/relationships/package" Target="embeddings/Microsoft_Office_PowerPoint_Slide4.sldx"/><Relationship Id="rId62" Type="http://schemas.openxmlformats.org/officeDocument/2006/relationships/image" Target="media/image37.emf"/><Relationship Id="rId70" Type="http://schemas.openxmlformats.org/officeDocument/2006/relationships/image" Target="media/image44.emf"/><Relationship Id="rId75" Type="http://schemas.openxmlformats.org/officeDocument/2006/relationships/image" Target="media/image49.emf"/><Relationship Id="rId83" Type="http://schemas.openxmlformats.org/officeDocument/2006/relationships/image" Target="media/image57.emf"/><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header" Target="header9.xml"/><Relationship Id="rId11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header" Target="header6.xml"/><Relationship Id="rId36" Type="http://schemas.openxmlformats.org/officeDocument/2006/relationships/image" Target="media/image17.emf"/><Relationship Id="rId49" Type="http://schemas.openxmlformats.org/officeDocument/2006/relationships/image" Target="media/image27.wmf"/><Relationship Id="rId57" Type="http://schemas.openxmlformats.org/officeDocument/2006/relationships/image" Target="media/image32.emf"/><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2.wmf"/><Relationship Id="rId44" Type="http://schemas.openxmlformats.org/officeDocument/2006/relationships/image" Target="media/image24.emf"/><Relationship Id="rId52" Type="http://schemas.openxmlformats.org/officeDocument/2006/relationships/oleObject" Target="embeddings/Microsoft_Office_Excel_97-2003_Worksheet2.xls"/><Relationship Id="rId60" Type="http://schemas.openxmlformats.org/officeDocument/2006/relationships/image" Target="media/image35.emf"/><Relationship Id="rId65" Type="http://schemas.openxmlformats.org/officeDocument/2006/relationships/image" Target="media/image39.emf"/><Relationship Id="rId73" Type="http://schemas.openxmlformats.org/officeDocument/2006/relationships/image" Target="media/image47.emf"/><Relationship Id="rId78" Type="http://schemas.openxmlformats.org/officeDocument/2006/relationships/image" Target="media/image52.emf"/><Relationship Id="rId81" Type="http://schemas.openxmlformats.org/officeDocument/2006/relationships/image" Target="media/image55.emf"/><Relationship Id="rId86" Type="http://schemas.openxmlformats.org/officeDocument/2006/relationships/image" Target="media/image60.emf"/><Relationship Id="rId94" Type="http://schemas.openxmlformats.org/officeDocument/2006/relationships/header" Target="header7.xml"/><Relationship Id="rId99" Type="http://schemas.openxmlformats.org/officeDocument/2006/relationships/header" Target="header12.xml"/><Relationship Id="rId101"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0.png"/><Relationship Id="rId109" Type="http://schemas.openxmlformats.org/officeDocument/2006/relationships/image" Target="media/image73.png"/><Relationship Id="rId34" Type="http://schemas.openxmlformats.org/officeDocument/2006/relationships/image" Target="media/image15.emf"/><Relationship Id="rId50" Type="http://schemas.openxmlformats.org/officeDocument/2006/relationships/oleObject" Target="embeddings/Microsoft_Office_Excel_97-2003_Worksheet1.xls"/><Relationship Id="rId55" Type="http://schemas.openxmlformats.org/officeDocument/2006/relationships/image" Target="media/image30.jpeg"/><Relationship Id="rId76" Type="http://schemas.openxmlformats.org/officeDocument/2006/relationships/image" Target="media/image50.emf"/><Relationship Id="rId97" Type="http://schemas.openxmlformats.org/officeDocument/2006/relationships/header" Target="header10.xml"/><Relationship Id="rId104"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1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6427C9F861254DF1A303EA0492847F1E"/>
        <w:category>
          <w:name w:val="General"/>
          <w:gallery w:val="placeholder"/>
        </w:category>
        <w:types>
          <w:type w:val="bbPlcHdr"/>
        </w:types>
        <w:behaviors>
          <w:behavior w:val="content"/>
        </w:behaviors>
        <w:guid w:val="{89711762-866F-4663-AB51-60AF36A1C4EA}"/>
      </w:docPartPr>
      <w:docPartBody>
        <w:p w:rsidR="0003317A" w:rsidRDefault="0003317A" w:rsidP="0003317A">
          <w:pPr>
            <w:pStyle w:val="6427C9F861254DF1A303EA0492847F1E"/>
          </w:pPr>
          <w:r w:rsidRPr="00AB3059">
            <w:rPr>
              <w:rStyle w:val="PlaceholderText"/>
            </w:rPr>
            <w:t>[Title]</w:t>
          </w:r>
        </w:p>
      </w:docPartBody>
    </w:docPart>
    <w:docPart>
      <w:docPartPr>
        <w:name w:val="4A86A8EBD61745F198C848EDAAAC7283"/>
        <w:category>
          <w:name w:val="General"/>
          <w:gallery w:val="placeholder"/>
        </w:category>
        <w:types>
          <w:type w:val="bbPlcHdr"/>
        </w:types>
        <w:behaviors>
          <w:behavior w:val="content"/>
        </w:behaviors>
        <w:guid w:val="{AE84BE0D-CB2C-41AB-89D7-0EB98116C1F3}"/>
      </w:docPartPr>
      <w:docPartBody>
        <w:p w:rsidR="005753EE" w:rsidRDefault="005753EE" w:rsidP="005753EE">
          <w:pPr>
            <w:pStyle w:val="4A86A8EBD61745F198C848EDAAAC7283"/>
          </w:pPr>
          <w:r w:rsidRPr="00757A07">
            <w:rPr>
              <w:rStyle w:val="PlaceholderText"/>
            </w:rPr>
            <w:t>[Title]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Lucida Sans Unicode">
    <w:panose1 w:val="020B0602030504020204"/>
    <w:charset w:val="00"/>
    <w:family w:val="swiss"/>
    <w:pitch w:val="variable"/>
    <w:sig w:usb0="80000AFF" w:usb1="0000396B" w:usb2="00000000" w:usb3="00000000" w:csb0="0000003F" w:csb1="00000000"/>
  </w:font>
  <w:font w:name="MS Mincho">
    <w:altName w:val="ＭＳ 明朝"/>
    <w:panose1 w:val="02020609040205080304"/>
    <w:charset w:val="80"/>
    <w:family w:val="modern"/>
    <w:pitch w:val="fixed"/>
    <w:sig w:usb0="A00002BF" w:usb1="68C7FCFB" w:usb2="00000010" w:usb3="00000000" w:csb0="000200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System">
    <w:panose1 w:val="00000000000000000000"/>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3317A"/>
    <w:rsid w:val="0003317A"/>
    <w:rsid w:val="00043D55"/>
    <w:rsid w:val="00074DB5"/>
    <w:rsid w:val="0008062F"/>
    <w:rsid w:val="0009486B"/>
    <w:rsid w:val="00235B97"/>
    <w:rsid w:val="0033413B"/>
    <w:rsid w:val="00342CB4"/>
    <w:rsid w:val="00383B36"/>
    <w:rsid w:val="003D5FA3"/>
    <w:rsid w:val="003F4781"/>
    <w:rsid w:val="0040399F"/>
    <w:rsid w:val="00476591"/>
    <w:rsid w:val="005753EE"/>
    <w:rsid w:val="005F3A94"/>
    <w:rsid w:val="00604F89"/>
    <w:rsid w:val="00700791"/>
    <w:rsid w:val="0078547F"/>
    <w:rsid w:val="007E77FF"/>
    <w:rsid w:val="0084480B"/>
    <w:rsid w:val="009C5E86"/>
    <w:rsid w:val="00A05F33"/>
    <w:rsid w:val="00A536BD"/>
    <w:rsid w:val="00A54EFE"/>
    <w:rsid w:val="00AD4CEC"/>
    <w:rsid w:val="00B168EE"/>
    <w:rsid w:val="00CF08F6"/>
    <w:rsid w:val="00D177AE"/>
    <w:rsid w:val="00DD3A25"/>
    <w:rsid w:val="00E240F6"/>
    <w:rsid w:val="00E67770"/>
    <w:rsid w:val="00E95C3C"/>
    <w:rsid w:val="00ED19EA"/>
    <w:rsid w:val="00ED4CC7"/>
    <w:rsid w:val="00EF154A"/>
    <w:rsid w:val="00F5609A"/>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7F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53EE"/>
    <w:rPr>
      <w:color w:val="808080"/>
    </w:rPr>
  </w:style>
  <w:style w:type="paragraph" w:customStyle="1" w:styleId="6427C9F861254DF1A303EA0492847F1E">
    <w:name w:val="6427C9F861254DF1A303EA0492847F1E"/>
    <w:rsid w:val="0003317A"/>
  </w:style>
  <w:style w:type="paragraph" w:customStyle="1" w:styleId="154E00C61A4646F49BC233686DFD80CE">
    <w:name w:val="154E00C61A4646F49BC233686DFD80CE"/>
    <w:rsid w:val="0003317A"/>
  </w:style>
  <w:style w:type="paragraph" w:customStyle="1" w:styleId="705F061647164FCEA8F22BFF825A510D">
    <w:name w:val="705F061647164FCEA8F22BFF825A510D"/>
    <w:rsid w:val="007E77FF"/>
  </w:style>
  <w:style w:type="paragraph" w:customStyle="1" w:styleId="923CB0A7DD5746B785B190A8DCD7AF3B">
    <w:name w:val="923CB0A7DD5746B785B190A8DCD7AF3B"/>
    <w:rsid w:val="007E77FF"/>
  </w:style>
  <w:style w:type="paragraph" w:customStyle="1" w:styleId="DFC637DB33AA4B6E8F9D13E323A64572">
    <w:name w:val="DFC637DB33AA4B6E8F9D13E323A64572"/>
    <w:rsid w:val="007E77FF"/>
  </w:style>
  <w:style w:type="paragraph" w:customStyle="1" w:styleId="04AC172E413E4A3AA5E806DE442D7E26">
    <w:name w:val="04AC172E413E4A3AA5E806DE442D7E26"/>
    <w:rsid w:val="007E77FF"/>
  </w:style>
  <w:style w:type="paragraph" w:customStyle="1" w:styleId="6CD06D4511B24B8CA22C94032A684AC8">
    <w:name w:val="6CD06D4511B24B8CA22C94032A684AC8"/>
    <w:rsid w:val="007E77FF"/>
  </w:style>
  <w:style w:type="paragraph" w:customStyle="1" w:styleId="DE1F55301C244FAFA6E62A9C413CFDF2">
    <w:name w:val="DE1F55301C244FAFA6E62A9C413CFDF2"/>
    <w:rsid w:val="007E77FF"/>
  </w:style>
  <w:style w:type="paragraph" w:customStyle="1" w:styleId="BA69F6B9787F4574A1C6E9890E8E5EAA">
    <w:name w:val="BA69F6B9787F4574A1C6E9890E8E5EAA"/>
    <w:rsid w:val="003F4781"/>
  </w:style>
  <w:style w:type="paragraph" w:customStyle="1" w:styleId="C977CFA86C3643389EBD6DC7BD143D12">
    <w:name w:val="C977CFA86C3643389EBD6DC7BD143D12"/>
    <w:rsid w:val="003F4781"/>
  </w:style>
  <w:style w:type="paragraph" w:customStyle="1" w:styleId="A2A44A16E3864515A1837D80BB371220">
    <w:name w:val="A2A44A16E3864515A1837D80BB371220"/>
    <w:rsid w:val="003F4781"/>
  </w:style>
  <w:style w:type="paragraph" w:customStyle="1" w:styleId="2A29F211E5C3462D86012B2D10C3407A">
    <w:name w:val="2A29F211E5C3462D86012B2D10C3407A"/>
    <w:rsid w:val="003F4781"/>
  </w:style>
  <w:style w:type="paragraph" w:customStyle="1" w:styleId="4CEF488733AF4CCBAF16E801C28B0119">
    <w:name w:val="4CEF488733AF4CCBAF16E801C28B0119"/>
    <w:rsid w:val="003F4781"/>
  </w:style>
  <w:style w:type="paragraph" w:customStyle="1" w:styleId="5FBD0ABB195F4C47A99E470ADFCC88F2">
    <w:name w:val="5FBD0ABB195F4C47A99E470ADFCC88F2"/>
    <w:rsid w:val="003F4781"/>
  </w:style>
  <w:style w:type="paragraph" w:customStyle="1" w:styleId="B652064F65CF460F88861A486322C481">
    <w:name w:val="B652064F65CF460F88861A486322C481"/>
    <w:rsid w:val="003F4781"/>
  </w:style>
  <w:style w:type="paragraph" w:customStyle="1" w:styleId="4A86A8EBD61745F198C848EDAAAC7283">
    <w:name w:val="4A86A8EBD61745F198C848EDAAAC7283"/>
    <w:rsid w:val="005753E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b:Source>
    <b:Tag>Hut06</b:Tag>
    <b:SourceType>DocumentFromInternetSite</b:SourceType>
    <b:Guid>{25847879-B999-4FC0-9C79-C91ECBF00CD6}</b:Guid>
    <b:LCID>0</b:LCID>
    <b:Author>
      <b:Author>
        <b:NameList>
          <b:Person>
            <b:Last>HutputtEanasin</b:Last>
            <b:First>A.</b:First>
          </b:Person>
          <b:Person>
            <b:Last>Toorian</b:Last>
            <b:First>A.</b:First>
          </b:Person>
        </b:NameList>
      </b:Author>
    </b:Author>
    <b:Title>CubeSat Design Specifications Revision 9, Cal Poly</b:Title>
    <b:InternetSiteTitle>Cubesat Community</b:InternetSiteTitle>
    <b:ProductionCompany>California Polytechnic State University </b:ProductionCompany>
    <b:Year>2006</b:Year>
    <b:Month>August</b:Month>
    <b:Day>2</b:Day>
    <b:YearAccessed>2007</b:YearAccessed>
    <b:MonthAccessed>January</b:MonthAccessed>
    <b:DayAccessed>1</b:DayAccessed>
    <b:URL>http://cubesat.atl.calpoly.edu/media/CDS_rev10.pdf</b:URL>
    <b:RefOrder>2</b:RefOrder>
  </b:Source>
  <b:Source>
    <b:Tag>Dav04</b:Tag>
    <b:SourceType>InternetSite</b:SourceType>
    <b:Guid>{67FD4675-153E-4250-A4FF-449B35897825}</b:Guid>
    <b:LCID>0</b:LCID>
    <b:Author>
      <b:Author>
        <b:NameList>
          <b:Person>
            <b:Last>David</b:Last>
            <b:First>L.</b:First>
          </b:Person>
        </b:NameList>
      </b:Author>
    </b:Author>
    <b:Title>CubeSats: Tiny Spacecraft, Huge Payoffs</b:Title>
    <b:Year>2004</b:Year>
    <b:InternetSiteTitle>Space.com</b:InternetSiteTitle>
    <b:ProductionCompany>Imaginova</b:ProductionCompany>
    <b:Month>September</b:Month>
    <b:Day>8</b:Day>
    <b:YearAccessed>2007</b:YearAccessed>
    <b:MonthAccessed>July </b:MonthAccessed>
    <b:DayAccessed>10</b:DayAccessed>
    <b:URL>http://www.space.com/businesstechnology/cube_sats_040908.html.</b:URL>
    <b:RefOrder>4</b:RefOrder>
  </b:Source>
  <b:Source>
    <b:Tag>Wis04</b:Tag>
    <b:SourceType>InternetSite</b:SourceType>
    <b:Guid>{32BFC998-F74D-4D92-AE0C-66F89FA345A2}</b:Guid>
    <b:LCID>0</b:LCID>
    <b:Author>
      <b:Author>
        <b:NameList>
          <b:Person>
            <b:Last>Wisiewski</b:Last>
            <b:First>R.</b:First>
          </b:Person>
        </b:NameList>
      </b:Author>
    </b:Author>
    <b:Title>Aalborg University Student Satellite</b:Title>
    <b:InternetSiteTitle>AAU CubeSat</b:InternetSiteTitle>
    <b:ProductionCompany>Aalborg University </b:ProductionCompany>
    <b:Year>2004</b:Year>
    <b:YearAccessed>2007</b:YearAccessed>
    <b:MonthAccessed>08</b:MonthAccessed>
    <b:DayAccessed>20</b:DayAccessed>
    <b:URL>www.cubesat.auc.dk</b:URL>
    <b:RefOrder>7</b:RefOrder>
  </b:Source>
  <b:Source>
    <b:Tag>Spa07</b:Tag>
    <b:SourceType>InternetSite</b:SourceType>
    <b:Guid>{A03346A0-5FCF-45DF-85E0-75599B9D87F4}</b:Guid>
    <b:LCID>0</b:LCID>
    <b:Author>
      <b:Author>
        <b:Corporate>Space Flight Lab</b:Corporate>
      </b:Author>
    </b:Author>
    <b:Title>CanX-1</b:Title>
    <b:InternetSiteTitle>UTIAS-SFL</b:InternetSiteTitle>
    <b:ProductionCompany>University Of Toronto Inistitute for Aerospace Studies</b:ProductionCompany>
    <b:Year>2007</b:Year>
    <b:YearAccessed>2007</b:YearAccessed>
    <b:MonthAccessed>08</b:MonthAccessed>
    <b:DayAccessed>10</b:DayAccessed>
    <b:URL>http://www.utias-sfl.net/nanosatellites/CanX1</b:URL>
    <b:RefOrder>8</b:RefOrder>
  </b:Source>
  <b:Source>
    <b:Tag>Spa071</b:Tag>
    <b:SourceType>InternetSite</b:SourceType>
    <b:Guid>{193CF266-468A-4047-96F8-E70E117A5165}</b:Guid>
    <b:LCID>0</b:LCID>
    <b:Author>
      <b:Author>
        <b:Corporate>Space Flight Lab</b:Corporate>
      </b:Author>
    </b:Author>
    <b:Title>CanX-2</b:Title>
    <b:InternetSiteTitle>UTIAS -SFL</b:InternetSiteTitle>
    <b:Year>2007</b:Year>
    <b:YearAccessed>2007</b:YearAccessed>
    <b:MonthAccessed>08</b:MonthAccessed>
    <b:DayAccessed>10</b:DayAccessed>
    <b:URL>http://www.utias-sfl.net/nanosatellites/CanX2</b:URL>
    <b:RefOrder>9</b:RefOrder>
  </b:Source>
  <b:Source>
    <b:Tag>Lab06</b:Tag>
    <b:SourceType>DocumentFromInternetSite</b:SourceType>
    <b:Guid>{D07FB42A-D5C1-43DD-ACF0-526E82AC918A}</b:Guid>
    <b:LCID>0</b:LCID>
    <b:Author>
      <b:Author>
        <b:Corporate>Lab for Space Systems</b:Corporate>
      </b:Author>
    </b:Author>
    <b:Title>CUTE I Satellite Homepage, Tokyo Institute of Technology</b:Title>
    <b:InternetSiteTitle>CUTE I</b:InternetSiteTitle>
    <b:ProductionCompany>TITECH CUBESAT PROJECT TEAM</b:ProductionCompany>
    <b:Year>2006</b:Year>
    <b:Month>Febuary</b:Month>
    <b:Day>21</b:Day>
    <b:YearAccessed>2008</b:YearAccessed>
    <b:MonthAccessed>March</b:MonthAccessed>
    <b:DayAccessed>9</b:DayAccessed>
    <b:URL>http://lss.mes.titech.ac.jp/ssp/cubesat/index_e.html</b:URL>
    <b:RefOrder>10</b:RefOrder>
  </b:Source>
  <b:Source>
    <b:Tag>Ble04</b:Tag>
    <b:SourceType>DocumentFromInternetSite</b:SourceType>
    <b:Guid>{035DA487-22DC-4629-A6DA-47B13456D9FF}</b:Guid>
    <b:LCID>0</b:LCID>
    <b:Author>
      <b:Author>
        <b:NameList>
          <b:Person>
            <b:Last>Bleier</b:Last>
            <b:First>T.</b:First>
          </b:Person>
          <b:Person>
            <b:Last>Clarke</b:Last>
            <b:First>P.</b:First>
          </b:Person>
          <b:Person>
            <b:Last>Cutler</b:Last>
            <b:First>J.</b:First>
          </b:Person>
          <b:Person>
            <b:Last>DeMartini</b:Last>
            <b:First>L.</b:First>
          </b:Person>
          <b:Person>
            <b:Last>Dunson</b:Last>
            <b:First>C.</b:First>
          </b:Person>
          <b:Person>
            <b:Last>Flagg</b:Last>
            <b:First>S</b:First>
          </b:Person>
          <b:Person>
            <b:Last>Lorenz</b:Last>
            <b:First>A.</b:First>
          </b:Person>
          <b:Person>
            <b:Last>Tapio</b:Last>
            <b:First>E.</b:First>
          </b:Person>
        </b:NameList>
      </b:Author>
    </b:Author>
    <b:Title>Lessons Learned, Quakefinder</b:Title>
    <b:Year>2004</b:Year>
    <b:InternetSiteTitle>QuakeSat</b:InternetSiteTitle>
    <b:ProductionCompany>Stanford University</b:ProductionCompany>
    <b:YearAccessed>2007</b:YearAccessed>
    <b:MonthAccessed>June</b:MonthAccessed>
    <b:DayAccessed>15</b:DayAccessed>
    <b:URL>http://www.quakefinder.com/lessons.htm.</b:URL>
    <b:RefOrder>11</b:RefOrder>
  </b:Source>
  <b:Source>
    <b:Tag>Lon02</b:Tag>
    <b:SourceType>ConferenceProceedings</b:SourceType>
    <b:Guid>{2C432717-BC1F-49F5-ACC8-019AE79A6009}</b:Guid>
    <b:LCID>0</b:LCID>
    <b:Author>
      <b:Author>
        <b:NameList>
          <b:Person>
            <b:Last>Long</b:Last>
            <b:First>M.</b:First>
          </b:Person>
          <b:Person>
            <b:Last>Lorenz</b:Last>
            <b:First>A.</b:First>
          </b:Person>
          <b:Person>
            <b:Last>Rodgers</b:Last>
            <b:First>G.</b:First>
          </b:Person>
          <b:Person>
            <b:Last>Tapio</b:Last>
            <b:First>E.</b:First>
          </b:Person>
          <b:Person>
            <b:Last>Tran</b:Last>
            <b:First>G.</b:First>
          </b:Person>
          <b:Person>
            <b:Last>Jackson</b:Last>
            <b:First>K.</b:First>
          </b:Person>
          <b:Person>
            <b:Last>Twiggs</b:Last>
            <b:First>R.</b:First>
          </b:Person>
          <b:Person>
            <b:Last>Bleier</b:Last>
            <b:First>T.</b:First>
          </b:Person>
        </b:NameList>
      </b:Author>
    </b:Author>
    <b:Title>A cubesat derived design for a unique academic research mission</b:Title>
    <b:Year>2002</b:Year>
    <b:City>Logan, Utah</b:City>
    <b:ConferenceName>16th Annual USU Conference on Small Satellites</b:ConferenceName>
    <b:StandardNumber>SSC02-IX-6</b:StandardNumber>
    <b:RefOrder>12</b:RefOrder>
  </b:Source>
  <b:Source>
    <b:Tag>Int08</b:Tag>
    <b:SourceType>InternetSite</b:SourceType>
    <b:Guid>{97E5FF1D-9A6E-4DFD-A44F-EF9C5294DFCC}</b:Guid>
    <b:LCID>0</b:LCID>
    <b:Author>
      <b:Author>
        <b:Corporate>Intelligent Space Systems Laboratory</b:Corporate>
      </b:Author>
    </b:Author>
    <b:Title>XI Series of CubeSats</b:Title>
    <b:Year>2008</b:Year>
    <b:Month>March</b:Month>
    <b:Day>19</b:Day>
    <b:YearAccessed>2008</b:YearAccessed>
    <b:MonthAccessed>March</b:MonthAccessed>
    <b:DayAccessed>26</b:DayAccessed>
    <b:URL>http://www.space.t.u-tokyo.ac.jp/cubesat/index-e.html</b:URL>
    <b:ProductionCompany>ISSL Tokyo University</b:ProductionCompany>
    <b:RefOrder>15</b:RefOrder>
  </b:Source>
  <b:Source>
    <b:Tag>Wag05</b:Tag>
    <b:SourceType>InternetSite</b:SourceType>
    <b:Guid>{8B013836-6489-4597-8DC0-591917D64C2F}</b:Guid>
    <b:LCID>0</b:LCID>
    <b:Author>
      <b:Author>
        <b:NameList>
          <b:Person>
            <b:Last>Wagner</b:Last>
            <b:First>J.</b:First>
          </b:Person>
        </b:NameList>
      </b:Author>
    </b:Author>
    <b:Title>Cajun Advanced Pico-satellite Experiment,</b:Title>
    <b:Year>2005</b:Year>
    <b:YearAccessed>2008</b:YearAccessed>
    <b:MonthAccessed>March</b:MonthAccessed>
    <b:DayAccessed>26</b:DayAccessed>
    <b:URL>http://cape.louisiana.edu/</b:URL>
    <b:ProductionCompany>University of Louisiana at Lafayette </b:ProductionCompany>
    <b:RefOrder>16</b:RefOrder>
  </b:Source>
  <b:Source>
    <b:Tag>Wan04</b:Tag>
    <b:SourceType>Report</b:SourceType>
    <b:Guid>{45AE2A4A-3BEE-4653-B9CF-1D15E1114454}</b:Guid>
    <b:LCID>0</b:LCID>
    <b:Author>
      <b:Author>
        <b:NameList>
          <b:Person>
            <b:Last>Wang</b:Last>
            <b:First>T.</b:First>
          </b:Person>
        </b:NameList>
      </b:Author>
    </b:Author>
    <b:Title>Development, Implementation, and Testing of Software for the CanX-1 Onboard</b:Title>
    <b:Year>2004</b:Year>
    <b:City>Toronto,Ontario, Canada</b:City>
    <b:ThesisType>Masters Thesis</b:ThesisType>
    <b:Department>UTIAS</b:Department>
    <b:Institution>University of Toronto</b:Institution>
    <b:RefOrder>17</b:RefOrder>
  </b:Source>
  <b:Source>
    <b:Tag>Ear08</b:Tag>
    <b:SourceType>InternetSite</b:SourceType>
    <b:Guid>{837BB569-8160-43DC-875F-8312A3114517}</b:Guid>
    <b:LCID>0</b:LCID>
    <b:Title>Earthquake Research Satellite Demonstrates Ruggedness of Diamond Systems' CPUs</b:Title>
    <b:InternetSiteTitle>Diamond systems</b:InternetSiteTitle>
    <b:ProductionCompany>Diamond systems Corporation</b:ProductionCompany>
    <b:Year>2001-2008</b:Year>
    <b:YearAccessed>2008</b:YearAccessed>
    <b:MonthAccessed>March</b:MonthAccessed>
    <b:DayAccessed>9</b:DayAccessed>
    <b:URL>http://www.diamondsystems.com/articles/13</b:URL>
    <b:Author>
      <b:Author>
        <b:Corporate>Diamond systems Corporation</b:Corporate>
      </b:Author>
    </b:Author>
    <b:RefOrder>21</b:RefOrder>
  </b:Source>
  <b:Source>
    <b:Tag>Par06</b:Tag>
    <b:SourceType>Report</b:SourceType>
    <b:Guid>{CFBC199C-95E1-4B92-A57A-A4AE3FC436BB}</b:Guid>
    <b:LCID>0</b:LCID>
    <b:Author>
      <b:Author>
        <b:NameList>
          <b:Person>
            <b:Last>Paruchuri</b:Last>
            <b:First>N.</b:First>
          </b:Person>
        </b:NameList>
      </b:Author>
    </b:Author>
    <b:Title>KUHABS, KUBESAT&amp;KUTESAT-1 Technical Report, Design of a Modular</b:Title>
    <b:Year>2006</b:Year>
    <b:City>Lawrence</b:City>
    <b:Publisher>Kansas State University</b:Publisher>
    <b:StateProvince>Kansas</b:StateProvince>
    <b:CountryRegion>USA</b:CountryRegion>
    <b:ThesisType>Thesis</b:ThesisType>
    <b:RefOrder>22</b:RefOrder>
  </b:Source>
  <b:Source>
    <b:Tag>Eur03</b:Tag>
    <b:SourceType>Report</b:SourceType>
    <b:Guid>{69C8C525-B154-4F85-91E2-9DA7B91B6C44}</b:Guid>
    <b:LCID>0</b:LCID>
    <b:Author>
      <b:Author>
        <b:Corporate>ESA</b:Corporate>
      </b:Author>
    </b:Author>
    <b:Title>Space Engineering SpaceWire - Links Nodes routers and networks</b:Title>
    <b:City>Noordwiik Netherlands</b:City>
    <b:Year>2003</b:Year>
    <b:StandardNumber>ECSS-E-50-12A</b:StandardNumber>
    <b:Publisher>ESTEC</b:Publisher>
    <b:Department>ESA Publications Division</b:Department>
    <b:Institution>ESA</b:Institution>
    <b:RefOrder>26</b:RefOrder>
  </b:Source>
  <b:Source>
    <b:Tag>Wik071</b:Tag>
    <b:SourceType>InternetSite</b:SourceType>
    <b:Guid>{44AB4ACB-27F4-4E28-AFEA-4FDEAF2ED7E9}</b:Guid>
    <b:LCID>0</b:LCID>
    <b:Author>
      <b:Author>
        <b:Corporate>Wikipedia</b:Corporate>
      </b:Author>
    </b:Author>
    <b:Title>Serial Peripheral Interface Bus</b:Title>
    <b:InternetSiteTitle>Wikipedia</b:InternetSiteTitle>
    <b:YearAccessed>2007</b:YearAccessed>
    <b:MonthAccessed>July</b:MonthAccessed>
    <b:DayAccessed>31</b:DayAccessed>
    <b:URL>http://en.wikipedia.org/wiki/Serial_Peripheral_Interface_Bus</b:URL>
    <b:Year>2008</b:Year>
    <b:Month>June</b:Month>
    <b:RefOrder>27</b:RefOrder>
  </b:Source>
  <b:Source>
    <b:Tag>Kre07</b:Tag>
    <b:SourceType>InternetSite</b:SourceType>
    <b:Guid>{7BA71EDB-AA54-44B8-BEC3-4FBA5C816589}</b:Guid>
    <b:LCID>0</b:LCID>
    <b:Author>
      <b:Author>
        <b:NameList>
          <b:Person>
            <b:Last>Krebs</b:Last>
            <b:First>G.</b:First>
          </b:Person>
        </b:NameList>
      </b:Author>
    </b:Author>
    <b:Title>Gunter’s space page</b:Title>
    <b:InternetSiteTitle>Xi-4</b:InternetSiteTitle>
    <b:Year>2007</b:Year>
    <b:Month>December</b:Month>
    <b:Day>08</b:Day>
    <b:YearAccessed>2008</b:YearAccessed>
    <b:MonthAccessed>March</b:MonthAccessed>
    <b:DayAccessed>30</b:DayAccessed>
    <b:URL>http://space.skyrocket.de/index_frame.htm?http://space.skyrocket.de/doc_sdat/xi-4.htm</b:URL>
    <b:RefOrder>28</b:RefOrder>
  </b:Source>
  <b:Source>
    <b:Tag>Pum07</b:Tag>
    <b:SourceType>DocumentFromInternetSite</b:SourceType>
    <b:Guid>{6A3D0E0C-CCCD-4FCE-AAFE-A1C21BF78A6E}</b:Guid>
    <b:LCID>0</b:LCID>
    <b:Author>
      <b:Author>
        <b:Corporate>Pumkin</b:Corporate>
      </b:Author>
    </b:Author>
    <b:Title>CubeSat Kit </b:Title>
    <b:Year>2007</b:Year>
    <b:InternetSiteTitle>CubeSat Kit.FM430 Flight ModuleHardware Revision: C</b:InternetSiteTitle>
    <b:ProductionCompany>Pumkin Incorporated, San Francisco, California</b:ProductionCompany>
    <b:YearAccessed>2007</b:YearAccessed>
    <b:MonthAccessed>July</b:MonthAccessed>
    <b:DayAccessed>20</b:DayAccessed>
    <b:URL>http://www.cubesatkit.com/docs/datasheet/DS_CSK_FM430_710-00252-C.pdf</b:URL>
    <b:RefOrder>30</b:RefOrder>
  </b:Source>
  <b:Source>
    <b:Tag>Hol08</b:Tag>
    <b:SourceType>InternetSite</b:SourceType>
    <b:Guid>{620357AA-263F-44B5-B884-B9ECF266F077}</b:Guid>
    <b:LCID>0</b:LCID>
    <b:Author>
      <b:Author>
        <b:NameList>
          <b:Person>
            <b:Last>Holbert</b:Last>
            <b:First>K.</b:First>
          </b:Person>
        </b:NameList>
      </b:Author>
    </b:Author>
    <b:Title>Space Radiation Environmental Effects,</b:Title>
    <b:Year>2008</b:Year>
    <b:InternetSiteTitle> EEE 460 Nuclear Concepts for the 21st Century (course notes)</b:InternetSiteTitle>
    <b:ProductionCompany>Arizona state University</b:ProductionCompany>
    <b:Month>Febuary</b:Month>
    <b:Day>26th</b:Day>
    <b:YearAccessed>2008</b:YearAccessed>
    <b:MonthAccessed>March </b:MonthAccessed>
    <b:DayAccessed>9</b:DayAccessed>
    <b:URL>http://www.eas.asu.edu/~holbert/eee460/spacerad.html</b:URL>
    <b:RefOrder>31</b:RefOrder>
  </b:Source>
  <b:Source>
    <b:Tag>Fle00</b:Tag>
    <b:SourceType>Book</b:SourceType>
    <b:Guid>{94AA48F3-D6F5-4D73-BF65-30C7A677CCF1}</b:Guid>
    <b:LCID>0</b:LCID>
    <b:Author>
      <b:Author>
        <b:NameList>
          <b:Person>
            <b:Last>Fleeter</b:Last>
            <b:First>R.</b:First>
          </b:Person>
        </b:NameList>
      </b:Author>
    </b:Author>
    <b:Title>The Logic of Microspace</b:Title>
    <b:Year>2000</b:Year>
    <b:City>El, Segundo</b:City>
    <b:Publisher>Space Technology Libaray, Microcosm Press</b:Publisher>
    <b:StateProvince>CA.</b:StateProvince>
    <b:CountryRegion>USA.</b:CountryRegion>
    <b:StandardNumber>ISBN 978-1881883111</b:StandardNumber>
    <b:Pages>447</b:Pages>
    <b:RefOrder>34</b:RefOrder>
  </b:Source>
  <b:Source>
    <b:Tag>Alg071</b:Tag>
    <b:SourceType>Report</b:SourceType>
    <b:Guid>{D776E0DE-E8CC-4382-8853-7353B5B105A0}</b:Guid>
    <b:LCID>0</b:LCID>
    <b:Author>
      <b:Author>
        <b:NameList>
          <b:Person>
            <b:Last>Alger</b:Last>
            <b:First>M.</b:First>
          </b:Person>
          <b:Person>
            <b:Last>McVittie</b:Last>
            <b:First>G.</b:First>
          </b:Person>
          <b:Person>
            <b:Last>Patel</b:Last>
            <b:First>T.</b:First>
          </b:Person>
          <b:Person>
            <b:Last>Shaild</b:Last>
          </b:Person>
        </b:NameList>
      </b:Author>
    </b:Author>
    <b:Title>Picosatellite CDR document</b:Title>
    <b:Year>2007</b:Year>
    <b:City>Toronto</b:City>
    <b:Department> Department of Aerospace, Space Systems Dynamics &amp; Controls Group</b:Department>
    <b:Institution>Ryerson University </b:Institution>
    <b:Comments>Unpublished internal document</b:Comments>
    <b:RefOrder>35</b:RefOrder>
  </b:Source>
  <b:Source>
    <b:Tag>Phi00</b:Tag>
    <b:SourceType>Report</b:SourceType>
    <b:Guid>{56962DD1-7E62-4DEB-8B94-162250378F2F}</b:Guid>
    <b:LCID>0</b:LCID>
    <b:Author>
      <b:Author>
        <b:Corporate>Phillips NXP Semiconductor</b:Corporate>
      </b:Author>
    </b:Author>
    <b:Title>The I2C-Bus Specification Version 2.1</b:Title>
    <b:Year>2000</b:Year>
    <b:Publisher>NXP semiconductor</b:Publisher>
    <b:City>Eindhoven, The Netherlands</b:City>
    <b:StandardNumber>document order number: 9398 393 40011</b:StandardNumber>
    <b:ThesisType>Data sheet</b:ThesisType>
    <b:RefOrder>36</b:RefOrder>
  </b:Source>
  <b:Source>
    <b:Tag>por</b:Tag>
    <b:SourceType>DocumentFromInternetSite</b:SourceType>
    <b:Guid>{5840EBD1-B82E-4B02-BA40-0EBF70A138F7}</b:Guid>
    <b:LCID>0</b:LCID>
    <b:Title>The nuvoDisc Motor</b:Title>
    <b:URL>http://www.portescap.com/catalog/nuvoDisc%2032BF%20promo%20flyer%208.07.pdf</b:URL>
    <b:Year>2007</b:Year>
    <b:Publisher>Portescape</b:Publisher>
    <b:Pages>2</b:Pages>
    <b:ThesisType>Datasheet</b:ThesisType>
    <b:Author>
      <b:Author>
        <b:Corporate>Portescap</b:Corporate>
      </b:Author>
    </b:Author>
    <b:InternetSiteTitle>Portescap - Minature Motors</b:InternetSiteTitle>
    <b:YearAccessed>2008</b:YearAccessed>
    <b:MonthAccessed>June</b:MonthAccessed>
    <b:DayAccessed>5</b:DayAccessed>
    <b:RefOrder>37</b:RefOrder>
  </b:Source>
  <b:Source>
    <b:Tag>Kay</b:Tag>
    <b:SourceType>ConferenceProceedings</b:SourceType>
    <b:Guid>{1314F3F8-782B-4F93-A734-BCD9677723DC}</b:Guid>
    <b:LCID>0</b:LCID>
    <b:Author>
      <b:Author>
        <b:NameList>
          <b:Person>
            <b:Last>Kayal</b:Last>
            <b:First>H.</b:First>
          </b:Person>
          <b:Person>
            <b:Last>Brieß</b:Last>
            <b:First>K.</b:First>
          </b:Person>
          <b:Person>
            <b:Last>Driesher</b:Last>
            <b:First>H</b:First>
          </b:Person>
          <b:Person>
            <b:Last>Eckler</b:Last>
            <b:First>J</b:First>
          </b:Person>
          <b:Person>
            <b:Last>Hillenmaier</b:Last>
            <b:First>O</b:First>
          </b:Person>
        </b:NameList>
      </b:Author>
    </b:Author>
    <b:Title>Miniaturization - a New Evolution Level of Developmetn of Reaction Wheels</b:Title>
    <b:Year>2005</b:Year>
    <b:ConferenceName>5th International Symposium of the International Academy of Astronautics on Small Satellites for Earth Observation</b:ConferenceName>
    <b:City>Berlin</b:City>
    <b:RefOrder>40</b:RefOrder>
  </b:Source>
  <b:Source>
    <b:Tag>Wag03</b:Tag>
    <b:SourceType>DocumentFromInternetSite</b:SourceType>
    <b:Guid>{079A9D3E-97AD-47B5-AF3E-6FA46DA7FEB1}</b:Guid>
    <b:LCID>0</b:LCID>
    <b:Author>
      <b:Author>
        <b:NameList>
          <b:Person>
            <b:Last>Wagner</b:Last>
            <b:First>A.</b:First>
          </b:Person>
          <b:Person>
            <b:Last>Sams</b:Last>
            <b:First>M.</b:First>
          </b:Person>
          <b:Person>
            <b:Last>Krauland</b:Last>
            <b:First>R.</b:First>
          </b:Person>
          <b:Person>
            <b:Last>Salerno</b:Last>
            <b:First>A.</b:First>
          </b:Person>
        </b:NameList>
      </b:Author>
    </b:Author>
    <b:Title>Lion sat Team 4 Magnetic Torquer</b:Title>
    <b:Year>2003</b:Year>
    <b:ProductionCompany>Pennsylvania State University </b:ProductionCompany>
    <b:YearAccessed>2008</b:YearAccessed>
    <b:MonthAccessed>May</b:MonthAccessed>
    <b:DayAccessed>28</b:DayAccessed>
    <b:URL>http://www.mne.psu.edu/me415/fall03/lionsat4/designtr1.htm</b:URL>
    <b:RefOrder>41</b:RefOrder>
  </b:Source>
  <b:Source>
    <b:Tag>Stu07</b:Tag>
    <b:SourceType>Report</b:SourceType>
    <b:Guid>{BE268522-75FC-433D-95EB-DC9FE7178642}</b:Guid>
    <b:LCID>0</b:LCID>
    <b:Author>
      <b:Author>
        <b:NameList>
          <b:Person>
            <b:Last>Sturrman</b:Last>
            <b:First>Bryan</b:First>
          </b:Person>
        </b:NameList>
      </b:Author>
    </b:Author>
    <b:Title>RyeSat I2C Comm spec- ICD</b:Title>
    <b:Year>2007</b:Year>
    <b:City>Toronto</b:City>
    <b:Department>SpaceSystems Dynamics and Controls group </b:Department>
    <b:Institution>Ryerson University</b:Institution>
    <b:ThesisType>Internal Interface Control Document</b:ThesisType>
    <b:RefOrder>43</b:RefOrder>
  </b:Source>
  <b:Source>
    <b:Tag>Mic071</b:Tag>
    <b:SourceType>DocumentFromInternetSite</b:SourceType>
    <b:Guid>{6600AF82-1B57-4825-8DC2-ED92438A6E4C}</b:Guid>
    <b:LCID>0</b:LCID>
    <b:Author>
      <b:Author>
        <b:Corporate>Microchip</b:Corporate>
      </b:Author>
    </b:Author>
    <b:Title>16 -Bit 28pin Starter Development Board User's guide</b:Title>
    <b:Year>2007</b:Year>
    <b:StandardNumber>DS-51656A</b:StandardNumber>
    <b:Comments>Data sheet</b:Comments>
    <b:YearAccessed>2008</b:YearAccessed>
    <b:MonthAccessed>May</b:MonthAccessed>
    <b:DayAccessed>3</b:DayAccessed>
    <b:URL>http://ww1.microchip.com/downloads/en/DeviceDoc/DS-51656A.pdf</b:URL>
    <b:RefOrder>44</b:RefOrder>
  </b:Source>
  <b:Source>
    <b:Tag>Gal</b:Tag>
    <b:SourceType>JournalArticle</b:SourceType>
    <b:Guid>{19F10882-6F94-41BE-899A-85DB525A056A}</b:Guid>
    <b:LCID>0</b:LCID>
    <b:Author>
      <b:Author>
        <b:NameList>
          <b:Person>
            <b:Last>Galysh</b:Last>
            <b:First>I.</b:First>
          </b:Person>
          <b:Person>
            <b:Last>Doherty</b:Last>
            <b:First>K.</b:First>
          </b:Person>
          <b:Person>
            <b:Last>McGuire</b:Last>
            <b:First>J.</b:First>
          </b:Person>
          <b:Person>
            <b:Last>Heidt</b:Last>
            <b:First>H.</b:First>
          </b:Person>
          <b:Person>
            <b:Last>Niemi</b:Last>
            <b:First>D.</b:First>
          </b:Person>
          <b:Person>
            <b:Last>Dutchover</b:Last>
            <b:First>G.</b:First>
          </b:Person>
        </b:NameList>
      </b:Author>
    </b:Author>
    <b:Title>CubeSat: Developing a Standard Bus for Picosatellites</b:Title>
    <b:URL>http://cubesat.atl.calpoly.edu/media/Documents/Papers/stensat_hist.pdf</b:URL>
    <b:Publisher>Society of Photo-Optical Instrumentation Engineers</b:Publisher>
    <b:StandardNumber>SPIE 0277-786X</b:StandardNumber>
    <b:Pages>p. 64-71</b:Pages>
    <b:Year>2000</b:Year>
    <b:ConferenceName>Proc. SPIE </b:ConferenceName>
    <b:JournalName>Proc. SPIE </b:JournalName>
    <b:Month>November</b:Month>
    <b:Volume>4136,</b:Volume>
    <b:RefOrder>33</b:RefOrder>
  </b:Source>
  <b:Source>
    <b:Tag>Alm031</b:Tag>
    <b:SourceType>InternetSite</b:SourceType>
    <b:Guid>{59F1C13D-C7FA-4A64-8AF5-1176565A9151}</b:Guid>
    <b:LCID>0</b:LCID>
    <b:Author>
      <b:Author>
        <b:NameList>
          <b:Person>
            <b:Last>Alminde</b:Last>
            <b:First>L.</b:First>
          </b:Person>
        </b:NameList>
      </b:Author>
    </b:Author>
    <b:Title>AAU CubeSat,</b:Title>
    <b:Year>2003</b:Year>
    <b:ProductionCompany>Alaborg University</b:ProductionCompany>
    <b:YearAccessed>2007</b:YearAccessed>
    <b:MonthAccessed>September</b:MonthAccessed>
    <b:DayAccessed>20</b:DayAccessed>
    <b:URL>http://www.cubesat.auc.dk/</b:URL>
    <b:RefOrder>6</b:RefOrder>
  </b:Source>
  <b:Source>
    <b:Tag>Alm07</b:Tag>
    <b:SourceType>DocumentFromInternetSite</b:SourceType>
    <b:Guid>{043F74D8-FC21-4615-A39E-C99EEFCBE0D1}</b:Guid>
    <b:LCID>0</b:LCID>
    <b:Author>
      <b:Author>
        <b:NameList>
          <b:Person>
            <b:Last>Alminde</b:Last>
            <b:First>L.</b:First>
          </b:Person>
          <b:Person>
            <b:Last>Bisgaard</b:Last>
            <b:First>M.</b:First>
          </b:Person>
          <b:Person>
            <b:Last>Vinter</b:Last>
            <b:First>D.</b:First>
          </b:Person>
          <b:Person>
            <b:Last>Viscor</b:Last>
            <b:First>T.</b:First>
          </b:Person>
          <b:Person>
            <b:Last>Ostergaard</b:Last>
            <b:First>K.</b:First>
          </b:Person>
        </b:NameList>
      </b:Author>
    </b:Author>
    <b:Title>AAU  CubeSat Documentation</b:Title>
    <b:InternetSiteTitle>Robustness of Radio Link Between AAU Cubesat and GroundStation.</b:InternetSiteTitle>
    <b:ProductionCompany>Alalborg University</b:ProductionCompany>
    <b:YearAccessed>2007</b:YearAccessed>
    <b:MonthAccessed>September</b:MonthAccessed>
    <b:DayAccessed>10th</b:DayAccessed>
    <b:URL>http://www.cubesat.aau.dk/</b:URL>
    <b:Year>2002</b:Year>
    <b:RefOrder>19</b:RefOrder>
  </b:Source>
  <b:Source>
    <b:Tag>AMSAT_2007</b:Tag>
    <b:SourceType>InternetSite</b:SourceType>
    <b:Guid>{AA9FFC45-1B8A-49D9-BD31-63D711586040}</b:Guid>
    <b:LCID>0</b:LCID>
    <b:Title>AMSAT - Satellite Detail -CubeSat OSCAR 55</b:Title>
    <b:Year>2006</b:Year>
    <b:InternetSiteTitle>AMSAT</b:InternetSiteTitle>
    <b:ProductionCompany>The Radio Amateur Satellite Corporation </b:ProductionCompany>
    <b:Month>April</b:Month>
    <b:Day>6</b:Day>
    <b:YearAccessed>2008</b:YearAccessed>
    <b:MonthAccessed>July</b:MonthAccessed>
    <b:DayAccessed>22</b:DayAccessed>
    <b:URL>http://www.amsat.org/amsat-new/satellites/satInfo.php?satID=69&amp;retURL=satellites/all_oscars.php</b:URL>
    <b:Author>
      <b:Author>
        <b:Corporate>AMSAT</b:Corporate>
      </b:Author>
    </b:Author>
    <b:RefOrder>20</b:RefOrder>
  </b:Source>
  <b:Source>
    <b:Tag>Cai05</b:Tag>
    <b:SourceType>Report</b:SourceType>
    <b:Guid>{7C918FCE-3C1D-429D-962D-E87AA1741560}</b:Guid>
    <b:LCID>0</b:LCID>
    <b:Author>
      <b:Author>
        <b:NameList>
          <b:Person>
            <b:Last>Caillibot</b:Last>
            <b:First>P.</b:First>
          </b:Person>
        </b:NameList>
      </b:Author>
    </b:Author>
    <b:Title>Systems Engineering and Ground Station Software for the CanX-2 Nanosatellite,</b:Title>
    <b:Year>2005</b:Year>
    <b:City>Toronto</b:City>
    <b:Publisher>Unversity of Toronto, UTIAS</b:Publisher>
    <b:Comments>[Thesis]</b:Comments>
    <b:StateProvince>Ontario</b:StateProvince>
    <b:CountryRegion>Canada</b:CountryRegion>
    <b:ThesisType>Masters Thesis</b:ThesisType>
    <b:RefOrder>18</b:RefOrder>
  </b:Source>
  <b:Source>
    <b:Tag>Int01</b:Tag>
    <b:SourceType>ElectronicSource</b:SourceType>
    <b:Guid>{B3D44301-3A79-4F3F-B69D-5B582F3DDAFB}</b:Guid>
    <b:LCID>0</b:LCID>
    <b:Author>
      <b:Author>
        <b:Corporate>Intelligent Space Systems Laboratory</b:Corporate>
      </b:Author>
    </b:Author>
    <b:Title>University of Tokyo CubeSat Project Critical Design Review</b:Title>
    <b:Year>2001</b:Year>
    <b:City>ISSL at the University of Tokyo</b:City>
    <b:Month>April</b:Month>
    <b:Day>6</b:Day>
    <b:Medium>Power Point Presentation File</b:Medium>
    <b:StateProvince> Tokyo,</b:StateProvince>
    <b:CountryRegion> Japan.</b:CountryRegion>
    <b:RefOrder>14</b:RefOrder>
  </b:Source>
  <b:Source>
    <b:Tag>Øve04</b:Tag>
    <b:SourceType>Report</b:SourceType>
    <b:Guid>{8C248902-38EE-4D99-AC9D-EE62D671F032}</b:Guid>
    <b:LCID>0</b:LCID>
    <b:Author>
      <b:Author>
        <b:NameList>
          <b:Person>
            <b:Last>Øverby</b:Last>
            <b:First>E.</b:First>
          </b:Person>
        </b:NameList>
      </b:Author>
    </b:Author>
    <b:Title>Attitude control for the Norwegian student satellite nCube.</b:Title>
    <b:Year>2004</b:Year>
    <b:City>Trondheim</b:City>
    <b:Department>Department of Engineering Cybernetics</b:Department>
    <b:Institution>Norwegian University of Science and Technology</b:Institution>
    <b:ThesisType>Masters Thesis</b:ThesisType>
    <b:Publisher>Norwegian University of Science and Technology</b:Publisher>
    <b:RefOrder>29</b:RefOrder>
  </b:Source>
  <b:Source>
    <b:Tag>Pum08</b:Tag>
    <b:SourceType>DocumentFromInternetSite</b:SourceType>
    <b:Guid>{18AD3EC9-661C-4388-ABDC-C492F1C2CC79}</b:Guid>
    <b:LCID>0</b:LCID>
    <b:Author>
      <b:Author>
        <b:Corporate>Pumpkin</b:Corporate>
      </b:Author>
    </b:Author>
    <b:InternetSiteTitle>CubeSat kit datasheets</b:InternetSiteTitle>
    <b:Year>2008</b:Year>
    <b:Month>April</b:Month>
    <b:URL>http://www.cubesatkit.com/docs/datasheet/DS_CSK_ADACS_634-00412-A.pdf</b:URL>
    <b:YearAccessed>2008</b:YearAccessed>
    <b:MonthAccessed>June</b:MonthAccessed>
    <b:DayAccessed>3</b:DayAccessed>
    <b:RefOrder>38</b:RefOrder>
  </b:Source>
  <b:Source>
    <b:Tag>Sin08</b:Tag>
    <b:SourceType>DocumentFromInternetSite</b:SourceType>
    <b:Guid>{EA8270D9-C959-4CE0-BBFD-F38B9D81E5C2}</b:Guid>
    <b:LCID>0</b:LCID>
    <b:Author>
      <b:Author>
        <b:Corporate>Sinclair Interplanetary</b:Corporate>
      </b:Author>
    </b:Author>
    <b:Year>2008</b:Year>
    <b:InternetSiteTitle>Sinclair interplanetary Reaction wheels</b:InternetSiteTitle>
    <b:URL>http://www.sinclairinterplanetary.com/30mNm-secwheel2008c.pdf</b:URL>
    <b:YearAccessed>2008</b:YearAccessed>
    <b:MonthAccessed>June</b:MonthAccessed>
    <b:DayAccessed>3</b:DayAccessed>
    <b:RefOrder>39</b:RefOrder>
  </b:Source>
  <b:Source>
    <b:Tag>Spa08</b:Tag>
    <b:SourceType>DocumentFromInternetSite</b:SourceType>
    <b:Guid>{E08628E9-D12E-451F-8A5C-044216F4AF75}</b:Guid>
    <b:LCID>0</b:LCID>
    <b:Author>
      <b:Author>
        <b:Corporate>Space Quest</b:Corporate>
      </b:Author>
    </b:Author>
    <b:InternetSiteTitle>SpaceQuest products</b:InternetSiteTitle>
    <b:Year>2008</b:Year>
    <b:URL>http://www.spacequest.com/products/TQR-5.pdf</b:URL>
    <b:YearAccessed>2008</b:YearAccessed>
    <b:MonthAccessed>June</b:MonthAccessed>
    <b:DayAccessed>3</b:DayAccessed>
    <b:RefOrder>42</b:RefOrder>
  </b:Source>
  <b:Source>
    <b:Tag>Str03</b:Tag>
    <b:SourceType>ConferenceProceedings</b:SourceType>
    <b:Guid>{6803EFC6-75BE-4D88-81A1-1AB7C855DE8D}</b:Guid>
    <b:LCID>0</b:LCID>
    <b:Author>
      <b:Author>
        <b:NameList>
          <b:Person>
            <b:Last>Stras</b:Last>
            <b:First>L.N.</b:First>
          </b:Person>
          <b:Person>
            <b:Last>Kekez</b:Last>
            <b:First>D.D</b:First>
          </b:Person>
          <b:Person>
            <b:Last>Wells</b:Last>
            <b:First>G.J.</b:First>
          </b:Person>
          <b:Person>
            <b:Last>Jeans</b:Last>
            <b:First>T.</b:First>
          </b:Person>
          <b:Person>
            <b:Last>Zee</b:Last>
            <b:First>R.E.Pranajya,F.M</b:First>
          </b:Person>
          <b:Person>
            <b:Last>Foisy.D.G</b:Last>
          </b:Person>
        </b:NameList>
      </b:Author>
    </b:Author>
    <b:Title>The design and operation of the Canadian advanced nanospace eXperiment (CanX-1)</b:Title>
    <b:Year>2003</b:Year>
    <b:City>Toronto, Ontario, Canada</b:City>
    <b:Publisher>Proc. AMSAT-NA 21st Space Symposium</b:Publisher>
    <b:ConferenceName>AMSAT-NA 21st Space Symposium</b:ConferenceName>
    <b:RefOrder>23</b:RefOrder>
  </b:Source>
  <b:Source>
    <b:Tag>USD96</b:Tag>
    <b:SourceType>ElectronicSource</b:SourceType>
    <b:Guid>{6C67DD10-5867-40E3-8107-6247A6601CEF}</b:Guid>
    <b:LCID>0</b:LCID>
    <b:Author>
      <b:Author>
        <b:Corporate>US Department of Defense</b:Corporate>
      </b:Author>
    </b:Author>
    <b:Title>Digital time Division Comand/Response Multiplex Data Bus</b:Title>
    <b:Year>1996</b:Year>
    <b:StandardNumber>MIL-STD-1553B-4</b:StandardNumber>
    <b:Medium>Online Document</b:Medium>
    <b:CountryRegion>USA</b:CountryRegion>
    <b:RefOrder>24</b:RefOrder>
  </b:Source>
  <b:Source>
    <b:Tag>Wik07</b:Tag>
    <b:SourceType>InternetSite</b:SourceType>
    <b:Guid>{189CB51C-FC9E-4302-899F-7FB87F714E17}</b:Guid>
    <b:LCID>0</b:LCID>
    <b:Author>
      <b:Author>
        <b:Corporate>Wikipedia</b:Corporate>
      </b:Author>
    </b:Author>
    <b:Title>MIL-STD-1553</b:Title>
    <b:InternetSiteTitle>Wikipedia</b:InternetSiteTitle>
    <b:ProductionCompany>Wikipedia</b:ProductionCompany>
    <b:Year>2007</b:Year>
    <b:Month>July</b:Month>
    <b:Day>22</b:Day>
    <b:URL>URL: http://en.wikipedia.org/wiki/MIL-STD-1553</b:URL>
    <b:Comments>online encyclopedia</b:Comments>
    <b:YearAccessed>2007</b:YearAccessed>
    <b:MonthAccessed>July</b:MonthAccessed>
    <b:DayAccessed>22</b:DayAccessed>
    <b:RefOrder>25</b:RefOrder>
  </b:Source>
  <b:Source>
    <b:Tag>Vil05</b:Tag>
    <b:SourceType>Report</b:SourceType>
    <b:Guid>{CD7DF0F5-FE43-4AB3-8F5B-06BAF73E16D4}</b:Guid>
    <b:LCID>0</b:LCID>
    <b:Author>
      <b:Author>
        <b:NameList>
          <b:Person>
            <b:Last>Villa</b:Last>
            <b:First>M.</b:First>
          </b:Person>
        </b:NameList>
      </b:Author>
    </b:Author>
    <b:Title>Project Management of a Student Built Space Satellite: The KUTESat- 1</b:Title>
    <b:Year>2005</b:Year>
    <b:City>Lawrence, Kansas, USA</b:City>
    <b:ThesisType>PhD Thesis</b:ThesisType>
    <b:Institution>University of Kansas</b:Institution>
    <b:Publisher>University of Kansas</b:Publisher>
    <b:RefOrder>13</b:RefOrder>
  </b:Source>
  <b:Source>
    <b:Tag>Mat08</b:Tag>
    <b:SourceType>InternetSite</b:SourceType>
    <b:Guid>{B78BD7FC-7052-4720-A2F8-B20D333F1A5F}</b:Guid>
    <b:LCID>0</b:LCID>
    <b:Author>
      <b:Author>
        <b:NameList>
          <b:Person>
            <b:Last>Durham</b:Last>
            <b:First>Matthew</b:First>
          </b:Person>
        </b:NameList>
      </b:Author>
    </b:Author>
    <b:Title>Cubesat Community- Missions</b:Title>
    <b:YearAccessed>2008</b:YearAccessed>
    <b:MonthAccessed>March</b:MonthAccessed>
    <b:DayAccessed>23</b:DayAccessed>
    <b:URL>http://www.cubesat.org/</b:URL>
    <b:Year>2008</b:Year>
    <b:RefOrder>3</b:RefOrder>
  </b:Source>
  <b:Source>
    <b:Tag>Placeholder1</b:Tag>
    <b:SourceType>Report</b:SourceType>
    <b:Guid>{6C6270EA-A8FA-4DB4-A7F3-22F3531B25F1}</b:Guid>
    <b:LCID>0</b:LCID>
    <b:Author>
      <b:Author>
        <b:NameList>
          <b:Person>
            <b:Last>Villa</b:Last>
            <b:First>M.</b:First>
          </b:Person>
        </b:NameList>
      </b:Author>
    </b:Author>
    <b:Title>Project Management of a Student Built Space Satellite: The KUTESat- 1</b:Title>
    <b:Year>2005</b:Year>
    <b:City>Lawrence, Kansas, USA</b:City>
    <b:ThesisType>PhD Thesis</b:ThesisType>
    <b:Institution>University of Kansas</b:Institution>
    <b:RefOrder>1</b:RefOrder>
  </b:Source>
  <b:Source>
    <b:Tag>Kum06</b:Tag>
    <b:SourceType>Book</b:SourceType>
    <b:Guid>{7A9A41D2-77BE-4731-AAD7-F9D1BB7389CA}</b:Guid>
    <b:LCID>0</b:LCID>
    <b:Author>
      <b:Author>
        <b:NameList>
          <b:Person>
            <b:Last>Kumar</b:Last>
            <b:First>K.</b:First>
            <b:Middle>D.</b:Middle>
          </b:Person>
        </b:NameList>
      </b:Author>
    </b:Author>
    <b:Title>Fundamentals of Space Systems</b:Title>
    <b:Year>2006</b:Year>
    <b:City>Toronto</b:City>
    <b:Publisher>Ryerson Bookstore</b:Publisher>
    <b:StateProvince>Ontario</b:StateProvince>
    <b:CountryRegion>Canada</b:CountryRegion>
    <b:Pages>339</b:Pages>
    <b:Edition>1st edition</b:Edition>
    <b:RefOrder>5</b:RefOrder>
  </b:Source>
  <b:Source>
    <b:Tag>Lar05</b:Tag>
    <b:SourceType>Book</b:SourceType>
    <b:Guid>{3AF3436E-DF05-4564-ADD1-AB8B5648DBFB}</b:Guid>
    <b:LCID>0</b:LCID>
    <b:Author>
      <b:Author>
        <b:NameList>
          <b:Person>
            <b:Last>Larson</b:Last>
            <b:First>W.</b:First>
          </b:Person>
          <b:Person>
            <b:Last>Wertz</b:Last>
            <b:First>J.</b:First>
          </b:Person>
        </b:NameList>
      </b:Author>
    </b:Author>
    <b:Title>Space mission analysis and design</b:Title>
    <b:Year>2005</b:Year>
    <b:Publisher>Space Technology Libarary/Microcosm</b:Publisher>
    <b:City>El. Segundo</b:City>
    <b:StandardNumber>ISBN 1-881883-10-8</b:StandardNumber>
    <b:Pages>976</b:Pages>
    <b:StateProvince>California </b:StateProvince>
    <b:CountryRegion>USA</b:CountryRegion>
    <b:Edition>3rd Edition, 7th printing </b:Edition>
    <b:RefOrder>32</b:RefOrder>
  </b:Source>
  <b:Source>
    <b:Tag>Mak01</b:Tag>
    <b:SourceType>Report</b:SourceType>
    <b:Guid>{CE1216D6-27C2-4021-AE2C-02D81AE478DA}</b:Guid>
    <b:LCID>0</b:LCID>
    <b:Author>
      <b:Author>
        <b:NameList>
          <b:Person>
            <b:Last>Makovec</b:Last>
            <b:First>K</b:First>
          </b:Person>
        </b:NameList>
      </b:Author>
    </b:Author>
    <b:Title>A Nonlinear Magnetic Controller for Three Axis Stability of NanoSatellites</b:Title>
    <b:Year>2001</b:Year>
    <b:City>Blacksburg, Virginia </b:City>
    <b:Department>Aerospace Engineering </b:Department>
    <b:Institution>Virginia Polytechnic Institute and State University</b:Institution>
    <b:ThesisType>Masters thesis</b:ThesisType>
    <b:RefOrder>45</b:RefOrder>
  </b:Source>
  <b:Source>
    <b:Tag>Hug04</b:Tag>
    <b:SourceType>Book</b:SourceType>
    <b:Guid>{3257076E-B245-4631-BF13-D35946C22635}</b:Guid>
    <b:LCID>0</b:LCID>
    <b:Author>
      <b:Author>
        <b:NameList>
          <b:Person>
            <b:Last>Hughes</b:Last>
            <b:First>P.</b:First>
          </b:Person>
        </b:NameList>
      </b:Author>
    </b:Author>
    <b:Title>Spacecraft Attitude Dynamics</b:Title>
    <b:Year>2004</b:Year>
    <b:City>Mineola</b:City>
    <b:Publisher>Dover Publications</b:Publisher>
    <b:StandardNumber>ISBN 0-486-43925-9</b:StandardNumber>
    <b:StateProvince>New York</b:StateProvince>
    <b:CountryRegion>USA</b:CountryRegion>
    <b:Pages>570</b:Pages>
    <b:Edition>1st Dover edition</b:Edition>
    <b:RefOrder>46</b:RefOrder>
  </b:Source>
</b:Sources>
</file>

<file path=customXml/itemProps1.xml><?xml version="1.0" encoding="utf-8"?>
<ds:datastoreItem xmlns:ds="http://schemas.openxmlformats.org/officeDocument/2006/customXml" ds:itemID="{ED1EEBB9-2D38-454B-852D-61A3E5446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170</Pages>
  <Words>40621</Words>
  <Characters>231542</Characters>
  <Application>Microsoft Office Word</Application>
  <DocSecurity>0</DocSecurity>
  <Lines>1929</Lines>
  <Paragraphs>543</Paragraphs>
  <ScaleCrop>false</ScaleCrop>
  <HeadingPairs>
    <vt:vector size="2" baseType="variant">
      <vt:variant>
        <vt:lpstr>Title</vt:lpstr>
      </vt:variant>
      <vt:variant>
        <vt:i4>1</vt:i4>
      </vt:variant>
    </vt:vector>
  </HeadingPairs>
  <TitlesOfParts>
    <vt:vector size="1" baseType="lpstr">
      <vt:lpstr>Design and Development of Power and Attitude Control Subsystems for RyeSat</vt:lpstr>
    </vt:vector>
  </TitlesOfParts>
  <Company>home</Company>
  <LinksUpToDate>false</LinksUpToDate>
  <CharactersWithSpaces>271620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Development of Power and Attitude Control Subsystems for RyeSat</dc:title>
  <dc:subject/>
  <dc:creator>Michael William Richard Alger</dc:creator>
  <cp:keywords/>
  <dc:description/>
  <cp:lastModifiedBy>Michael William Richard Alger</cp:lastModifiedBy>
  <cp:revision>2</cp:revision>
  <cp:lastPrinted>2008-08-29T20:01:00Z</cp:lastPrinted>
  <dcterms:created xsi:type="dcterms:W3CDTF">2008-09-05T17:55:00Z</dcterms:created>
  <dcterms:modified xsi:type="dcterms:W3CDTF">2008-09-05T17:55:00Z</dcterms:modified>
</cp:coreProperties>
</file>